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071D81" w:rsidDel="00C66CF8" w:rsidRDefault="00071D81">
      <w:pPr>
        <w:ind w:left="1830"/>
        <w:contextualSpacing w:val="0"/>
        <w:rPr>
          <w:del w:id="0" w:author="RAFAEL SOTOMAYOR" w:date="2016-12-20T17:07:00Z"/>
        </w:rPr>
      </w:pPr>
    </w:p>
    <w:p w:rsidR="00071D81" w:rsidDel="00C66CF8" w:rsidRDefault="004423CA">
      <w:pPr>
        <w:ind w:left="1830"/>
        <w:contextualSpacing w:val="0"/>
        <w:jc w:val="left"/>
        <w:rPr>
          <w:del w:id="1" w:author="RAFAEL SOTOMAYOR" w:date="2016-12-20T17:07:00Z"/>
        </w:rPr>
      </w:pPr>
      <w:del w:id="2" w:author="RAFAEL SOTOMAYOR" w:date="2016-12-20T17:07:00Z">
        <w:r w:rsidDel="00C66CF8">
          <w:rPr>
            <w:noProof/>
          </w:rPr>
          <w:drawing>
            <wp:inline distT="114300" distB="114300" distL="114300" distR="114300" wp14:anchorId="3AEF1F08" wp14:editId="0286542C">
              <wp:extent cx="1828881" cy="776288"/>
              <wp:effectExtent l="0" t="0" r="0" b="0"/>
              <wp:docPr id="1" name="image01.png" descr="logo_savtec_520x220.png"/>
              <wp:cNvGraphicFramePr/>
              <a:graphic xmlns:a="http://schemas.openxmlformats.org/drawingml/2006/main">
                <a:graphicData uri="http://schemas.openxmlformats.org/drawingml/2006/picture">
                  <pic:pic xmlns:pic="http://schemas.openxmlformats.org/drawingml/2006/picture">
                    <pic:nvPicPr>
                      <pic:cNvPr id="0" name="image01.png" descr="logo_savtec_520x220.png"/>
                      <pic:cNvPicPr preferRelativeResize="0"/>
                    </pic:nvPicPr>
                    <pic:blipFill>
                      <a:blip r:embed="rId8"/>
                      <a:srcRect/>
                      <a:stretch>
                        <a:fillRect/>
                      </a:stretch>
                    </pic:blipFill>
                    <pic:spPr>
                      <a:xfrm>
                        <a:off x="0" y="0"/>
                        <a:ext cx="1828881" cy="776288"/>
                      </a:xfrm>
                      <a:prstGeom prst="rect">
                        <a:avLst/>
                      </a:prstGeom>
                      <a:ln/>
                    </pic:spPr>
                  </pic:pic>
                </a:graphicData>
              </a:graphic>
            </wp:inline>
          </w:drawing>
        </w:r>
      </w:del>
    </w:p>
    <w:p w:rsidR="00071D81" w:rsidDel="00C66CF8" w:rsidRDefault="00071D81">
      <w:pPr>
        <w:ind w:left="1830"/>
        <w:contextualSpacing w:val="0"/>
        <w:rPr>
          <w:del w:id="3" w:author="RAFAEL SOTOMAYOR" w:date="2016-12-20T17:07:00Z"/>
        </w:rPr>
      </w:pPr>
    </w:p>
    <w:tbl>
      <w:tblPr>
        <w:tblStyle w:val="a"/>
        <w:tblW w:w="9960" w:type="dxa"/>
        <w:tblInd w:w="100" w:type="dxa"/>
        <w:tblLayout w:type="fixed"/>
        <w:tblCellMar>
          <w:top w:w="0" w:type="dxa"/>
          <w:left w:w="0" w:type="dxa"/>
          <w:bottom w:w="0" w:type="dxa"/>
          <w:right w:w="0" w:type="dxa"/>
        </w:tblCellMar>
        <w:tblLook w:val="0600" w:firstRow="0" w:lastRow="0" w:firstColumn="0" w:lastColumn="0" w:noHBand="1" w:noVBand="1"/>
      </w:tblPr>
      <w:tblGrid>
        <w:gridCol w:w="1560"/>
        <w:gridCol w:w="8400"/>
      </w:tblGrid>
      <w:tr w:rsidR="00071D81" w:rsidDel="00C66CF8">
        <w:tblPrEx>
          <w:tblCellMar>
            <w:top w:w="0" w:type="dxa"/>
            <w:left w:w="0" w:type="dxa"/>
            <w:bottom w:w="0" w:type="dxa"/>
            <w:right w:w="0" w:type="dxa"/>
          </w:tblCellMar>
        </w:tblPrEx>
        <w:trPr>
          <w:del w:id="4" w:author="RAFAEL SOTOMAYOR" w:date="2016-12-20T17:07:00Z"/>
        </w:trPr>
        <w:tc>
          <w:tcPr>
            <w:tcW w:w="1560" w:type="dxa"/>
            <w:shd w:val="clear" w:color="auto" w:fill="E4E4E6"/>
            <w:tcMar>
              <w:top w:w="100" w:type="dxa"/>
              <w:left w:w="100" w:type="dxa"/>
              <w:bottom w:w="100" w:type="dxa"/>
              <w:right w:w="100" w:type="dxa"/>
            </w:tcMar>
          </w:tcPr>
          <w:p w:rsidR="00071D81" w:rsidDel="00C66CF8" w:rsidRDefault="004423CA">
            <w:pPr>
              <w:contextualSpacing w:val="0"/>
              <w:rPr>
                <w:del w:id="5" w:author="RAFAEL SOTOMAYOR" w:date="2016-12-20T17:07:00Z"/>
              </w:rPr>
            </w:pPr>
            <w:del w:id="6" w:author="RAFAEL SOTOMAYOR" w:date="2016-12-20T17:07:00Z">
              <w:r w:rsidDel="00C66CF8">
                <w:rPr>
                  <w:b/>
                  <w:color w:val="000000"/>
                  <w:sz w:val="16"/>
                  <w:szCs w:val="16"/>
                </w:rPr>
                <w:delText>Versión 1.0.0</w:delText>
              </w:r>
            </w:del>
          </w:p>
        </w:tc>
        <w:tc>
          <w:tcPr>
            <w:tcW w:w="8400" w:type="dxa"/>
            <w:shd w:val="clear" w:color="auto" w:fill="9AA9A1"/>
            <w:tcMar>
              <w:left w:w="0" w:type="dxa"/>
              <w:right w:w="0" w:type="dxa"/>
            </w:tcMar>
          </w:tcPr>
          <w:p w:rsidR="00071D81" w:rsidDel="00C66CF8" w:rsidRDefault="00071D81">
            <w:pPr>
              <w:ind w:left="1830"/>
              <w:contextualSpacing w:val="0"/>
              <w:rPr>
                <w:del w:id="7" w:author="RAFAEL SOTOMAYOR" w:date="2016-12-20T17:07:00Z"/>
              </w:rPr>
            </w:pPr>
          </w:p>
          <w:p w:rsidR="00071D81" w:rsidDel="00C66CF8" w:rsidRDefault="00071D81">
            <w:pPr>
              <w:ind w:left="1830"/>
              <w:contextualSpacing w:val="0"/>
              <w:jc w:val="right"/>
              <w:rPr>
                <w:del w:id="8" w:author="RAFAEL SOTOMAYOR" w:date="2016-12-20T17:07:00Z"/>
              </w:rPr>
            </w:pPr>
          </w:p>
          <w:p w:rsidR="00071D81" w:rsidDel="00C66CF8" w:rsidRDefault="004423CA">
            <w:pPr>
              <w:contextualSpacing w:val="0"/>
              <w:jc w:val="right"/>
              <w:rPr>
                <w:del w:id="9" w:author="RAFAEL SOTOMAYOR" w:date="2016-12-20T17:07:00Z"/>
              </w:rPr>
            </w:pPr>
            <w:del w:id="10" w:author="RAFAEL SOTOMAYOR" w:date="2016-12-20T17:07:00Z">
              <w:r w:rsidDel="00C66CF8">
                <w:rPr>
                  <w:b/>
                  <w:color w:val="FFFFFF"/>
                  <w:sz w:val="48"/>
                  <w:szCs w:val="48"/>
                </w:rPr>
                <w:delText xml:space="preserve">Informe I </w:delText>
              </w:r>
            </w:del>
          </w:p>
          <w:p w:rsidR="00071D81" w:rsidDel="00C66CF8" w:rsidRDefault="004423CA">
            <w:pPr>
              <w:contextualSpacing w:val="0"/>
              <w:jc w:val="right"/>
              <w:rPr>
                <w:del w:id="11" w:author="RAFAEL SOTOMAYOR" w:date="2016-12-20T17:07:00Z"/>
              </w:rPr>
            </w:pPr>
            <w:del w:id="12" w:author="RAFAEL SOTOMAYOR" w:date="2016-12-20T17:07:00Z">
              <w:r w:rsidDel="00C66CF8">
                <w:rPr>
                  <w:b/>
                  <w:color w:val="FFFFFF"/>
                  <w:sz w:val="36"/>
                  <w:szCs w:val="36"/>
                </w:rPr>
                <w:delText>Informe de la situación actual de los requerimientos de transmisión de datos y la estimación de la demanda prospectiva de consumo de datos para zonas agrícolas.</w:delText>
              </w:r>
            </w:del>
          </w:p>
          <w:p w:rsidR="00071D81" w:rsidDel="00C66CF8" w:rsidRDefault="004423CA">
            <w:pPr>
              <w:contextualSpacing w:val="0"/>
              <w:jc w:val="right"/>
              <w:rPr>
                <w:del w:id="13" w:author="RAFAEL SOTOMAYOR" w:date="2016-12-20T17:07:00Z"/>
              </w:rPr>
            </w:pPr>
            <w:del w:id="14" w:author="RAFAEL SOTOMAYOR" w:date="2016-12-20T17:07:00Z">
              <w:r w:rsidDel="00C66CF8">
                <w:rPr>
                  <w:b/>
                  <w:color w:val="FFFFFF"/>
                  <w:sz w:val="36"/>
                  <w:szCs w:val="36"/>
                </w:rPr>
                <w:delText xml:space="preserve"> Licitación ID 6606-25-LQ16 </w:delText>
              </w:r>
            </w:del>
          </w:p>
          <w:p w:rsidR="00071D81" w:rsidDel="00C66CF8" w:rsidRDefault="004423CA">
            <w:pPr>
              <w:spacing w:line="276" w:lineRule="auto"/>
              <w:contextualSpacing w:val="0"/>
              <w:jc w:val="right"/>
              <w:rPr>
                <w:del w:id="15" w:author="RAFAEL SOTOMAYOR" w:date="2016-12-20T17:07:00Z"/>
              </w:rPr>
            </w:pPr>
            <w:del w:id="16" w:author="RAFAEL SOTOMAYOR" w:date="2016-12-20T17:07:00Z">
              <w:r w:rsidDel="00C66CF8">
                <w:rPr>
                  <w:color w:val="FFFFFF"/>
                  <w:sz w:val="24"/>
                  <w:szCs w:val="24"/>
                  <w:shd w:val="clear" w:color="auto" w:fill="9AA9A1"/>
                </w:rPr>
                <w:delText>Subsecretar</w:delText>
              </w:r>
              <w:r w:rsidDel="00C66CF8">
                <w:rPr>
                  <w:color w:val="FFFFFF"/>
                  <w:sz w:val="24"/>
                  <w:szCs w:val="24"/>
                  <w:shd w:val="clear" w:color="auto" w:fill="9AA9A1"/>
                </w:rPr>
                <w:delText>ía de Telecomunicaciones-  10 de Noviembre, 2016</w:delText>
              </w:r>
            </w:del>
          </w:p>
        </w:tc>
      </w:tr>
    </w:tbl>
    <w:p w:rsidR="00071D81" w:rsidDel="00C66CF8" w:rsidRDefault="00071D81">
      <w:pPr>
        <w:ind w:left="1830"/>
        <w:contextualSpacing w:val="0"/>
        <w:rPr>
          <w:del w:id="17" w:author="RAFAEL SOTOMAYOR" w:date="2016-12-20T17:07:00Z"/>
        </w:rPr>
      </w:pPr>
    </w:p>
    <w:p w:rsidR="00071D81" w:rsidDel="00C66CF8" w:rsidRDefault="00071D81">
      <w:pPr>
        <w:pStyle w:val="Ttulo"/>
        <w:contextualSpacing w:val="0"/>
        <w:rPr>
          <w:del w:id="18" w:author="RAFAEL SOTOMAYOR" w:date="2016-12-20T17:07:00Z"/>
        </w:rPr>
      </w:pPr>
      <w:bookmarkStart w:id="19" w:name="_unjx7gvd9dw9" w:colFirst="0" w:colLast="0"/>
      <w:bookmarkEnd w:id="19"/>
    </w:p>
    <w:p w:rsidR="00071D81" w:rsidDel="00C66CF8" w:rsidRDefault="00071D81">
      <w:pPr>
        <w:ind w:left="1830"/>
        <w:contextualSpacing w:val="0"/>
        <w:rPr>
          <w:del w:id="20" w:author="RAFAEL SOTOMAYOR" w:date="2016-12-20T17:07:00Z"/>
        </w:rPr>
      </w:pPr>
    </w:p>
    <w:p w:rsidR="00071D81" w:rsidDel="00C66CF8" w:rsidRDefault="004423CA">
      <w:pPr>
        <w:pStyle w:val="Ttulo"/>
        <w:contextualSpacing w:val="0"/>
        <w:rPr>
          <w:del w:id="21" w:author="RAFAEL SOTOMAYOR" w:date="2016-12-20T17:07:00Z"/>
        </w:rPr>
      </w:pPr>
      <w:bookmarkStart w:id="22" w:name="_eyvge8u81v1o" w:colFirst="0" w:colLast="0"/>
      <w:bookmarkEnd w:id="22"/>
      <w:del w:id="23" w:author="RAFAEL SOTOMAYOR" w:date="2016-12-20T17:07:00Z">
        <w:r w:rsidDel="00C66CF8">
          <w:rPr>
            <w:color w:val="A6A99C"/>
            <w:sz w:val="48"/>
            <w:szCs w:val="48"/>
          </w:rPr>
          <w:delText>Control del Documento</w:delText>
        </w:r>
      </w:del>
    </w:p>
    <w:p w:rsidR="00071D81" w:rsidDel="00C66CF8" w:rsidRDefault="004423CA">
      <w:pPr>
        <w:contextualSpacing w:val="0"/>
        <w:rPr>
          <w:del w:id="24" w:author="RAFAEL SOTOMAYOR" w:date="2016-12-20T17:07:00Z"/>
        </w:rPr>
      </w:pPr>
      <w:del w:id="25" w:author="RAFAEL SOTOMAYOR" w:date="2016-12-20T17:07:00Z">
        <w:r w:rsidDel="00C66CF8">
          <w:delText xml:space="preserve">  </w:delText>
        </w:r>
      </w:del>
    </w:p>
    <w:tbl>
      <w:tblPr>
        <w:tblStyle w:val="a0"/>
        <w:tblW w:w="9120" w:type="dxa"/>
        <w:tblInd w:w="9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600" w:firstRow="0" w:lastRow="0" w:firstColumn="0" w:lastColumn="0" w:noHBand="1" w:noVBand="1"/>
      </w:tblPr>
      <w:tblGrid>
        <w:gridCol w:w="1755"/>
        <w:gridCol w:w="2490"/>
        <w:gridCol w:w="1725"/>
        <w:gridCol w:w="3150"/>
      </w:tblGrid>
      <w:tr w:rsidR="00071D81" w:rsidDel="00C66CF8">
        <w:tblPrEx>
          <w:tblCellMar>
            <w:top w:w="0" w:type="dxa"/>
            <w:left w:w="0" w:type="dxa"/>
            <w:bottom w:w="0" w:type="dxa"/>
            <w:right w:w="0" w:type="dxa"/>
          </w:tblCellMar>
        </w:tblPrEx>
        <w:trPr>
          <w:del w:id="26" w:author="RAFAEL SOTOMAYOR" w:date="2016-12-20T17:07:00Z"/>
        </w:trPr>
        <w:tc>
          <w:tcPr>
            <w:tcW w:w="1755" w:type="dxa"/>
            <w:shd w:val="clear" w:color="auto" w:fill="999999"/>
            <w:tcMar>
              <w:left w:w="0" w:type="dxa"/>
              <w:right w:w="0" w:type="dxa"/>
            </w:tcMar>
          </w:tcPr>
          <w:p w:rsidR="00071D81" w:rsidDel="00C66CF8" w:rsidRDefault="004423CA">
            <w:pPr>
              <w:contextualSpacing w:val="0"/>
              <w:jc w:val="center"/>
              <w:rPr>
                <w:del w:id="27" w:author="RAFAEL SOTOMAYOR" w:date="2016-12-20T17:07:00Z"/>
              </w:rPr>
            </w:pPr>
            <w:del w:id="28" w:author="RAFAEL SOTOMAYOR" w:date="2016-12-20T17:07:00Z">
              <w:r w:rsidDel="00C66CF8">
                <w:rPr>
                  <w:b/>
                  <w:color w:val="FFFFFF"/>
                </w:rPr>
                <w:delText xml:space="preserve"> Acción</w:delText>
              </w:r>
            </w:del>
          </w:p>
        </w:tc>
        <w:tc>
          <w:tcPr>
            <w:tcW w:w="2490" w:type="dxa"/>
            <w:shd w:val="clear" w:color="auto" w:fill="999999"/>
            <w:tcMar>
              <w:top w:w="100" w:type="dxa"/>
              <w:left w:w="80" w:type="dxa"/>
              <w:bottom w:w="100" w:type="dxa"/>
              <w:right w:w="80" w:type="dxa"/>
            </w:tcMar>
          </w:tcPr>
          <w:p w:rsidR="00071D81" w:rsidDel="00C66CF8" w:rsidRDefault="004423CA">
            <w:pPr>
              <w:contextualSpacing w:val="0"/>
              <w:jc w:val="center"/>
              <w:rPr>
                <w:del w:id="29" w:author="RAFAEL SOTOMAYOR" w:date="2016-12-20T17:07:00Z"/>
              </w:rPr>
            </w:pPr>
            <w:del w:id="30" w:author="RAFAEL SOTOMAYOR" w:date="2016-12-20T17:07:00Z">
              <w:r w:rsidDel="00C66CF8">
                <w:rPr>
                  <w:b/>
                  <w:color w:val="FFFFFF"/>
                </w:rPr>
                <w:delText xml:space="preserve"> Nombre</w:delText>
              </w:r>
            </w:del>
          </w:p>
        </w:tc>
        <w:tc>
          <w:tcPr>
            <w:tcW w:w="1725" w:type="dxa"/>
            <w:shd w:val="clear" w:color="auto" w:fill="999999"/>
            <w:tcMar>
              <w:top w:w="100" w:type="dxa"/>
              <w:left w:w="80" w:type="dxa"/>
              <w:bottom w:w="100" w:type="dxa"/>
              <w:right w:w="80" w:type="dxa"/>
            </w:tcMar>
          </w:tcPr>
          <w:p w:rsidR="00071D81" w:rsidDel="00C66CF8" w:rsidRDefault="004423CA">
            <w:pPr>
              <w:contextualSpacing w:val="0"/>
              <w:jc w:val="center"/>
              <w:rPr>
                <w:del w:id="31" w:author="RAFAEL SOTOMAYOR" w:date="2016-12-20T17:07:00Z"/>
              </w:rPr>
            </w:pPr>
            <w:del w:id="32" w:author="RAFAEL SOTOMAYOR" w:date="2016-12-20T17:07:00Z">
              <w:r w:rsidDel="00C66CF8">
                <w:rPr>
                  <w:b/>
                  <w:color w:val="FFFFFF"/>
                </w:rPr>
                <w:delText>Fecha</w:delText>
              </w:r>
            </w:del>
          </w:p>
        </w:tc>
        <w:tc>
          <w:tcPr>
            <w:tcW w:w="3150" w:type="dxa"/>
            <w:shd w:val="clear" w:color="auto" w:fill="999999"/>
            <w:tcMar>
              <w:top w:w="100" w:type="dxa"/>
              <w:left w:w="80" w:type="dxa"/>
              <w:bottom w:w="100" w:type="dxa"/>
              <w:right w:w="80" w:type="dxa"/>
            </w:tcMar>
          </w:tcPr>
          <w:p w:rsidR="00071D81" w:rsidDel="00C66CF8" w:rsidRDefault="004423CA">
            <w:pPr>
              <w:contextualSpacing w:val="0"/>
              <w:jc w:val="center"/>
              <w:rPr>
                <w:del w:id="33" w:author="RAFAEL SOTOMAYOR" w:date="2016-12-20T17:07:00Z"/>
              </w:rPr>
            </w:pPr>
            <w:del w:id="34" w:author="RAFAEL SOTOMAYOR" w:date="2016-12-20T17:07:00Z">
              <w:r w:rsidDel="00C66CF8">
                <w:rPr>
                  <w:b/>
                  <w:color w:val="FFFFFF"/>
                </w:rPr>
                <w:delText>Firma Digital</w:delText>
              </w:r>
            </w:del>
          </w:p>
        </w:tc>
      </w:tr>
      <w:tr w:rsidR="00071D81" w:rsidDel="00C66CF8">
        <w:tblPrEx>
          <w:tblCellMar>
            <w:top w:w="0" w:type="dxa"/>
            <w:left w:w="0" w:type="dxa"/>
            <w:bottom w:w="0" w:type="dxa"/>
            <w:right w:w="0" w:type="dxa"/>
          </w:tblCellMar>
        </w:tblPrEx>
        <w:trPr>
          <w:del w:id="35" w:author="RAFAEL SOTOMAYOR" w:date="2016-12-20T17:07:00Z"/>
        </w:trPr>
        <w:tc>
          <w:tcPr>
            <w:tcW w:w="1755" w:type="dxa"/>
            <w:tcMar>
              <w:top w:w="100" w:type="dxa"/>
              <w:left w:w="80" w:type="dxa"/>
              <w:bottom w:w="100" w:type="dxa"/>
              <w:right w:w="80" w:type="dxa"/>
            </w:tcMar>
          </w:tcPr>
          <w:p w:rsidR="00071D81" w:rsidDel="00C66CF8" w:rsidRDefault="004423CA">
            <w:pPr>
              <w:contextualSpacing w:val="0"/>
              <w:rPr>
                <w:del w:id="36" w:author="RAFAEL SOTOMAYOR" w:date="2016-12-20T17:07:00Z"/>
              </w:rPr>
            </w:pPr>
            <w:del w:id="37" w:author="RAFAEL SOTOMAYOR" w:date="2016-12-20T17:07:00Z">
              <w:r w:rsidDel="00C66CF8">
                <w:rPr>
                  <w:b/>
                  <w:color w:val="7E8076"/>
                  <w:sz w:val="20"/>
                  <w:szCs w:val="20"/>
                </w:rPr>
                <w:delText>Escrito por :</w:delText>
              </w:r>
            </w:del>
          </w:p>
        </w:tc>
        <w:tc>
          <w:tcPr>
            <w:tcW w:w="2490" w:type="dxa"/>
            <w:tcMar>
              <w:top w:w="100" w:type="dxa"/>
              <w:left w:w="80" w:type="dxa"/>
              <w:bottom w:w="100" w:type="dxa"/>
              <w:right w:w="80" w:type="dxa"/>
            </w:tcMar>
          </w:tcPr>
          <w:p w:rsidR="00071D81" w:rsidDel="00C66CF8" w:rsidRDefault="004423CA">
            <w:pPr>
              <w:contextualSpacing w:val="0"/>
              <w:rPr>
                <w:del w:id="38" w:author="RAFAEL SOTOMAYOR" w:date="2016-12-20T17:07:00Z"/>
              </w:rPr>
            </w:pPr>
            <w:del w:id="39" w:author="RAFAEL SOTOMAYOR" w:date="2016-12-20T17:07:00Z">
              <w:r w:rsidDel="00C66CF8">
                <w:rPr>
                  <w:sz w:val="20"/>
                  <w:szCs w:val="20"/>
                </w:rPr>
                <w:delText>Rafael Sotomayor B.</w:delText>
              </w:r>
            </w:del>
          </w:p>
        </w:tc>
        <w:tc>
          <w:tcPr>
            <w:tcW w:w="1725" w:type="dxa"/>
            <w:tcMar>
              <w:top w:w="100" w:type="dxa"/>
              <w:left w:w="80" w:type="dxa"/>
              <w:bottom w:w="100" w:type="dxa"/>
              <w:right w:w="80" w:type="dxa"/>
            </w:tcMar>
          </w:tcPr>
          <w:p w:rsidR="00071D81" w:rsidDel="00C66CF8" w:rsidRDefault="004423CA">
            <w:pPr>
              <w:contextualSpacing w:val="0"/>
              <w:rPr>
                <w:del w:id="40" w:author="RAFAEL SOTOMAYOR" w:date="2016-12-20T17:07:00Z"/>
              </w:rPr>
            </w:pPr>
            <w:del w:id="41" w:author="RAFAEL SOTOMAYOR" w:date="2016-12-20T17:07:00Z">
              <w:r w:rsidDel="00C66CF8">
                <w:rPr>
                  <w:sz w:val="20"/>
                  <w:szCs w:val="20"/>
                </w:rPr>
                <w:delText>10-Nov-2016</w:delText>
              </w:r>
            </w:del>
          </w:p>
        </w:tc>
        <w:tc>
          <w:tcPr>
            <w:tcW w:w="3150" w:type="dxa"/>
            <w:tcMar>
              <w:top w:w="100" w:type="dxa"/>
              <w:left w:w="80" w:type="dxa"/>
              <w:bottom w:w="100" w:type="dxa"/>
              <w:right w:w="80" w:type="dxa"/>
            </w:tcMar>
          </w:tcPr>
          <w:p w:rsidR="00071D81" w:rsidDel="00C66CF8" w:rsidRDefault="004423CA">
            <w:pPr>
              <w:contextualSpacing w:val="0"/>
              <w:rPr>
                <w:del w:id="42" w:author="RAFAEL SOTOMAYOR" w:date="2016-12-20T17:07:00Z"/>
              </w:rPr>
            </w:pPr>
            <w:del w:id="43" w:author="RAFAEL SOTOMAYOR" w:date="2016-12-20T17:07:00Z">
              <w:r w:rsidDel="00C66CF8">
                <w:rPr>
                  <w:sz w:val="20"/>
                  <w:szCs w:val="20"/>
                </w:rPr>
                <w:delText xml:space="preserve"> </w:delText>
              </w:r>
            </w:del>
          </w:p>
        </w:tc>
      </w:tr>
      <w:tr w:rsidR="00071D81" w:rsidDel="00C66CF8">
        <w:tblPrEx>
          <w:tblCellMar>
            <w:top w:w="0" w:type="dxa"/>
            <w:left w:w="0" w:type="dxa"/>
            <w:bottom w:w="0" w:type="dxa"/>
            <w:right w:w="0" w:type="dxa"/>
          </w:tblCellMar>
        </w:tblPrEx>
        <w:trPr>
          <w:trHeight w:val="420"/>
          <w:del w:id="44" w:author="RAFAEL SOTOMAYOR" w:date="2016-12-20T17:07:00Z"/>
        </w:trPr>
        <w:tc>
          <w:tcPr>
            <w:tcW w:w="1755" w:type="dxa"/>
            <w:tcMar>
              <w:top w:w="100" w:type="dxa"/>
              <w:left w:w="100" w:type="dxa"/>
              <w:bottom w:w="100" w:type="dxa"/>
              <w:right w:w="100" w:type="dxa"/>
            </w:tcMar>
          </w:tcPr>
          <w:p w:rsidR="00071D81" w:rsidDel="00C66CF8" w:rsidRDefault="004423CA">
            <w:pPr>
              <w:contextualSpacing w:val="0"/>
              <w:rPr>
                <w:del w:id="45" w:author="RAFAEL SOTOMAYOR" w:date="2016-12-20T17:07:00Z"/>
              </w:rPr>
            </w:pPr>
            <w:del w:id="46" w:author="RAFAEL SOTOMAYOR" w:date="2016-12-20T17:07:00Z">
              <w:r w:rsidDel="00C66CF8">
                <w:rPr>
                  <w:b/>
                  <w:color w:val="7E8076"/>
                  <w:sz w:val="20"/>
                  <w:szCs w:val="20"/>
                </w:rPr>
                <w:delText>Verificado por :</w:delText>
              </w:r>
            </w:del>
          </w:p>
        </w:tc>
        <w:tc>
          <w:tcPr>
            <w:tcW w:w="2490" w:type="dxa"/>
            <w:tcMar>
              <w:top w:w="100" w:type="dxa"/>
              <w:left w:w="80" w:type="dxa"/>
              <w:bottom w:w="100" w:type="dxa"/>
              <w:right w:w="80" w:type="dxa"/>
            </w:tcMar>
          </w:tcPr>
          <w:p w:rsidR="00071D81" w:rsidDel="00C66CF8" w:rsidRDefault="004423CA">
            <w:pPr>
              <w:contextualSpacing w:val="0"/>
              <w:rPr>
                <w:del w:id="47" w:author="RAFAEL SOTOMAYOR" w:date="2016-12-20T17:07:00Z"/>
              </w:rPr>
            </w:pPr>
            <w:del w:id="48" w:author="RAFAEL SOTOMAYOR" w:date="2016-12-20T17:07:00Z">
              <w:r w:rsidDel="00C66CF8">
                <w:rPr>
                  <w:sz w:val="20"/>
                  <w:szCs w:val="20"/>
                </w:rPr>
                <w:delText>Alejandra Svriz</w:delText>
              </w:r>
            </w:del>
          </w:p>
        </w:tc>
        <w:tc>
          <w:tcPr>
            <w:tcW w:w="1725" w:type="dxa"/>
            <w:tcMar>
              <w:top w:w="100" w:type="dxa"/>
              <w:left w:w="100" w:type="dxa"/>
              <w:bottom w:w="100" w:type="dxa"/>
              <w:right w:w="100" w:type="dxa"/>
            </w:tcMar>
          </w:tcPr>
          <w:p w:rsidR="00071D81" w:rsidDel="00C66CF8" w:rsidRDefault="004423CA">
            <w:pPr>
              <w:contextualSpacing w:val="0"/>
              <w:rPr>
                <w:del w:id="49" w:author="RAFAEL SOTOMAYOR" w:date="2016-12-20T17:07:00Z"/>
              </w:rPr>
            </w:pPr>
            <w:del w:id="50" w:author="RAFAEL SOTOMAYOR" w:date="2016-12-20T17:07:00Z">
              <w:r w:rsidDel="00C66CF8">
                <w:rPr>
                  <w:sz w:val="20"/>
                  <w:szCs w:val="20"/>
                </w:rPr>
                <w:delText>10 -Nov-2016</w:delText>
              </w:r>
            </w:del>
          </w:p>
        </w:tc>
        <w:tc>
          <w:tcPr>
            <w:tcW w:w="3150" w:type="dxa"/>
            <w:tcMar>
              <w:top w:w="100" w:type="dxa"/>
              <w:left w:w="100" w:type="dxa"/>
              <w:bottom w:w="100" w:type="dxa"/>
              <w:right w:w="100" w:type="dxa"/>
            </w:tcMar>
          </w:tcPr>
          <w:p w:rsidR="00071D81" w:rsidDel="00C66CF8" w:rsidRDefault="00071D81">
            <w:pPr>
              <w:contextualSpacing w:val="0"/>
              <w:rPr>
                <w:del w:id="51" w:author="RAFAEL SOTOMAYOR" w:date="2016-12-20T17:07:00Z"/>
              </w:rPr>
            </w:pPr>
          </w:p>
        </w:tc>
      </w:tr>
      <w:tr w:rsidR="00071D81" w:rsidDel="00C66CF8">
        <w:tblPrEx>
          <w:tblCellMar>
            <w:top w:w="0" w:type="dxa"/>
            <w:left w:w="0" w:type="dxa"/>
            <w:bottom w:w="0" w:type="dxa"/>
            <w:right w:w="0" w:type="dxa"/>
          </w:tblCellMar>
        </w:tblPrEx>
        <w:trPr>
          <w:del w:id="52" w:author="RAFAEL SOTOMAYOR" w:date="2016-12-20T17:07:00Z"/>
        </w:trPr>
        <w:tc>
          <w:tcPr>
            <w:tcW w:w="1755" w:type="dxa"/>
            <w:tcMar>
              <w:top w:w="100" w:type="dxa"/>
              <w:left w:w="100" w:type="dxa"/>
              <w:bottom w:w="100" w:type="dxa"/>
              <w:right w:w="100" w:type="dxa"/>
            </w:tcMar>
          </w:tcPr>
          <w:p w:rsidR="00071D81" w:rsidDel="00C66CF8" w:rsidRDefault="004423CA">
            <w:pPr>
              <w:contextualSpacing w:val="0"/>
              <w:rPr>
                <w:del w:id="53" w:author="RAFAEL SOTOMAYOR" w:date="2016-12-20T17:07:00Z"/>
              </w:rPr>
            </w:pPr>
            <w:del w:id="54" w:author="RAFAEL SOTOMAYOR" w:date="2016-12-20T17:07:00Z">
              <w:r w:rsidDel="00C66CF8">
                <w:rPr>
                  <w:b/>
                  <w:color w:val="7E8076"/>
                  <w:sz w:val="20"/>
                  <w:szCs w:val="20"/>
                </w:rPr>
                <w:delText>Aprobado por :</w:delText>
              </w:r>
            </w:del>
          </w:p>
        </w:tc>
        <w:tc>
          <w:tcPr>
            <w:tcW w:w="2490" w:type="dxa"/>
            <w:tcMar>
              <w:top w:w="100" w:type="dxa"/>
              <w:left w:w="80" w:type="dxa"/>
              <w:bottom w:w="100" w:type="dxa"/>
              <w:right w:w="80" w:type="dxa"/>
            </w:tcMar>
          </w:tcPr>
          <w:p w:rsidR="00071D81" w:rsidDel="00C66CF8" w:rsidRDefault="00071D81">
            <w:pPr>
              <w:contextualSpacing w:val="0"/>
              <w:rPr>
                <w:del w:id="55" w:author="RAFAEL SOTOMAYOR" w:date="2016-12-20T17:07:00Z"/>
              </w:rPr>
            </w:pPr>
          </w:p>
        </w:tc>
        <w:tc>
          <w:tcPr>
            <w:tcW w:w="1725" w:type="dxa"/>
            <w:tcMar>
              <w:top w:w="100" w:type="dxa"/>
              <w:left w:w="100" w:type="dxa"/>
              <w:bottom w:w="100" w:type="dxa"/>
              <w:right w:w="100" w:type="dxa"/>
            </w:tcMar>
          </w:tcPr>
          <w:p w:rsidR="00071D81" w:rsidDel="00C66CF8" w:rsidRDefault="00071D81">
            <w:pPr>
              <w:contextualSpacing w:val="0"/>
              <w:rPr>
                <w:del w:id="56" w:author="RAFAEL SOTOMAYOR" w:date="2016-12-20T17:07:00Z"/>
              </w:rPr>
            </w:pPr>
          </w:p>
        </w:tc>
        <w:tc>
          <w:tcPr>
            <w:tcW w:w="3150" w:type="dxa"/>
            <w:tcMar>
              <w:top w:w="100" w:type="dxa"/>
              <w:left w:w="100" w:type="dxa"/>
              <w:bottom w:w="100" w:type="dxa"/>
              <w:right w:w="100" w:type="dxa"/>
            </w:tcMar>
          </w:tcPr>
          <w:p w:rsidR="00071D81" w:rsidDel="00C66CF8" w:rsidRDefault="00071D81">
            <w:pPr>
              <w:contextualSpacing w:val="0"/>
              <w:rPr>
                <w:del w:id="57" w:author="RAFAEL SOTOMAYOR" w:date="2016-12-20T17:07:00Z"/>
              </w:rPr>
            </w:pPr>
          </w:p>
        </w:tc>
      </w:tr>
    </w:tbl>
    <w:p w:rsidR="00071D81" w:rsidDel="00C66CF8" w:rsidRDefault="004423CA">
      <w:pPr>
        <w:rPr>
          <w:del w:id="58" w:author="RAFAEL SOTOMAYOR" w:date="2016-12-20T17:07:00Z"/>
        </w:rPr>
      </w:pPr>
      <w:del w:id="59" w:author="RAFAEL SOTOMAYOR" w:date="2016-12-20T17:07:00Z">
        <w:r w:rsidDel="00C66CF8">
          <w:br w:type="page"/>
        </w:r>
      </w:del>
    </w:p>
    <w:p w:rsidR="00071D81" w:rsidDel="00C66CF8" w:rsidRDefault="00071D81">
      <w:pPr>
        <w:contextualSpacing w:val="0"/>
        <w:rPr>
          <w:del w:id="60" w:author="RAFAEL SOTOMAYOR" w:date="2016-12-20T17:07:00Z"/>
        </w:rPr>
      </w:pPr>
    </w:p>
    <w:p w:rsidR="00071D81" w:rsidDel="00C66CF8" w:rsidRDefault="004423CA">
      <w:pPr>
        <w:pStyle w:val="Ttulo"/>
        <w:contextualSpacing w:val="0"/>
        <w:rPr>
          <w:del w:id="61" w:author="RAFAEL SOTOMAYOR" w:date="2016-12-20T17:07:00Z"/>
        </w:rPr>
      </w:pPr>
      <w:bookmarkStart w:id="62" w:name="_hrywdy112b90" w:colFirst="0" w:colLast="0"/>
      <w:bookmarkEnd w:id="62"/>
      <w:del w:id="63" w:author="RAFAEL SOTOMAYOR" w:date="2016-12-20T17:07:00Z">
        <w:r w:rsidDel="00C66CF8">
          <w:delText>Tabla de Contenidos</w:delText>
        </w:r>
      </w:del>
    </w:p>
    <w:p w:rsidR="00071D81" w:rsidDel="00C66CF8" w:rsidRDefault="00071D81">
      <w:pPr>
        <w:contextualSpacing w:val="0"/>
        <w:rPr>
          <w:del w:id="64" w:author="RAFAEL SOTOMAYOR" w:date="2016-12-20T17:07:00Z"/>
        </w:rPr>
      </w:pPr>
    </w:p>
    <w:p w:rsidR="00071D81" w:rsidDel="00C66CF8" w:rsidRDefault="004423CA">
      <w:pPr>
        <w:spacing w:before="80"/>
        <w:contextualSpacing w:val="0"/>
        <w:rPr>
          <w:del w:id="65" w:author="RAFAEL SOTOMAYOR" w:date="2016-12-20T17:07:00Z"/>
        </w:rPr>
      </w:pPr>
      <w:del w:id="66" w:author="RAFAEL SOTOMAYOR" w:date="2016-12-20T17:07:00Z">
        <w:r w:rsidDel="00C66CF8">
          <w:fldChar w:fldCharType="begin"/>
        </w:r>
        <w:r w:rsidDel="00C66CF8">
          <w:delInstrText xml:space="preserve"> HYPERLINK \l "_qq11x9dljb2q" \h </w:delInstrText>
        </w:r>
        <w:r w:rsidDel="00C66CF8">
          <w:fldChar w:fldCharType="separate"/>
        </w:r>
        <w:r w:rsidDel="00C66CF8">
          <w:rPr>
            <w:color w:val="1155CC"/>
            <w:u w:val="single"/>
          </w:rPr>
          <w:delText>Antecedentes</w:delText>
        </w:r>
        <w:r w:rsidDel="00C66CF8">
          <w:rPr>
            <w:color w:val="1155CC"/>
            <w:u w:val="single"/>
          </w:rPr>
          <w:fldChar w:fldCharType="end"/>
        </w:r>
      </w:del>
    </w:p>
    <w:p w:rsidR="00071D81" w:rsidDel="00C66CF8" w:rsidRDefault="004423CA">
      <w:pPr>
        <w:spacing w:before="200"/>
        <w:contextualSpacing w:val="0"/>
        <w:rPr>
          <w:del w:id="67" w:author="RAFAEL SOTOMAYOR" w:date="2016-12-20T17:07:00Z"/>
        </w:rPr>
      </w:pPr>
      <w:del w:id="68" w:author="RAFAEL SOTOMAYOR" w:date="2016-12-20T17:07:00Z">
        <w:r w:rsidDel="00C66CF8">
          <w:fldChar w:fldCharType="begin"/>
        </w:r>
        <w:r w:rsidDel="00C66CF8">
          <w:delInstrText xml:space="preserve"> HYPERLINK \l "_u3yelw5zmfm2" \h </w:delInstrText>
        </w:r>
        <w:r w:rsidDel="00C66CF8">
          <w:fldChar w:fldCharType="separate"/>
        </w:r>
        <w:r w:rsidDel="00C66CF8">
          <w:rPr>
            <w:color w:val="1155CC"/>
            <w:u w:val="single"/>
          </w:rPr>
          <w:delText>Objetivo General</w:delText>
        </w:r>
        <w:r w:rsidDel="00C66CF8">
          <w:rPr>
            <w:color w:val="1155CC"/>
            <w:u w:val="single"/>
          </w:rPr>
          <w:fldChar w:fldCharType="end"/>
        </w:r>
      </w:del>
    </w:p>
    <w:p w:rsidR="00071D81" w:rsidDel="00C66CF8" w:rsidRDefault="004423CA">
      <w:pPr>
        <w:spacing w:before="200"/>
        <w:contextualSpacing w:val="0"/>
        <w:rPr>
          <w:del w:id="69" w:author="RAFAEL SOTOMAYOR" w:date="2016-12-20T17:07:00Z"/>
        </w:rPr>
      </w:pPr>
      <w:del w:id="70" w:author="RAFAEL SOTOMAYOR" w:date="2016-12-20T17:07:00Z">
        <w:r w:rsidDel="00C66CF8">
          <w:fldChar w:fldCharType="begin"/>
        </w:r>
        <w:r w:rsidDel="00C66CF8">
          <w:delInstrText xml:space="preserve"> HYPERLINK \l "_i1bqaoxybami" \h </w:delInstrText>
        </w:r>
        <w:r w:rsidDel="00C66CF8">
          <w:fldChar w:fldCharType="separate"/>
        </w:r>
        <w:r w:rsidDel="00C66CF8">
          <w:rPr>
            <w:color w:val="1155CC"/>
            <w:u w:val="single"/>
          </w:rPr>
          <w:delText>Objetivos Específicos</w:delText>
        </w:r>
        <w:r w:rsidDel="00C66CF8">
          <w:rPr>
            <w:color w:val="1155CC"/>
            <w:u w:val="single"/>
          </w:rPr>
          <w:fldChar w:fldCharType="end"/>
        </w:r>
      </w:del>
    </w:p>
    <w:p w:rsidR="00071D81" w:rsidDel="00C66CF8" w:rsidRDefault="004423CA">
      <w:pPr>
        <w:spacing w:before="200"/>
        <w:contextualSpacing w:val="0"/>
        <w:rPr>
          <w:del w:id="71" w:author="RAFAEL SOTOMAYOR" w:date="2016-12-20T17:07:00Z"/>
        </w:rPr>
      </w:pPr>
      <w:del w:id="72" w:author="RAFAEL SOTOMAYOR" w:date="2016-12-20T17:07:00Z">
        <w:r w:rsidDel="00C66CF8">
          <w:fldChar w:fldCharType="begin"/>
        </w:r>
        <w:r w:rsidDel="00C66CF8">
          <w:delInstrText xml:space="preserve"> HYPERLINK \l "_b5accvesblu6" \h </w:delInstrText>
        </w:r>
        <w:r w:rsidDel="00C66CF8">
          <w:fldChar w:fldCharType="separate"/>
        </w:r>
        <w:r w:rsidDel="00C66CF8">
          <w:rPr>
            <w:color w:val="1155CC"/>
            <w:u w:val="single"/>
          </w:rPr>
          <w:delText>Etapa 1: Situación Actual del sector Agro-Industrial</w:delText>
        </w:r>
        <w:r w:rsidDel="00C66CF8">
          <w:rPr>
            <w:color w:val="1155CC"/>
            <w:u w:val="single"/>
          </w:rPr>
          <w:fldChar w:fldCharType="end"/>
        </w:r>
      </w:del>
    </w:p>
    <w:p w:rsidR="00071D81" w:rsidDel="00C66CF8" w:rsidRDefault="004423CA">
      <w:pPr>
        <w:spacing w:before="200"/>
        <w:contextualSpacing w:val="0"/>
        <w:rPr>
          <w:del w:id="73" w:author="RAFAEL SOTOMAYOR" w:date="2016-12-20T17:07:00Z"/>
        </w:rPr>
      </w:pPr>
      <w:del w:id="74" w:author="RAFAEL SOTOMAYOR" w:date="2016-12-20T17:07:00Z">
        <w:r w:rsidDel="00C66CF8">
          <w:fldChar w:fldCharType="begin"/>
        </w:r>
        <w:r w:rsidDel="00C66CF8">
          <w:delInstrText xml:space="preserve"> HYPERLINK \l "_gbt86ym9862i" \h </w:delInstrText>
        </w:r>
        <w:r w:rsidDel="00C66CF8">
          <w:fldChar w:fldCharType="separate"/>
        </w:r>
        <w:r w:rsidDel="00C66CF8">
          <w:rPr>
            <w:color w:val="1155CC"/>
            <w:u w:val="single"/>
          </w:rPr>
          <w:delText>1. Caracterización</w:delText>
        </w:r>
        <w:r w:rsidDel="00C66CF8">
          <w:rPr>
            <w:color w:val="1155CC"/>
            <w:u w:val="single"/>
          </w:rPr>
          <w:fldChar w:fldCharType="end"/>
        </w:r>
      </w:del>
    </w:p>
    <w:p w:rsidR="00071D81" w:rsidDel="00C66CF8" w:rsidRDefault="004423CA">
      <w:pPr>
        <w:spacing w:before="60"/>
        <w:ind w:left="360"/>
        <w:contextualSpacing w:val="0"/>
        <w:rPr>
          <w:del w:id="75" w:author="RAFAEL SOTOMAYOR" w:date="2016-12-20T17:07:00Z"/>
        </w:rPr>
      </w:pPr>
      <w:del w:id="76" w:author="RAFAEL SOTOMAYOR" w:date="2016-12-20T17:07:00Z">
        <w:r w:rsidDel="00C66CF8">
          <w:fldChar w:fldCharType="begin"/>
        </w:r>
        <w:r w:rsidDel="00C66CF8">
          <w:delInstrText xml:space="preserve"> HYPERLINK \l "_dpsshur0kcoy" \h </w:delInstrText>
        </w:r>
        <w:r w:rsidDel="00C66CF8">
          <w:fldChar w:fldCharType="separate"/>
        </w:r>
        <w:r w:rsidDel="00C66CF8">
          <w:rPr>
            <w:color w:val="1155CC"/>
            <w:u w:val="single"/>
          </w:rPr>
          <w:delText>1.1. Fruticultura</w:delText>
        </w:r>
        <w:r w:rsidDel="00C66CF8">
          <w:rPr>
            <w:color w:val="1155CC"/>
            <w:u w:val="single"/>
          </w:rPr>
          <w:fldChar w:fldCharType="end"/>
        </w:r>
      </w:del>
    </w:p>
    <w:p w:rsidR="00071D81" w:rsidDel="00C66CF8" w:rsidRDefault="004423CA">
      <w:pPr>
        <w:spacing w:before="60"/>
        <w:ind w:left="360"/>
        <w:contextualSpacing w:val="0"/>
        <w:rPr>
          <w:del w:id="77" w:author="RAFAEL SOTOMAYOR" w:date="2016-12-20T17:07:00Z"/>
        </w:rPr>
      </w:pPr>
      <w:del w:id="78" w:author="RAFAEL SOTOMAYOR" w:date="2016-12-20T17:07:00Z">
        <w:r w:rsidDel="00C66CF8">
          <w:fldChar w:fldCharType="begin"/>
        </w:r>
        <w:r w:rsidDel="00C66CF8">
          <w:delInstrText xml:space="preserve"> HYPERLINK \l "_eu4uvypll7d1" \h </w:delInstrText>
        </w:r>
        <w:r w:rsidDel="00C66CF8">
          <w:fldChar w:fldCharType="separate"/>
        </w:r>
        <w:r w:rsidDel="00C66CF8">
          <w:rPr>
            <w:color w:val="1155CC"/>
            <w:u w:val="single"/>
          </w:rPr>
          <w:delText>1.2.  Cadena de valor</w:delText>
        </w:r>
        <w:r w:rsidDel="00C66CF8">
          <w:rPr>
            <w:color w:val="1155CC"/>
            <w:u w:val="single"/>
          </w:rPr>
          <w:fldChar w:fldCharType="end"/>
        </w:r>
      </w:del>
    </w:p>
    <w:p w:rsidR="00071D81" w:rsidDel="00C66CF8" w:rsidRDefault="004423CA">
      <w:pPr>
        <w:spacing w:before="200"/>
        <w:contextualSpacing w:val="0"/>
        <w:rPr>
          <w:del w:id="79" w:author="RAFAEL SOTOMAYOR" w:date="2016-12-20T17:07:00Z"/>
        </w:rPr>
      </w:pPr>
      <w:del w:id="80" w:author="RAFAEL SOTOMAYOR" w:date="2016-12-20T17:07:00Z">
        <w:r w:rsidDel="00C66CF8">
          <w:fldChar w:fldCharType="begin"/>
        </w:r>
        <w:r w:rsidDel="00C66CF8">
          <w:delInstrText xml:space="preserve"> HYPERLINK \l "_6d15w8rhq12w" \h </w:delInstrText>
        </w:r>
        <w:r w:rsidDel="00C66CF8">
          <w:fldChar w:fldCharType="separate"/>
        </w:r>
        <w:r w:rsidDel="00C66CF8">
          <w:rPr>
            <w:color w:val="1155CC"/>
            <w:u w:val="single"/>
          </w:rPr>
          <w:delText>2. Tecnología digital aplicada a la fruticultura</w:delText>
        </w:r>
        <w:r w:rsidDel="00C66CF8">
          <w:rPr>
            <w:color w:val="1155CC"/>
            <w:u w:val="single"/>
          </w:rPr>
          <w:fldChar w:fldCharType="end"/>
        </w:r>
      </w:del>
    </w:p>
    <w:p w:rsidR="00071D81" w:rsidDel="00C66CF8" w:rsidRDefault="004423CA">
      <w:pPr>
        <w:spacing w:before="60"/>
        <w:ind w:left="360"/>
        <w:contextualSpacing w:val="0"/>
        <w:rPr>
          <w:del w:id="81" w:author="RAFAEL SOTOMAYOR" w:date="2016-12-20T17:07:00Z"/>
        </w:rPr>
      </w:pPr>
      <w:del w:id="82" w:author="RAFAEL SOTOMAYOR" w:date="2016-12-20T17:07:00Z">
        <w:r w:rsidDel="00C66CF8">
          <w:fldChar w:fldCharType="begin"/>
        </w:r>
        <w:r w:rsidDel="00C66CF8">
          <w:delInstrText xml:space="preserve"> HYP</w:delInstrText>
        </w:r>
        <w:r w:rsidDel="00C66CF8">
          <w:delInstrText xml:space="preserve">ERLINK \l "_see921jf6ls6" \h </w:delInstrText>
        </w:r>
        <w:r w:rsidDel="00C66CF8">
          <w:fldChar w:fldCharType="separate"/>
        </w:r>
        <w:r w:rsidDel="00C66CF8">
          <w:rPr>
            <w:color w:val="1155CC"/>
            <w:u w:val="single"/>
          </w:rPr>
          <w:delText>2.1. Sistemas de Posicionamiento global</w:delText>
        </w:r>
        <w:r w:rsidDel="00C66CF8">
          <w:rPr>
            <w:color w:val="1155CC"/>
            <w:u w:val="single"/>
          </w:rPr>
          <w:fldChar w:fldCharType="end"/>
        </w:r>
      </w:del>
    </w:p>
    <w:p w:rsidR="00071D81" w:rsidDel="00C66CF8" w:rsidRDefault="004423CA">
      <w:pPr>
        <w:spacing w:before="60"/>
        <w:ind w:left="360"/>
        <w:contextualSpacing w:val="0"/>
        <w:rPr>
          <w:del w:id="83" w:author="RAFAEL SOTOMAYOR" w:date="2016-12-20T17:07:00Z"/>
        </w:rPr>
      </w:pPr>
      <w:del w:id="84" w:author="RAFAEL SOTOMAYOR" w:date="2016-12-20T17:07:00Z">
        <w:r w:rsidDel="00C66CF8">
          <w:fldChar w:fldCharType="begin"/>
        </w:r>
        <w:r w:rsidDel="00C66CF8">
          <w:delInstrText xml:space="preserve"> HYPERLINK \l "_9sxkep4y0eh0" \h </w:delInstrText>
        </w:r>
        <w:r w:rsidDel="00C66CF8">
          <w:fldChar w:fldCharType="separate"/>
        </w:r>
        <w:r w:rsidDel="00C66CF8">
          <w:rPr>
            <w:color w:val="1155CC"/>
            <w:u w:val="single"/>
          </w:rPr>
          <w:delText>2.2. Sistemas de Información Geográfica del Predio</w:delText>
        </w:r>
        <w:r w:rsidDel="00C66CF8">
          <w:rPr>
            <w:color w:val="1155CC"/>
            <w:u w:val="single"/>
          </w:rPr>
          <w:fldChar w:fldCharType="end"/>
        </w:r>
      </w:del>
    </w:p>
    <w:p w:rsidR="00071D81" w:rsidDel="00C66CF8" w:rsidRDefault="004423CA">
      <w:pPr>
        <w:spacing w:before="60"/>
        <w:ind w:left="360"/>
        <w:contextualSpacing w:val="0"/>
        <w:rPr>
          <w:del w:id="85" w:author="RAFAEL SOTOMAYOR" w:date="2016-12-20T17:07:00Z"/>
        </w:rPr>
      </w:pPr>
      <w:del w:id="86" w:author="RAFAEL SOTOMAYOR" w:date="2016-12-20T17:07:00Z">
        <w:r w:rsidDel="00C66CF8">
          <w:fldChar w:fldCharType="begin"/>
        </w:r>
        <w:r w:rsidDel="00C66CF8">
          <w:delInstrText xml:space="preserve"> HYPERLINK \l "_k0fpqygz1enc" \h </w:delInstrText>
        </w:r>
        <w:r w:rsidDel="00C66CF8">
          <w:fldChar w:fldCharType="separate"/>
        </w:r>
        <w:r w:rsidDel="00C66CF8">
          <w:rPr>
            <w:color w:val="1155CC"/>
            <w:u w:val="single"/>
          </w:rPr>
          <w:delText>2.3. Teledetección</w:delText>
        </w:r>
        <w:r w:rsidDel="00C66CF8">
          <w:rPr>
            <w:color w:val="1155CC"/>
            <w:u w:val="single"/>
          </w:rPr>
          <w:fldChar w:fldCharType="end"/>
        </w:r>
      </w:del>
    </w:p>
    <w:p w:rsidR="00071D81" w:rsidDel="00C66CF8" w:rsidRDefault="004423CA">
      <w:pPr>
        <w:spacing w:before="60"/>
        <w:ind w:left="360"/>
        <w:contextualSpacing w:val="0"/>
        <w:rPr>
          <w:del w:id="87" w:author="RAFAEL SOTOMAYOR" w:date="2016-12-20T17:07:00Z"/>
        </w:rPr>
      </w:pPr>
      <w:del w:id="88" w:author="RAFAEL SOTOMAYOR" w:date="2016-12-20T17:07:00Z">
        <w:r w:rsidDel="00C66CF8">
          <w:fldChar w:fldCharType="begin"/>
        </w:r>
        <w:r w:rsidDel="00C66CF8">
          <w:delInstrText xml:space="preserve"> HYPERLINK \l "_d9tofti3vey1" \h </w:delInstrText>
        </w:r>
        <w:r w:rsidDel="00C66CF8">
          <w:fldChar w:fldCharType="separate"/>
        </w:r>
        <w:r w:rsidDel="00C66CF8">
          <w:rPr>
            <w:color w:val="1155CC"/>
            <w:u w:val="single"/>
          </w:rPr>
          <w:delText>2.4. Mon</w:delText>
        </w:r>
        <w:r w:rsidDel="00C66CF8">
          <w:rPr>
            <w:color w:val="1155CC"/>
            <w:u w:val="single"/>
          </w:rPr>
          <w:delText>itoreo de Riego</w:delText>
        </w:r>
        <w:r w:rsidDel="00C66CF8">
          <w:rPr>
            <w:color w:val="1155CC"/>
            <w:u w:val="single"/>
          </w:rPr>
          <w:fldChar w:fldCharType="end"/>
        </w:r>
      </w:del>
    </w:p>
    <w:p w:rsidR="00071D81" w:rsidDel="00C66CF8" w:rsidRDefault="004423CA">
      <w:pPr>
        <w:spacing w:before="60"/>
        <w:ind w:left="360"/>
        <w:contextualSpacing w:val="0"/>
        <w:rPr>
          <w:del w:id="89" w:author="RAFAEL SOTOMAYOR" w:date="2016-12-20T17:07:00Z"/>
        </w:rPr>
      </w:pPr>
      <w:del w:id="90" w:author="RAFAEL SOTOMAYOR" w:date="2016-12-20T17:07:00Z">
        <w:r w:rsidDel="00C66CF8">
          <w:fldChar w:fldCharType="begin"/>
        </w:r>
        <w:r w:rsidDel="00C66CF8">
          <w:delInstrText xml:space="preserve"> HYPERLINK \l "_rnshe9safcp5" \h </w:delInstrText>
        </w:r>
        <w:r w:rsidDel="00C66CF8">
          <w:fldChar w:fldCharType="separate"/>
        </w:r>
        <w:r w:rsidDel="00C66CF8">
          <w:rPr>
            <w:color w:val="1155CC"/>
            <w:u w:val="single"/>
          </w:rPr>
          <w:delText>2.5 Aplicaciones agrícolas móviles.</w:delText>
        </w:r>
        <w:r w:rsidDel="00C66CF8">
          <w:rPr>
            <w:color w:val="1155CC"/>
            <w:u w:val="single"/>
          </w:rPr>
          <w:fldChar w:fldCharType="end"/>
        </w:r>
      </w:del>
    </w:p>
    <w:p w:rsidR="00071D81" w:rsidDel="00C66CF8" w:rsidRDefault="004423CA">
      <w:pPr>
        <w:spacing w:before="60"/>
        <w:ind w:left="360"/>
        <w:contextualSpacing w:val="0"/>
        <w:rPr>
          <w:del w:id="91" w:author="RAFAEL SOTOMAYOR" w:date="2016-12-20T17:07:00Z"/>
        </w:rPr>
      </w:pPr>
      <w:del w:id="92" w:author="RAFAEL SOTOMAYOR" w:date="2016-12-20T17:07:00Z">
        <w:r w:rsidDel="00C66CF8">
          <w:fldChar w:fldCharType="begin"/>
        </w:r>
        <w:r w:rsidDel="00C66CF8">
          <w:delInstrText xml:space="preserve"> HYPERLINK \l "_n3zuygab7u7s" \h </w:delInstrText>
        </w:r>
        <w:r w:rsidDel="00C66CF8">
          <w:fldChar w:fldCharType="separate"/>
        </w:r>
        <w:r w:rsidDel="00C66CF8">
          <w:rPr>
            <w:color w:val="1155CC"/>
            <w:u w:val="single"/>
          </w:rPr>
          <w:delText>2.6. Video Vigilancia</w:delText>
        </w:r>
        <w:r w:rsidDel="00C66CF8">
          <w:rPr>
            <w:color w:val="1155CC"/>
            <w:u w:val="single"/>
          </w:rPr>
          <w:fldChar w:fldCharType="end"/>
        </w:r>
      </w:del>
    </w:p>
    <w:p w:rsidR="00071D81" w:rsidDel="00C66CF8" w:rsidRDefault="004423CA">
      <w:pPr>
        <w:spacing w:before="60"/>
        <w:ind w:left="360"/>
        <w:contextualSpacing w:val="0"/>
        <w:rPr>
          <w:del w:id="93" w:author="RAFAEL SOTOMAYOR" w:date="2016-12-20T17:07:00Z"/>
        </w:rPr>
      </w:pPr>
      <w:del w:id="94" w:author="RAFAEL SOTOMAYOR" w:date="2016-12-20T17:07:00Z">
        <w:r w:rsidDel="00C66CF8">
          <w:fldChar w:fldCharType="begin"/>
        </w:r>
        <w:r w:rsidDel="00C66CF8">
          <w:delInstrText xml:space="preserve"> HYPERLINK \l "_iox8s4nkowhx" \h </w:delInstrText>
        </w:r>
        <w:r w:rsidDel="00C66CF8">
          <w:fldChar w:fldCharType="separate"/>
        </w:r>
        <w:r w:rsidDel="00C66CF8">
          <w:rPr>
            <w:color w:val="1155CC"/>
            <w:u w:val="single"/>
          </w:rPr>
          <w:delText>2.7. Ofimática Agrícola</w:delText>
        </w:r>
        <w:r w:rsidDel="00C66CF8">
          <w:rPr>
            <w:color w:val="1155CC"/>
            <w:u w:val="single"/>
          </w:rPr>
          <w:fldChar w:fldCharType="end"/>
        </w:r>
      </w:del>
    </w:p>
    <w:p w:rsidR="00071D81" w:rsidDel="00C66CF8" w:rsidRDefault="004423CA">
      <w:pPr>
        <w:spacing w:before="60"/>
        <w:ind w:left="360"/>
        <w:contextualSpacing w:val="0"/>
        <w:rPr>
          <w:del w:id="95" w:author="RAFAEL SOTOMAYOR" w:date="2016-12-20T17:07:00Z"/>
        </w:rPr>
      </w:pPr>
      <w:del w:id="96" w:author="RAFAEL SOTOMAYOR" w:date="2016-12-20T17:07:00Z">
        <w:r w:rsidDel="00C66CF8">
          <w:fldChar w:fldCharType="begin"/>
        </w:r>
        <w:r w:rsidDel="00C66CF8">
          <w:delInstrText xml:space="preserve"> HYPERLINK \l "_gn6sy0b7t822" \h </w:delInstrText>
        </w:r>
        <w:r w:rsidDel="00C66CF8">
          <w:fldChar w:fldCharType="separate"/>
        </w:r>
        <w:r w:rsidDel="00C66CF8">
          <w:rPr>
            <w:color w:val="1155CC"/>
            <w:u w:val="single"/>
          </w:rPr>
          <w:delText>2.8. Comunicación de datos</w:delText>
        </w:r>
        <w:r w:rsidDel="00C66CF8">
          <w:rPr>
            <w:color w:val="1155CC"/>
            <w:u w:val="single"/>
          </w:rPr>
          <w:fldChar w:fldCharType="end"/>
        </w:r>
      </w:del>
    </w:p>
    <w:p w:rsidR="00071D81" w:rsidDel="00C66CF8" w:rsidRDefault="004423CA">
      <w:pPr>
        <w:spacing w:before="60"/>
        <w:ind w:left="720"/>
        <w:contextualSpacing w:val="0"/>
        <w:rPr>
          <w:del w:id="97" w:author="RAFAEL SOTOMAYOR" w:date="2016-12-20T17:07:00Z"/>
        </w:rPr>
      </w:pPr>
      <w:del w:id="98" w:author="RAFAEL SOTOMAYOR" w:date="2016-12-20T17:07:00Z">
        <w:r w:rsidDel="00C66CF8">
          <w:fldChar w:fldCharType="begin"/>
        </w:r>
        <w:r w:rsidDel="00C66CF8">
          <w:delInstrText xml:space="preserve"> HYPERLINK \l "_9b5lj821dc7" \h </w:delInstrText>
        </w:r>
        <w:r w:rsidDel="00C66CF8">
          <w:fldChar w:fldCharType="separate"/>
        </w:r>
        <w:r w:rsidDel="00C66CF8">
          <w:rPr>
            <w:color w:val="1155CC"/>
            <w:u w:val="single"/>
          </w:rPr>
          <w:delText>2.8.1. Transmisión de mensajes cortos intrared</w:delText>
        </w:r>
        <w:r w:rsidDel="00C66CF8">
          <w:rPr>
            <w:color w:val="1155CC"/>
            <w:u w:val="single"/>
          </w:rPr>
          <w:fldChar w:fldCharType="end"/>
        </w:r>
      </w:del>
    </w:p>
    <w:p w:rsidR="00071D81" w:rsidDel="00C66CF8" w:rsidRDefault="004423CA">
      <w:pPr>
        <w:spacing w:before="60"/>
        <w:ind w:left="720"/>
        <w:contextualSpacing w:val="0"/>
        <w:rPr>
          <w:del w:id="99" w:author="RAFAEL SOTOMAYOR" w:date="2016-12-20T17:07:00Z"/>
        </w:rPr>
      </w:pPr>
      <w:del w:id="100" w:author="RAFAEL SOTOMAYOR" w:date="2016-12-20T17:07:00Z">
        <w:r w:rsidDel="00C66CF8">
          <w:fldChar w:fldCharType="begin"/>
        </w:r>
        <w:r w:rsidDel="00C66CF8">
          <w:delInstrText xml:space="preserve"> HYPERLINK \l "_i3p4sctsmfx5" \h </w:delInstrText>
        </w:r>
        <w:r w:rsidDel="00C66CF8">
          <w:fldChar w:fldCharType="separate"/>
        </w:r>
        <w:r w:rsidDel="00C66CF8">
          <w:rPr>
            <w:color w:val="1155CC"/>
            <w:u w:val="single"/>
          </w:rPr>
          <w:delText>2.8.2. Transmisión de datos móviles</w:delText>
        </w:r>
        <w:r w:rsidDel="00C66CF8">
          <w:rPr>
            <w:color w:val="1155CC"/>
            <w:u w:val="single"/>
          </w:rPr>
          <w:fldChar w:fldCharType="end"/>
        </w:r>
      </w:del>
    </w:p>
    <w:p w:rsidR="00071D81" w:rsidDel="00C66CF8" w:rsidRDefault="004423CA">
      <w:pPr>
        <w:spacing w:before="60"/>
        <w:ind w:left="360"/>
        <w:contextualSpacing w:val="0"/>
        <w:rPr>
          <w:del w:id="101" w:author="RAFAEL SOTOMAYOR" w:date="2016-12-20T17:07:00Z"/>
        </w:rPr>
      </w:pPr>
      <w:del w:id="102" w:author="RAFAEL SOTOMAYOR" w:date="2016-12-20T17:07:00Z">
        <w:r w:rsidDel="00C66CF8">
          <w:fldChar w:fldCharType="begin"/>
        </w:r>
        <w:r w:rsidDel="00C66CF8">
          <w:delInstrText xml:space="preserve"> HYPERLINK \l "_wof1lifiivfk" \h </w:delInstrText>
        </w:r>
        <w:r w:rsidDel="00C66CF8">
          <w:fldChar w:fldCharType="separate"/>
        </w:r>
        <w:r w:rsidDel="00C66CF8">
          <w:rPr>
            <w:color w:val="1155CC"/>
            <w:u w:val="single"/>
          </w:rPr>
          <w:delText>2.9. Caracterización de UMA y sus indic</w:delText>
        </w:r>
        <w:r w:rsidDel="00C66CF8">
          <w:rPr>
            <w:color w:val="1155CC"/>
            <w:u w:val="single"/>
          </w:rPr>
          <w:delText>adores de consumo de tecnología actual</w:delText>
        </w:r>
        <w:r w:rsidDel="00C66CF8">
          <w:rPr>
            <w:color w:val="1155CC"/>
            <w:u w:val="single"/>
          </w:rPr>
          <w:fldChar w:fldCharType="end"/>
        </w:r>
      </w:del>
    </w:p>
    <w:p w:rsidR="00071D81" w:rsidDel="00C66CF8" w:rsidRDefault="004423CA">
      <w:pPr>
        <w:spacing w:before="60"/>
        <w:ind w:left="360"/>
        <w:contextualSpacing w:val="0"/>
        <w:rPr>
          <w:del w:id="103" w:author="RAFAEL SOTOMAYOR" w:date="2016-12-20T17:07:00Z"/>
        </w:rPr>
      </w:pPr>
      <w:del w:id="104" w:author="RAFAEL SOTOMAYOR" w:date="2016-12-20T17:07:00Z">
        <w:r w:rsidDel="00C66CF8">
          <w:fldChar w:fldCharType="begin"/>
        </w:r>
        <w:r w:rsidDel="00C66CF8">
          <w:delInstrText xml:space="preserve"> HYPERLINK \l "_9qyf9tbmesr2" \h </w:delInstrText>
        </w:r>
        <w:r w:rsidDel="00C66CF8">
          <w:fldChar w:fldCharType="separate"/>
        </w:r>
        <w:r w:rsidDel="00C66CF8">
          <w:rPr>
            <w:color w:val="1155CC"/>
            <w:u w:val="single"/>
          </w:rPr>
          <w:delText>2.10. Cálculo de Tráfico en Bytes para sensores agrícolas</w:delText>
        </w:r>
        <w:r w:rsidDel="00C66CF8">
          <w:rPr>
            <w:color w:val="1155CC"/>
            <w:u w:val="single"/>
          </w:rPr>
          <w:fldChar w:fldCharType="end"/>
        </w:r>
      </w:del>
    </w:p>
    <w:p w:rsidR="00071D81" w:rsidDel="00C66CF8" w:rsidRDefault="004423CA">
      <w:pPr>
        <w:spacing w:before="200"/>
        <w:contextualSpacing w:val="0"/>
        <w:rPr>
          <w:del w:id="105" w:author="RAFAEL SOTOMAYOR" w:date="2016-12-20T17:07:00Z"/>
        </w:rPr>
      </w:pPr>
      <w:del w:id="106" w:author="RAFAEL SOTOMAYOR" w:date="2016-12-20T17:07:00Z">
        <w:r w:rsidDel="00C66CF8">
          <w:fldChar w:fldCharType="begin"/>
        </w:r>
        <w:r w:rsidDel="00C66CF8">
          <w:delInstrText xml:space="preserve"> HYPERLINK \l "_b0dvfkbcjrui" \h </w:delInstrText>
        </w:r>
        <w:r w:rsidDel="00C66CF8">
          <w:fldChar w:fldCharType="separate"/>
        </w:r>
        <w:r w:rsidDel="00C66CF8">
          <w:rPr>
            <w:color w:val="1155CC"/>
            <w:u w:val="single"/>
          </w:rPr>
          <w:delText>3. Cobertura de Internet Móvil en el País en fruticultura</w:delText>
        </w:r>
        <w:r w:rsidDel="00C66CF8">
          <w:rPr>
            <w:color w:val="1155CC"/>
            <w:u w:val="single"/>
          </w:rPr>
          <w:fldChar w:fldCharType="end"/>
        </w:r>
      </w:del>
    </w:p>
    <w:p w:rsidR="00071D81" w:rsidDel="00C66CF8" w:rsidRDefault="004423CA">
      <w:pPr>
        <w:spacing w:before="60"/>
        <w:ind w:left="360"/>
        <w:contextualSpacing w:val="0"/>
        <w:rPr>
          <w:del w:id="107" w:author="RAFAEL SOTOMAYOR" w:date="2016-12-20T17:07:00Z"/>
        </w:rPr>
      </w:pPr>
      <w:del w:id="108" w:author="RAFAEL SOTOMAYOR" w:date="2016-12-20T17:07:00Z">
        <w:r w:rsidDel="00C66CF8">
          <w:fldChar w:fldCharType="begin"/>
        </w:r>
        <w:r w:rsidDel="00C66CF8">
          <w:delInstrText xml:space="preserve"> HYPERLINK \l "_campfmti8bcn" \h </w:delInstrText>
        </w:r>
        <w:r w:rsidDel="00C66CF8">
          <w:fldChar w:fldCharType="separate"/>
        </w:r>
        <w:r w:rsidDel="00C66CF8">
          <w:rPr>
            <w:color w:val="1155CC"/>
            <w:u w:val="single"/>
          </w:rPr>
          <w:delText>3.1 Mapa de clusters, consumo de datos y cobertura</w:delText>
        </w:r>
        <w:r w:rsidDel="00C66CF8">
          <w:rPr>
            <w:color w:val="1155CC"/>
            <w:u w:val="single"/>
          </w:rPr>
          <w:fldChar w:fldCharType="end"/>
        </w:r>
      </w:del>
    </w:p>
    <w:p w:rsidR="00071D81" w:rsidDel="00C66CF8" w:rsidRDefault="004423CA">
      <w:pPr>
        <w:spacing w:before="60"/>
        <w:ind w:left="360"/>
        <w:contextualSpacing w:val="0"/>
        <w:rPr>
          <w:del w:id="109" w:author="RAFAEL SOTOMAYOR" w:date="2016-12-20T17:07:00Z"/>
        </w:rPr>
      </w:pPr>
      <w:del w:id="110" w:author="RAFAEL SOTOMAYOR" w:date="2016-12-20T17:07:00Z">
        <w:r w:rsidDel="00C66CF8">
          <w:fldChar w:fldCharType="begin"/>
        </w:r>
        <w:r w:rsidDel="00C66CF8">
          <w:delInstrText xml:space="preserve"> HYPERLINK \l "_e3t2v6zi3o2u" \h </w:delInstrText>
        </w:r>
        <w:r w:rsidDel="00C66CF8">
          <w:fldChar w:fldCharType="separate"/>
        </w:r>
        <w:r w:rsidDel="00C66CF8">
          <w:rPr>
            <w:color w:val="1155CC"/>
            <w:u w:val="single"/>
          </w:rPr>
          <w:delText>3.2 Parámetros de Extrapolación</w:delText>
        </w:r>
        <w:r w:rsidDel="00C66CF8">
          <w:rPr>
            <w:color w:val="1155CC"/>
            <w:u w:val="single"/>
          </w:rPr>
          <w:fldChar w:fldCharType="end"/>
        </w:r>
      </w:del>
    </w:p>
    <w:p w:rsidR="00071D81" w:rsidDel="00C66CF8" w:rsidRDefault="004423CA">
      <w:pPr>
        <w:spacing w:before="200"/>
        <w:contextualSpacing w:val="0"/>
        <w:rPr>
          <w:del w:id="111" w:author="RAFAEL SOTOMAYOR" w:date="2016-12-20T17:07:00Z"/>
        </w:rPr>
      </w:pPr>
      <w:del w:id="112" w:author="RAFAEL SOTOMAYOR" w:date="2016-12-20T17:07:00Z">
        <w:r w:rsidDel="00C66CF8">
          <w:fldChar w:fldCharType="begin"/>
        </w:r>
        <w:r w:rsidDel="00C66CF8">
          <w:delInstrText xml:space="preserve"> HYPERLINK \l "_ky0o5e10p4fp" \h </w:delInstrText>
        </w:r>
        <w:r w:rsidDel="00C66CF8">
          <w:fldChar w:fldCharType="separate"/>
        </w:r>
        <w:r w:rsidDel="00C66CF8">
          <w:rPr>
            <w:color w:val="1155CC"/>
            <w:u w:val="single"/>
          </w:rPr>
          <w:delText>ETAPA 2: Análisis de demanda</w:delText>
        </w:r>
        <w:r w:rsidDel="00C66CF8">
          <w:rPr>
            <w:color w:val="1155CC"/>
            <w:u w:val="single"/>
          </w:rPr>
          <w:fldChar w:fldCharType="end"/>
        </w:r>
      </w:del>
    </w:p>
    <w:p w:rsidR="00071D81" w:rsidDel="00C66CF8" w:rsidRDefault="004423CA">
      <w:pPr>
        <w:spacing w:before="200"/>
        <w:contextualSpacing w:val="0"/>
        <w:rPr>
          <w:del w:id="113" w:author="RAFAEL SOTOMAYOR" w:date="2016-12-20T17:07:00Z"/>
        </w:rPr>
      </w:pPr>
      <w:del w:id="114" w:author="RAFAEL SOTOMAYOR" w:date="2016-12-20T17:07:00Z">
        <w:r w:rsidDel="00C66CF8">
          <w:fldChar w:fldCharType="begin"/>
        </w:r>
        <w:r w:rsidDel="00C66CF8">
          <w:delInstrText xml:space="preserve"> HYPERLINK \l "_qcpsdwawwwtw" \h </w:delInstrText>
        </w:r>
        <w:r w:rsidDel="00C66CF8">
          <w:fldChar w:fldCharType="separate"/>
        </w:r>
        <w:r w:rsidDel="00C66CF8">
          <w:rPr>
            <w:color w:val="1155CC"/>
            <w:u w:val="single"/>
          </w:rPr>
          <w:delText>1.</w:delText>
        </w:r>
        <w:r w:rsidDel="00C66CF8">
          <w:rPr>
            <w:color w:val="1155CC"/>
            <w:u w:val="single"/>
          </w:rPr>
          <w:delText xml:space="preserve">  Análisis de Escenarios Probables</w:delText>
        </w:r>
        <w:r w:rsidDel="00C66CF8">
          <w:rPr>
            <w:color w:val="1155CC"/>
            <w:u w:val="single"/>
          </w:rPr>
          <w:fldChar w:fldCharType="end"/>
        </w:r>
      </w:del>
    </w:p>
    <w:p w:rsidR="00071D81" w:rsidDel="00C66CF8" w:rsidRDefault="004423CA">
      <w:pPr>
        <w:spacing w:before="60"/>
        <w:ind w:left="360"/>
        <w:contextualSpacing w:val="0"/>
        <w:rPr>
          <w:del w:id="115" w:author="RAFAEL SOTOMAYOR" w:date="2016-12-20T17:07:00Z"/>
        </w:rPr>
      </w:pPr>
      <w:del w:id="116" w:author="RAFAEL SOTOMAYOR" w:date="2016-12-20T17:07:00Z">
        <w:r w:rsidDel="00C66CF8">
          <w:fldChar w:fldCharType="begin"/>
        </w:r>
        <w:r w:rsidDel="00C66CF8">
          <w:delInstrText xml:space="preserve"> HYPERLINK \l "_vd1h6aenc3jn" \h </w:delInstrText>
        </w:r>
        <w:r w:rsidDel="00C66CF8">
          <w:fldChar w:fldCharType="separate"/>
        </w:r>
        <w:r w:rsidDel="00C66CF8">
          <w:rPr>
            <w:color w:val="1155CC"/>
            <w:u w:val="single"/>
          </w:rPr>
          <w:delText>1.1 Análisis de Escenarios</w:delText>
        </w:r>
        <w:r w:rsidDel="00C66CF8">
          <w:rPr>
            <w:color w:val="1155CC"/>
            <w:u w:val="single"/>
          </w:rPr>
          <w:fldChar w:fldCharType="end"/>
        </w:r>
      </w:del>
    </w:p>
    <w:p w:rsidR="00071D81" w:rsidDel="00C66CF8" w:rsidRDefault="004423CA">
      <w:pPr>
        <w:spacing w:before="60"/>
        <w:ind w:left="360"/>
        <w:contextualSpacing w:val="0"/>
        <w:rPr>
          <w:del w:id="117" w:author="RAFAEL SOTOMAYOR" w:date="2016-12-20T17:07:00Z"/>
        </w:rPr>
      </w:pPr>
      <w:del w:id="118" w:author="RAFAEL SOTOMAYOR" w:date="2016-12-20T17:07:00Z">
        <w:r w:rsidDel="00C66CF8">
          <w:fldChar w:fldCharType="begin"/>
        </w:r>
        <w:r w:rsidDel="00C66CF8">
          <w:delInstrText xml:space="preserve"> HYPERLINK \l "_ymrs4qi1fkd2" \h </w:delInstrText>
        </w:r>
        <w:r w:rsidDel="00C66CF8">
          <w:fldChar w:fldCharType="separate"/>
        </w:r>
        <w:r w:rsidDel="00C66CF8">
          <w:rPr>
            <w:color w:val="1155CC"/>
            <w:u w:val="single"/>
          </w:rPr>
          <w:delText>1.2 Oferta Tecnológica</w:delText>
        </w:r>
        <w:r w:rsidDel="00C66CF8">
          <w:rPr>
            <w:color w:val="1155CC"/>
            <w:u w:val="single"/>
          </w:rPr>
          <w:fldChar w:fldCharType="end"/>
        </w:r>
      </w:del>
    </w:p>
    <w:p w:rsidR="00071D81" w:rsidDel="00C66CF8" w:rsidRDefault="004423CA">
      <w:pPr>
        <w:spacing w:before="60"/>
        <w:ind w:left="360"/>
        <w:contextualSpacing w:val="0"/>
        <w:rPr>
          <w:del w:id="119" w:author="RAFAEL SOTOMAYOR" w:date="2016-12-20T17:07:00Z"/>
        </w:rPr>
      </w:pPr>
      <w:del w:id="120" w:author="RAFAEL SOTOMAYOR" w:date="2016-12-20T17:07:00Z">
        <w:r w:rsidDel="00C66CF8">
          <w:fldChar w:fldCharType="begin"/>
        </w:r>
        <w:r w:rsidDel="00C66CF8">
          <w:delInstrText xml:space="preserve"> HYPERLINK \l "_x90bcu4lnhaf" \h </w:delInstrText>
        </w:r>
        <w:r w:rsidDel="00C66CF8">
          <w:fldChar w:fldCharType="separate"/>
        </w:r>
        <w:r w:rsidDel="00C66CF8">
          <w:rPr>
            <w:color w:val="1155CC"/>
            <w:u w:val="single"/>
          </w:rPr>
          <w:delText>1.3. Cálculo de Estimación</w:delText>
        </w:r>
        <w:r w:rsidDel="00C66CF8">
          <w:rPr>
            <w:color w:val="1155CC"/>
            <w:u w:val="single"/>
          </w:rPr>
          <w:fldChar w:fldCharType="end"/>
        </w:r>
      </w:del>
    </w:p>
    <w:p w:rsidR="00071D81" w:rsidDel="00C66CF8" w:rsidRDefault="004423CA">
      <w:pPr>
        <w:spacing w:before="60"/>
        <w:ind w:left="360"/>
        <w:contextualSpacing w:val="0"/>
        <w:rPr>
          <w:del w:id="121" w:author="RAFAEL SOTOMAYOR" w:date="2016-12-20T17:07:00Z"/>
        </w:rPr>
      </w:pPr>
      <w:del w:id="122" w:author="RAFAEL SOTOMAYOR" w:date="2016-12-20T17:07:00Z">
        <w:r w:rsidDel="00C66CF8">
          <w:fldChar w:fldCharType="begin"/>
        </w:r>
        <w:r w:rsidDel="00C66CF8">
          <w:delInstrText xml:space="preserve"> HYPERLINK \l "_bbtx2fj3qsma" \h </w:delInstrText>
        </w:r>
        <w:r w:rsidDel="00C66CF8">
          <w:fldChar w:fldCharType="separate"/>
        </w:r>
        <w:r w:rsidDel="00C66CF8">
          <w:rPr>
            <w:color w:val="1155CC"/>
            <w:u w:val="single"/>
          </w:rPr>
          <w:delText>1.4. Definir Solución estándar AP</w:delText>
        </w:r>
        <w:r w:rsidDel="00C66CF8">
          <w:rPr>
            <w:color w:val="1155CC"/>
            <w:u w:val="single"/>
          </w:rPr>
          <w:fldChar w:fldCharType="end"/>
        </w:r>
      </w:del>
    </w:p>
    <w:p w:rsidR="00071D81" w:rsidDel="00C66CF8" w:rsidRDefault="004423CA">
      <w:pPr>
        <w:spacing w:before="200"/>
        <w:contextualSpacing w:val="0"/>
        <w:rPr>
          <w:del w:id="123" w:author="RAFAEL SOTOMAYOR" w:date="2016-12-20T17:07:00Z"/>
        </w:rPr>
      </w:pPr>
      <w:del w:id="124" w:author="RAFAEL SOTOMAYOR" w:date="2016-12-20T17:07:00Z">
        <w:r w:rsidDel="00C66CF8">
          <w:fldChar w:fldCharType="begin"/>
        </w:r>
        <w:r w:rsidDel="00C66CF8">
          <w:delInstrText xml:space="preserve"> HYPERLINK \l "_bf4omd1c3fn3" \h </w:delInstrText>
        </w:r>
        <w:r w:rsidDel="00C66CF8">
          <w:fldChar w:fldCharType="separate"/>
        </w:r>
        <w:r w:rsidDel="00C66CF8">
          <w:rPr>
            <w:color w:val="1155CC"/>
            <w:u w:val="single"/>
          </w:rPr>
          <w:delText>Anexos Nº1</w:delText>
        </w:r>
        <w:r w:rsidDel="00C66CF8">
          <w:rPr>
            <w:color w:val="1155CC"/>
            <w:u w:val="single"/>
          </w:rPr>
          <w:fldChar w:fldCharType="end"/>
        </w:r>
      </w:del>
    </w:p>
    <w:p w:rsidR="00071D81" w:rsidDel="00C66CF8" w:rsidRDefault="004423CA">
      <w:pPr>
        <w:spacing w:before="60"/>
        <w:ind w:left="360"/>
        <w:contextualSpacing w:val="0"/>
        <w:rPr>
          <w:del w:id="125" w:author="RAFAEL SOTOMAYOR" w:date="2016-12-20T17:07:00Z"/>
        </w:rPr>
      </w:pPr>
      <w:del w:id="126" w:author="RAFAEL SOTOMAYOR" w:date="2016-12-20T17:07:00Z">
        <w:r w:rsidDel="00C66CF8">
          <w:fldChar w:fldCharType="begin"/>
        </w:r>
        <w:r w:rsidDel="00C66CF8">
          <w:delInstrText xml:space="preserve"> HYPERLINK \l "_t6njc5179xat" \h </w:delInstrText>
        </w:r>
        <w:r w:rsidDel="00C66CF8">
          <w:fldChar w:fldCharType="separate"/>
        </w:r>
        <w:r w:rsidDel="00C66CF8">
          <w:rPr>
            <w:color w:val="1155CC"/>
            <w:u w:val="single"/>
          </w:rPr>
          <w:delText>A) Proyecto ARCGIS en PenDrive</w:delText>
        </w:r>
        <w:r w:rsidDel="00C66CF8">
          <w:rPr>
            <w:color w:val="1155CC"/>
            <w:u w:val="single"/>
          </w:rPr>
          <w:fldChar w:fldCharType="end"/>
        </w:r>
      </w:del>
    </w:p>
    <w:p w:rsidR="00071D81" w:rsidDel="00C66CF8" w:rsidRDefault="004423CA">
      <w:pPr>
        <w:spacing w:before="60" w:after="80"/>
        <w:ind w:left="360"/>
        <w:contextualSpacing w:val="0"/>
        <w:rPr>
          <w:del w:id="127" w:author="RAFAEL SOTOMAYOR" w:date="2016-12-20T17:07:00Z"/>
        </w:rPr>
      </w:pPr>
      <w:del w:id="128" w:author="RAFAEL SOTOMAYOR" w:date="2016-12-20T17:07:00Z">
        <w:r w:rsidDel="00C66CF8">
          <w:fldChar w:fldCharType="begin"/>
        </w:r>
        <w:r w:rsidDel="00C66CF8">
          <w:delInstrText xml:space="preserve"> HYPERLINK \l "_ano3tm2tuf2w" \h </w:delInstrText>
        </w:r>
        <w:r w:rsidDel="00C66CF8">
          <w:fldChar w:fldCharType="separate"/>
        </w:r>
        <w:r w:rsidDel="00C66CF8">
          <w:rPr>
            <w:color w:val="1155CC"/>
            <w:u w:val="single"/>
          </w:rPr>
          <w:delText>B) Encuesta de adopción de tecnología</w:delText>
        </w:r>
        <w:r w:rsidDel="00C66CF8">
          <w:rPr>
            <w:color w:val="1155CC"/>
            <w:u w:val="single"/>
          </w:rPr>
          <w:fldChar w:fldCharType="end"/>
        </w:r>
      </w:del>
    </w:p>
    <w:p w:rsidR="00071D81" w:rsidDel="00C66CF8" w:rsidRDefault="00071D81">
      <w:pPr>
        <w:contextualSpacing w:val="0"/>
        <w:rPr>
          <w:del w:id="129" w:author="RAFAEL SOTOMAYOR" w:date="2016-12-20T17:07:00Z"/>
        </w:rPr>
      </w:pPr>
    </w:p>
    <w:p w:rsidR="00071D81" w:rsidDel="00C66CF8" w:rsidRDefault="004423CA">
      <w:pPr>
        <w:pStyle w:val="Ttulo1"/>
        <w:contextualSpacing w:val="0"/>
        <w:jc w:val="left"/>
        <w:rPr>
          <w:del w:id="130" w:author="RAFAEL SOTOMAYOR" w:date="2016-12-20T17:07:00Z"/>
        </w:rPr>
      </w:pPr>
      <w:bookmarkStart w:id="131" w:name="_qq11x9dljb2q" w:colFirst="0" w:colLast="0"/>
      <w:bookmarkEnd w:id="131"/>
      <w:del w:id="132" w:author="RAFAEL SOTOMAYOR" w:date="2016-12-20T17:07:00Z">
        <w:r w:rsidDel="00C66CF8">
          <w:delText xml:space="preserve">Antecedentes </w:delText>
        </w:r>
      </w:del>
    </w:p>
    <w:p w:rsidR="00071D81" w:rsidDel="00C66CF8" w:rsidRDefault="00071D81">
      <w:pPr>
        <w:contextualSpacing w:val="0"/>
        <w:rPr>
          <w:del w:id="133" w:author="RAFAEL SOTOMAYOR" w:date="2016-12-20T17:07:00Z"/>
        </w:rPr>
      </w:pPr>
    </w:p>
    <w:p w:rsidR="00071D81" w:rsidDel="00C66CF8" w:rsidRDefault="004423CA">
      <w:pPr>
        <w:contextualSpacing w:val="0"/>
        <w:rPr>
          <w:del w:id="134" w:author="RAFAEL SOTOMAYOR" w:date="2016-12-20T17:07:00Z"/>
        </w:rPr>
      </w:pPr>
      <w:del w:id="135" w:author="RAFAEL SOTOMAYOR" w:date="2016-12-20T17:07:00Z">
        <w:r w:rsidDel="00C66CF8">
          <w:delText>La Subsecretaría d</w:delText>
        </w:r>
        <w:r w:rsidDel="00C66CF8">
          <w:delText>e Telecomunicaciones como autoridad sectorial responsable de las políticas de conectividad digital del país, enmarcada dentro del objetivo de gobierno establecido en el Programa de Gobierno 2014-2018, en orden a que “los beneficios de la sociedad de la inf</w:delText>
        </w:r>
        <w:r w:rsidDel="00C66CF8">
          <w:delText xml:space="preserve">ormación estén disponibles para todos los chilenos”, se encuentra trabajando para que las telecomunicaciones sean entendidas como la principal herramienta para lograr la inclusión digital de Chile bajo la premisa “infraestructura de telecomunicaciones con </w:delText>
        </w:r>
        <w:r w:rsidDel="00C66CF8">
          <w:delText xml:space="preserve">sentido ciudadano”. </w:delText>
        </w:r>
      </w:del>
    </w:p>
    <w:p w:rsidR="00071D81" w:rsidDel="00C66CF8" w:rsidRDefault="00071D81">
      <w:pPr>
        <w:contextualSpacing w:val="0"/>
        <w:rPr>
          <w:del w:id="136" w:author="RAFAEL SOTOMAYOR" w:date="2016-12-20T17:07:00Z"/>
        </w:rPr>
      </w:pPr>
    </w:p>
    <w:p w:rsidR="00071D81" w:rsidDel="00C66CF8" w:rsidRDefault="004423CA">
      <w:pPr>
        <w:contextualSpacing w:val="0"/>
        <w:rPr>
          <w:del w:id="137" w:author="RAFAEL SOTOMAYOR" w:date="2016-12-20T17:07:00Z"/>
        </w:rPr>
      </w:pPr>
      <w:del w:id="138" w:author="RAFAEL SOTOMAYOR" w:date="2016-12-20T17:07:00Z">
        <w:r w:rsidDel="00C66CF8">
          <w:delText>En este contexto la Subsecretar</w:delText>
        </w:r>
        <w:r w:rsidDel="00C66CF8">
          <w:delText>ía en colaboración con el Ministerio de Economía, Fomento y Turismo y Corfo, han participado en el desarrollo del “Programa  Estratégico Nacional de Industrias Inteligentes”, el cual persigue mejorar la productividad de determinados sectores económicos a t</w:delText>
        </w:r>
        <w:r w:rsidDel="00C66CF8">
          <w:delText xml:space="preserve">ravés del uso intensivo de tecnologías digitales en los procesos productivos. En mérito de lo anterior , como una forma de incentivar la inversión y el emprendimiento privado que potencie el desarrollo de las telecomunicaciones en el país, particularmente </w:delText>
        </w:r>
        <w:r w:rsidDel="00C66CF8">
          <w:delText>en zonas de vulnerabilidad, se definieron verticales prioritarias de desarrollo, una de las cuales es la agroindustria, en particular el sector agrícola.</w:delText>
        </w:r>
      </w:del>
    </w:p>
    <w:p w:rsidR="00071D81" w:rsidDel="00C66CF8" w:rsidRDefault="00071D81">
      <w:pPr>
        <w:contextualSpacing w:val="0"/>
        <w:rPr>
          <w:del w:id="139" w:author="RAFAEL SOTOMAYOR" w:date="2016-12-20T17:07:00Z"/>
        </w:rPr>
      </w:pPr>
    </w:p>
    <w:p w:rsidR="00071D81" w:rsidDel="00C66CF8" w:rsidRDefault="004423CA">
      <w:pPr>
        <w:contextualSpacing w:val="0"/>
        <w:rPr>
          <w:del w:id="140" w:author="RAFAEL SOTOMAYOR" w:date="2016-12-20T17:07:00Z"/>
        </w:rPr>
      </w:pPr>
      <w:del w:id="141" w:author="RAFAEL SOTOMAYOR" w:date="2016-12-20T17:07:00Z">
        <w:r w:rsidDel="00C66CF8">
          <w:delText>El objetivo de la “Iniciativa Infraestructura Digital para Industrias Inteligentes” dentro del Progra</w:delText>
        </w:r>
        <w:r w:rsidDel="00C66CF8">
          <w:delText>ma Estratégico Nacional de Industrias Inteligentes” es desarrollar una estrategia de modernización de la infraestructura digital en Chile que permita alcanzar las prestaciones requeridas para mejorar la productividad de la industria y los servicios locales</w:delText>
        </w:r>
        <w:r w:rsidDel="00C66CF8">
          <w:delText xml:space="preserve">, habilitar inversiones y generar nuevos negocios intensivos en el uso de datos. </w:delText>
        </w:r>
      </w:del>
    </w:p>
    <w:p w:rsidR="00071D81" w:rsidDel="00C66CF8" w:rsidRDefault="00071D81">
      <w:pPr>
        <w:contextualSpacing w:val="0"/>
        <w:rPr>
          <w:del w:id="142" w:author="RAFAEL SOTOMAYOR" w:date="2016-12-20T17:07:00Z"/>
        </w:rPr>
      </w:pPr>
    </w:p>
    <w:p w:rsidR="00071D81" w:rsidDel="00C66CF8" w:rsidRDefault="004423CA">
      <w:pPr>
        <w:contextualSpacing w:val="0"/>
        <w:rPr>
          <w:del w:id="143" w:author="RAFAEL SOTOMAYOR" w:date="2016-12-20T17:07:00Z"/>
        </w:rPr>
      </w:pPr>
      <w:del w:id="144" w:author="RAFAEL SOTOMAYOR" w:date="2016-12-20T17:07:00Z">
        <w:r w:rsidDel="00C66CF8">
          <w:delText>El estudio que compete a la presente licitación corresponde a la fase prioritaria de la hoja de ruta y que se relaciona con la “Calidad de la infraestructura Digital” para l</w:delText>
        </w:r>
        <w:r w:rsidDel="00C66CF8">
          <w:delText>a agricultura, como un requerimiento para la transferencia de datos y sobre la cual se pueden construir el resto de soluciones digitales inteligentes, tales como el aprovechamiento productivo en el ámbito de Internet de las Cosas.</w:delText>
        </w:r>
      </w:del>
    </w:p>
    <w:p w:rsidR="00071D81" w:rsidDel="00C66CF8" w:rsidRDefault="00071D81">
      <w:pPr>
        <w:contextualSpacing w:val="0"/>
        <w:rPr>
          <w:del w:id="145" w:author="RAFAEL SOTOMAYOR" w:date="2016-12-20T17:07:00Z"/>
        </w:rPr>
      </w:pPr>
    </w:p>
    <w:p w:rsidR="00071D81" w:rsidDel="00C66CF8" w:rsidRDefault="00071D81">
      <w:pPr>
        <w:pStyle w:val="Ttulo2"/>
        <w:contextualSpacing w:val="0"/>
        <w:rPr>
          <w:del w:id="146" w:author="RAFAEL SOTOMAYOR" w:date="2016-12-20T17:07:00Z"/>
        </w:rPr>
      </w:pPr>
      <w:bookmarkStart w:id="147" w:name="_r6qa77hrindl" w:colFirst="0" w:colLast="0"/>
      <w:bookmarkEnd w:id="147"/>
    </w:p>
    <w:p w:rsidR="00071D81" w:rsidDel="00C66CF8" w:rsidRDefault="004423CA">
      <w:pPr>
        <w:pStyle w:val="Ttulo1"/>
        <w:contextualSpacing w:val="0"/>
        <w:rPr>
          <w:del w:id="148" w:author="RAFAEL SOTOMAYOR" w:date="2016-12-20T17:07:00Z"/>
        </w:rPr>
      </w:pPr>
      <w:bookmarkStart w:id="149" w:name="_u3yelw5zmfm2" w:colFirst="0" w:colLast="0"/>
      <w:bookmarkEnd w:id="149"/>
      <w:del w:id="150" w:author="RAFAEL SOTOMAYOR" w:date="2016-12-20T17:07:00Z">
        <w:r w:rsidDel="00C66CF8">
          <w:delText xml:space="preserve">Objetivo General  </w:delText>
        </w:r>
      </w:del>
    </w:p>
    <w:p w:rsidR="00071D81" w:rsidDel="00C66CF8" w:rsidRDefault="004423CA">
      <w:pPr>
        <w:contextualSpacing w:val="0"/>
        <w:rPr>
          <w:del w:id="151" w:author="RAFAEL SOTOMAYOR" w:date="2016-12-20T17:07:00Z"/>
        </w:rPr>
      </w:pPr>
      <w:del w:id="152" w:author="RAFAEL SOTOMAYOR" w:date="2016-12-20T17:07:00Z">
        <w:r w:rsidDel="00C66CF8">
          <w:delText>Real</w:delText>
        </w:r>
        <w:r w:rsidDel="00C66CF8">
          <w:delText xml:space="preserve">izar un estudio que permita estimar la demanda futura de uso de datos a 20 años y de infraestructura de telecomunicaciones a 5 y 10 años, para el sector agrícola, con el fin de visibilizar los requerimientos de uso de infraestructura de telecomunicaciones </w:delText>
        </w:r>
        <w:r w:rsidDel="00C66CF8">
          <w:delText>y en particular del dimensionamiento de un Troncal Nacional de Infraestructura (TNIT).</w:delText>
        </w:r>
      </w:del>
    </w:p>
    <w:p w:rsidR="00071D81" w:rsidDel="00C66CF8" w:rsidRDefault="00071D81">
      <w:pPr>
        <w:contextualSpacing w:val="0"/>
        <w:rPr>
          <w:del w:id="153" w:author="RAFAEL SOTOMAYOR" w:date="2016-12-20T17:07:00Z"/>
        </w:rPr>
      </w:pPr>
    </w:p>
    <w:p w:rsidR="00071D81" w:rsidDel="00C66CF8" w:rsidRDefault="004423CA">
      <w:pPr>
        <w:contextualSpacing w:val="0"/>
        <w:rPr>
          <w:del w:id="154" w:author="RAFAEL SOTOMAYOR" w:date="2016-12-20T17:07:00Z"/>
        </w:rPr>
      </w:pPr>
      <w:del w:id="155" w:author="RAFAEL SOTOMAYOR" w:date="2016-12-20T17:07:00Z">
        <w:r w:rsidDel="00C66CF8">
          <w:delText>Se analizará inicialmente el área fruticultura, específicamente frutos de exportación y se proyectarán los resultados del estudio al resto de las zonas agrícolas, con l</w:delText>
        </w:r>
        <w:r w:rsidDel="00C66CF8">
          <w:delText xml:space="preserve">o cual se determinará la infraestructura para telecomunicaciones requerida para la digitalización de los procesos agrícolas, específicamente la agricultura de precisión. </w:delText>
        </w:r>
      </w:del>
    </w:p>
    <w:p w:rsidR="00071D81" w:rsidDel="00C66CF8" w:rsidRDefault="00071D81">
      <w:pPr>
        <w:contextualSpacing w:val="0"/>
        <w:rPr>
          <w:del w:id="156" w:author="RAFAEL SOTOMAYOR" w:date="2016-12-20T17:07:00Z"/>
        </w:rPr>
      </w:pPr>
    </w:p>
    <w:p w:rsidR="00071D81" w:rsidDel="00C66CF8" w:rsidRDefault="004423CA">
      <w:pPr>
        <w:pStyle w:val="Ttulo1"/>
        <w:contextualSpacing w:val="0"/>
        <w:rPr>
          <w:del w:id="157" w:author="RAFAEL SOTOMAYOR" w:date="2016-12-20T17:07:00Z"/>
        </w:rPr>
      </w:pPr>
      <w:bookmarkStart w:id="158" w:name="_i1bqaoxybami" w:colFirst="0" w:colLast="0"/>
      <w:bookmarkEnd w:id="158"/>
      <w:del w:id="159" w:author="RAFAEL SOTOMAYOR" w:date="2016-12-20T17:07:00Z">
        <w:r w:rsidDel="00C66CF8">
          <w:delText>Objetivos Específicos</w:delText>
        </w:r>
      </w:del>
    </w:p>
    <w:p w:rsidR="00071D81" w:rsidDel="00C66CF8" w:rsidRDefault="004423CA">
      <w:pPr>
        <w:contextualSpacing w:val="0"/>
        <w:rPr>
          <w:del w:id="160" w:author="RAFAEL SOTOMAYOR" w:date="2016-12-20T17:07:00Z"/>
        </w:rPr>
      </w:pPr>
      <w:del w:id="161" w:author="RAFAEL SOTOMAYOR" w:date="2016-12-20T17:07:00Z">
        <w:r w:rsidDel="00C66CF8">
          <w:delText>Entregar a la Subsecretaría de telecomunicaciones propuestas y</w:delText>
        </w:r>
        <w:r w:rsidDel="00C66CF8">
          <w:delText xml:space="preserve"> recomendaciones fundadas, generales y específicas de acciones concretas que permitan: </w:delText>
        </w:r>
      </w:del>
    </w:p>
    <w:p w:rsidR="00071D81" w:rsidDel="00C66CF8" w:rsidRDefault="00071D81">
      <w:pPr>
        <w:contextualSpacing w:val="0"/>
        <w:rPr>
          <w:del w:id="162" w:author="RAFAEL SOTOMAYOR" w:date="2016-12-20T17:07:00Z"/>
        </w:rPr>
      </w:pPr>
    </w:p>
    <w:p w:rsidR="00071D81" w:rsidDel="00C66CF8" w:rsidRDefault="004423CA">
      <w:pPr>
        <w:numPr>
          <w:ilvl w:val="0"/>
          <w:numId w:val="21"/>
        </w:numPr>
        <w:ind w:hanging="360"/>
        <w:rPr>
          <w:del w:id="163" w:author="RAFAEL SOTOMAYOR" w:date="2016-12-20T17:07:00Z"/>
        </w:rPr>
      </w:pPr>
      <w:del w:id="164" w:author="RAFAEL SOTOMAYOR" w:date="2016-12-20T17:07:00Z">
        <w:r w:rsidDel="00C66CF8">
          <w:delText xml:space="preserve">Conocer la situación actual del sector agroindustrial del país, de los procesos agrícolas en general y particularmente en el subsector fruticultura con foco en los </w:delText>
        </w:r>
        <w:r w:rsidDel="00C66CF8">
          <w:lastRenderedPageBreak/>
          <w:delText>fru</w:delText>
        </w:r>
        <w:r w:rsidDel="00C66CF8">
          <w:delText>tos de exportación, e identificar el grado de adopción TIC en los procesos productivos que éste apoya, específicamente la agricultura de precisión.</w:delText>
        </w:r>
      </w:del>
    </w:p>
    <w:p w:rsidR="00071D81" w:rsidDel="00C66CF8" w:rsidRDefault="00071D81">
      <w:pPr>
        <w:contextualSpacing w:val="0"/>
        <w:rPr>
          <w:del w:id="165" w:author="RAFAEL SOTOMAYOR" w:date="2016-12-20T17:07:00Z"/>
        </w:rPr>
      </w:pPr>
    </w:p>
    <w:p w:rsidR="00071D81" w:rsidDel="00C66CF8" w:rsidRDefault="004423CA">
      <w:pPr>
        <w:numPr>
          <w:ilvl w:val="0"/>
          <w:numId w:val="2"/>
        </w:numPr>
        <w:ind w:hanging="360"/>
        <w:rPr>
          <w:del w:id="166" w:author="RAFAEL SOTOMAYOR" w:date="2016-12-20T17:07:00Z"/>
        </w:rPr>
      </w:pPr>
      <w:del w:id="167" w:author="RAFAEL SOTOMAYOR" w:date="2016-12-20T17:07:00Z">
        <w:r w:rsidDel="00C66CF8">
          <w:delText>Identificar el  grado de utilización de tecnología digital en relación a los productos agrícolas.</w:delText>
        </w:r>
      </w:del>
    </w:p>
    <w:p w:rsidR="00071D81" w:rsidDel="00C66CF8" w:rsidRDefault="00071D81">
      <w:pPr>
        <w:contextualSpacing w:val="0"/>
        <w:rPr>
          <w:del w:id="168" w:author="RAFAEL SOTOMAYOR" w:date="2016-12-20T17:07:00Z"/>
        </w:rPr>
      </w:pPr>
    </w:p>
    <w:p w:rsidR="00071D81" w:rsidDel="00C66CF8" w:rsidRDefault="004423CA">
      <w:pPr>
        <w:numPr>
          <w:ilvl w:val="0"/>
          <w:numId w:val="2"/>
        </w:numPr>
        <w:ind w:hanging="360"/>
        <w:rPr>
          <w:del w:id="169" w:author="RAFAEL SOTOMAYOR" w:date="2016-12-20T17:07:00Z"/>
        </w:rPr>
      </w:pPr>
      <w:del w:id="170" w:author="RAFAEL SOTOMAYOR" w:date="2016-12-20T17:07:00Z">
        <w:r w:rsidDel="00C66CF8">
          <w:delText>Establec</w:delText>
        </w:r>
        <w:r w:rsidDel="00C66CF8">
          <w:delText>er, mediante métodos prospectivos, la demanda de consumo de datos para zonas agrícolas a 20 años, por fases con resultados parciales a 5, 10 y 20 años.</w:delText>
        </w:r>
      </w:del>
    </w:p>
    <w:p w:rsidR="00071D81" w:rsidDel="00C66CF8" w:rsidRDefault="00071D81">
      <w:pPr>
        <w:contextualSpacing w:val="0"/>
        <w:rPr>
          <w:del w:id="171" w:author="RAFAEL SOTOMAYOR" w:date="2016-12-20T17:07:00Z"/>
        </w:rPr>
      </w:pPr>
    </w:p>
    <w:p w:rsidR="00071D81" w:rsidDel="00C66CF8" w:rsidRDefault="004423CA">
      <w:pPr>
        <w:numPr>
          <w:ilvl w:val="0"/>
          <w:numId w:val="2"/>
        </w:numPr>
        <w:ind w:hanging="360"/>
        <w:rPr>
          <w:del w:id="172" w:author="RAFAEL SOTOMAYOR" w:date="2016-12-20T17:07:00Z"/>
        </w:rPr>
      </w:pPr>
      <w:del w:id="173" w:author="RAFAEL SOTOMAYOR" w:date="2016-12-20T17:07:00Z">
        <w:r w:rsidDel="00C66CF8">
          <w:delText>Dimensionar los requerimientos de infraestructura de telecomunicaciones, necesidad de espectro, antenas</w:delText>
        </w:r>
        <w:r w:rsidDel="00C66CF8">
          <w:delText xml:space="preserve"> móviles, y otros, generada en un horizonte a 5 y 10 años plazo para la introducción de tecnologías digitales en los procesos agrícolas en general, y más específicamente a la fruticultura.</w:delText>
        </w:r>
      </w:del>
    </w:p>
    <w:p w:rsidR="00071D81" w:rsidDel="00C66CF8" w:rsidRDefault="00071D81">
      <w:pPr>
        <w:contextualSpacing w:val="0"/>
        <w:rPr>
          <w:del w:id="174" w:author="RAFAEL SOTOMAYOR" w:date="2016-12-20T17:07:00Z"/>
        </w:rPr>
      </w:pPr>
    </w:p>
    <w:p w:rsidR="00071D81" w:rsidDel="00C66CF8" w:rsidRDefault="004423CA">
      <w:pPr>
        <w:numPr>
          <w:ilvl w:val="0"/>
          <w:numId w:val="2"/>
        </w:numPr>
        <w:ind w:hanging="360"/>
        <w:rPr>
          <w:del w:id="175" w:author="RAFAEL SOTOMAYOR" w:date="2016-12-20T17:07:00Z"/>
        </w:rPr>
      </w:pPr>
      <w:del w:id="176" w:author="RAFAEL SOTOMAYOR" w:date="2016-12-20T17:07:00Z">
        <w:r w:rsidDel="00C66CF8">
          <w:delText>Determinar la infraestructura de telecomunicaciones requerida para</w:delText>
        </w:r>
        <w:r w:rsidDel="00C66CF8">
          <w:delText xml:space="preserve"> la digitalización de los procesos agrícolas en general, específicamente la fruticultura de precisión. </w:delText>
        </w:r>
      </w:del>
    </w:p>
    <w:p w:rsidR="00071D81" w:rsidDel="00C66CF8" w:rsidRDefault="00071D81">
      <w:pPr>
        <w:contextualSpacing w:val="0"/>
        <w:rPr>
          <w:del w:id="177" w:author="RAFAEL SOTOMAYOR" w:date="2016-12-20T17:07:00Z"/>
        </w:rPr>
      </w:pPr>
    </w:p>
    <w:p w:rsidR="00071D81" w:rsidDel="00C66CF8" w:rsidRDefault="004423CA">
      <w:pPr>
        <w:numPr>
          <w:ilvl w:val="0"/>
          <w:numId w:val="2"/>
        </w:numPr>
        <w:ind w:hanging="360"/>
        <w:rPr>
          <w:del w:id="178" w:author="RAFAEL SOTOMAYOR" w:date="2016-12-20T17:07:00Z"/>
        </w:rPr>
      </w:pPr>
      <w:del w:id="179" w:author="RAFAEL SOTOMAYOR" w:date="2016-12-20T17:07:00Z">
        <w:r w:rsidDel="00C66CF8">
          <w:delText>Analizar, evaluar y proponer soluciones IoT, aplicables en los procesos agr</w:delText>
        </w:r>
        <w:r w:rsidDel="00C66CF8">
          <w:delText>ícolas, con especial énfasis en la evaluación de espectro de baja frecuencia para internet de las cosas (IoT) que sean aplicables a la fruticultura.</w:delText>
        </w:r>
      </w:del>
    </w:p>
    <w:p w:rsidR="00071D81" w:rsidDel="00C66CF8" w:rsidRDefault="00071D81">
      <w:pPr>
        <w:contextualSpacing w:val="0"/>
        <w:rPr>
          <w:del w:id="180" w:author="RAFAEL SOTOMAYOR" w:date="2016-12-20T17:07:00Z"/>
        </w:rPr>
      </w:pPr>
    </w:p>
    <w:p w:rsidR="00071D81" w:rsidDel="00C66CF8" w:rsidRDefault="004423CA">
      <w:pPr>
        <w:numPr>
          <w:ilvl w:val="0"/>
          <w:numId w:val="2"/>
        </w:numPr>
        <w:ind w:hanging="360"/>
        <w:rPr>
          <w:del w:id="181" w:author="RAFAEL SOTOMAYOR" w:date="2016-12-20T17:07:00Z"/>
        </w:rPr>
      </w:pPr>
      <w:del w:id="182" w:author="RAFAEL SOTOMAYOR" w:date="2016-12-20T17:07:00Z">
        <w:r w:rsidDel="00C66CF8">
          <w:delText>Proponer estándares de comunicación para las redes de sensores, basado fundamentalmente en recomendaciones</w:delText>
        </w:r>
        <w:r w:rsidDel="00C66CF8">
          <w:delText xml:space="preserve"> de protocolos que presenten las mejores prestaciones, que satisfagan los requerimientos de las soluciones IoT, aplicables en los productos agrícolas, que permitan la interoperabilidad y sensorización de cultivos. </w:delText>
        </w:r>
      </w:del>
    </w:p>
    <w:p w:rsidR="00071D81" w:rsidDel="00C66CF8" w:rsidRDefault="00071D81">
      <w:pPr>
        <w:contextualSpacing w:val="0"/>
        <w:rPr>
          <w:del w:id="183" w:author="RAFAEL SOTOMAYOR" w:date="2016-12-20T17:07:00Z"/>
        </w:rPr>
      </w:pPr>
    </w:p>
    <w:p w:rsidR="00071D81" w:rsidDel="00C66CF8" w:rsidRDefault="004423CA">
      <w:pPr>
        <w:rPr>
          <w:del w:id="184" w:author="RAFAEL SOTOMAYOR" w:date="2016-12-20T17:07:00Z"/>
        </w:rPr>
      </w:pPr>
      <w:del w:id="185" w:author="RAFAEL SOTOMAYOR" w:date="2016-12-20T17:07:00Z">
        <w:r w:rsidDel="00C66CF8">
          <w:br w:type="page"/>
        </w:r>
      </w:del>
    </w:p>
    <w:p w:rsidR="00071D81" w:rsidDel="00C66CF8" w:rsidRDefault="00071D81">
      <w:pPr>
        <w:contextualSpacing w:val="0"/>
        <w:rPr>
          <w:del w:id="186" w:author="RAFAEL SOTOMAYOR" w:date="2016-12-20T17:07:00Z"/>
        </w:rPr>
      </w:pPr>
    </w:p>
    <w:p w:rsidR="00071D81" w:rsidDel="00C66CF8" w:rsidRDefault="004423CA">
      <w:pPr>
        <w:pStyle w:val="Ttulo1"/>
        <w:contextualSpacing w:val="0"/>
        <w:rPr>
          <w:del w:id="187" w:author="RAFAEL SOTOMAYOR" w:date="2016-12-20T17:07:00Z"/>
        </w:rPr>
      </w:pPr>
      <w:bookmarkStart w:id="188" w:name="_b5accvesblu6" w:colFirst="0" w:colLast="0"/>
      <w:bookmarkEnd w:id="188"/>
      <w:del w:id="189" w:author="RAFAEL SOTOMAYOR" w:date="2016-12-20T17:07:00Z">
        <w:r w:rsidDel="00C66CF8">
          <w:delText>Etapa 1: Situaci</w:delText>
        </w:r>
        <w:r w:rsidDel="00C66CF8">
          <w:delText>ón Actual del sector Agro-Industrial</w:delText>
        </w:r>
      </w:del>
    </w:p>
    <w:p w:rsidR="00071D81" w:rsidDel="00C66CF8" w:rsidRDefault="00071D81">
      <w:pPr>
        <w:contextualSpacing w:val="0"/>
        <w:rPr>
          <w:del w:id="190" w:author="RAFAEL SOTOMAYOR" w:date="2016-12-20T17:07:00Z"/>
        </w:rPr>
      </w:pPr>
    </w:p>
    <w:p w:rsidR="00071D81" w:rsidDel="00C66CF8" w:rsidRDefault="004423CA">
      <w:pPr>
        <w:pStyle w:val="Ttulo1"/>
        <w:contextualSpacing w:val="0"/>
        <w:rPr>
          <w:del w:id="191" w:author="RAFAEL SOTOMAYOR" w:date="2016-12-20T17:07:00Z"/>
        </w:rPr>
      </w:pPr>
      <w:bookmarkStart w:id="192" w:name="_gbt86ym9862i" w:colFirst="0" w:colLast="0"/>
      <w:bookmarkEnd w:id="192"/>
      <w:del w:id="193" w:author="RAFAEL SOTOMAYOR" w:date="2016-12-20T17:07:00Z">
        <w:r w:rsidDel="00C66CF8">
          <w:delText>1. Caracterización</w:delText>
        </w:r>
      </w:del>
    </w:p>
    <w:p w:rsidR="00071D81" w:rsidDel="00C66CF8" w:rsidRDefault="00071D81">
      <w:pPr>
        <w:contextualSpacing w:val="0"/>
        <w:rPr>
          <w:del w:id="194" w:author="RAFAEL SOTOMAYOR" w:date="2016-12-20T17:07:00Z"/>
        </w:rPr>
      </w:pPr>
    </w:p>
    <w:p w:rsidR="00071D81" w:rsidDel="00C66CF8" w:rsidRDefault="004423CA">
      <w:pPr>
        <w:contextualSpacing w:val="0"/>
        <w:rPr>
          <w:del w:id="195" w:author="RAFAEL SOTOMAYOR" w:date="2016-12-20T17:07:00Z"/>
        </w:rPr>
      </w:pPr>
      <w:del w:id="196" w:author="RAFAEL SOTOMAYOR" w:date="2016-12-20T17:07:00Z">
        <w:r w:rsidDel="00C66CF8">
          <w:delText>La agroindustria una actividad económica que abarca la producción, industrialización y comercialización de productos agropecuarios, forestales y biológicos, agregando valor a los productos de la agr</w:delText>
        </w:r>
        <w:r w:rsidDel="00C66CF8">
          <w:delText>opecuaria, la ganadería, la silvicultura y la pesca, esta rama se divide en alimentaria y no alimentaria, la primera se encarga de transformar los productos para el consumo alimenticio y la segunda es la encargada de producir materias primas.</w:delText>
        </w:r>
      </w:del>
    </w:p>
    <w:p w:rsidR="00071D81" w:rsidDel="00C66CF8" w:rsidRDefault="00071D81">
      <w:pPr>
        <w:contextualSpacing w:val="0"/>
        <w:rPr>
          <w:del w:id="197" w:author="RAFAEL SOTOMAYOR" w:date="2016-12-20T17:07:00Z"/>
        </w:rPr>
      </w:pPr>
    </w:p>
    <w:p w:rsidR="00071D81" w:rsidDel="00C66CF8" w:rsidRDefault="004423CA">
      <w:pPr>
        <w:contextualSpacing w:val="0"/>
        <w:rPr>
          <w:del w:id="198" w:author="RAFAEL SOTOMAYOR" w:date="2016-12-20T17:07:00Z"/>
        </w:rPr>
      </w:pPr>
      <w:del w:id="199" w:author="RAFAEL SOTOMAYOR" w:date="2016-12-20T17:07:00Z">
        <w:r w:rsidDel="00C66CF8">
          <w:delText>El sector ag</w:delText>
        </w:r>
        <w:r w:rsidDel="00C66CF8">
          <w:delText xml:space="preserve">rícola enfrenta importantes desafíos para cumplir con la demanda nacional e internacional respecto de más y mejores productos alimenticios, producidos con buenas prácticas agrícolas, responsablemente, con trazabilidad y certificaciones adecuadas para cada </w:delText>
        </w:r>
        <w:r w:rsidDel="00C66CF8">
          <w:delText>tipo de mercado.</w:delText>
        </w:r>
      </w:del>
    </w:p>
    <w:p w:rsidR="00071D81" w:rsidDel="00C66CF8" w:rsidRDefault="00071D81">
      <w:pPr>
        <w:contextualSpacing w:val="0"/>
        <w:rPr>
          <w:del w:id="200" w:author="RAFAEL SOTOMAYOR" w:date="2016-12-20T17:07:00Z"/>
        </w:rPr>
      </w:pPr>
    </w:p>
    <w:p w:rsidR="00071D81" w:rsidDel="00C66CF8" w:rsidRDefault="004423CA">
      <w:pPr>
        <w:contextualSpacing w:val="0"/>
        <w:rPr>
          <w:del w:id="201" w:author="RAFAEL SOTOMAYOR" w:date="2016-12-20T17:07:00Z"/>
        </w:rPr>
      </w:pPr>
      <w:del w:id="202" w:author="RAFAEL SOTOMAYOR" w:date="2016-12-20T17:07:00Z">
        <w:r w:rsidDel="00C66CF8">
          <w:delText>Para este desafío es indispensable que la agricultura incorpore tecnología que facilite la toma de datos cuyo análisis permita llegar a decisiones inteligentes para optimizar y controlar los procesos productivos. La incorporación de tecno</w:delText>
        </w:r>
        <w:r w:rsidDel="00C66CF8">
          <w:delText>logías de información, comunicación, análisis, procesamiento de grandes cantidades de datos, y automatización van a permitir no solamente producir eficientemente, sino que también son requisito para poder cumplir con las exigencias del consumidor final y a</w:delText>
        </w:r>
        <w:r w:rsidDel="00C66CF8">
          <w:delText xml:space="preserve"> la cadena de valor global.</w:delText>
        </w:r>
      </w:del>
    </w:p>
    <w:p w:rsidR="00071D81" w:rsidDel="00C66CF8" w:rsidRDefault="00071D81">
      <w:pPr>
        <w:contextualSpacing w:val="0"/>
        <w:rPr>
          <w:del w:id="203" w:author="RAFAEL SOTOMAYOR" w:date="2016-12-20T17:07:00Z"/>
        </w:rPr>
      </w:pPr>
    </w:p>
    <w:p w:rsidR="00071D81" w:rsidDel="00C66CF8" w:rsidRDefault="004423CA">
      <w:pPr>
        <w:contextualSpacing w:val="0"/>
        <w:rPr>
          <w:del w:id="204" w:author="RAFAEL SOTOMAYOR" w:date="2016-12-20T17:07:00Z"/>
        </w:rPr>
      </w:pPr>
      <w:del w:id="205" w:author="RAFAEL SOTOMAYOR" w:date="2016-12-20T17:07:00Z">
        <w:r w:rsidDel="00C66CF8">
          <w:delText>La</w:delText>
        </w:r>
        <w:r w:rsidDel="00C66CF8">
          <w:rPr>
            <w:b/>
          </w:rPr>
          <w:delText xml:space="preserve"> Agricultura Inteligente</w:delText>
        </w:r>
        <w:r w:rsidDel="00C66CF8">
          <w:delText xml:space="preserve"> es una tendencia global, que aún se encuentra una etapa incipiente, la noción de predio conectado es cada vez más cercana y necesaria, sobre todo si las diferentes actividades agrícolas están conectad</w:delText>
        </w:r>
        <w:r w:rsidDel="00C66CF8">
          <w:delText>as, no solo entre sí, sino que también a una serie de datos históricos. IoT permite una mirada integrada y multidimensional de las actividades agrícolas, permitiendo una comprensión más profunda de cómo funciona todo el ecosistema, de tal forma de poder te</w:delText>
        </w:r>
        <w:r w:rsidDel="00C66CF8">
          <w:delText>ner instancias de decisión. Desde una perspectiva de comunicación Máquina a Máquina (M2M)</w:delText>
        </w:r>
        <w:r w:rsidDel="00C66CF8">
          <w:rPr>
            <w:vertAlign w:val="superscript"/>
          </w:rPr>
          <w:footnoteReference w:id="1"/>
        </w:r>
        <w:r w:rsidDel="00C66CF8">
          <w:delText xml:space="preserve">, el sector agrícola es significativamente menor que otros sectores como la minería, manufactura y comercio por mencionar algunas. Sin embargo, las tecnologías M2M y </w:delText>
        </w:r>
        <w:r w:rsidDel="00C66CF8">
          <w:delText>todas las tecnologías alrededor de las IoT son herramientas claves para la transformación del sector agrícola. El impacto inmediato es la conexión remota de los sensores medioambientales, gestión de suelo, trazabilidad de alimentos apoyarán a una producció</w:delText>
        </w:r>
        <w:r w:rsidDel="00C66CF8">
          <w:delText>n alimentaria de calidad y futuro.</w:delText>
        </w:r>
      </w:del>
    </w:p>
    <w:p w:rsidR="00071D81" w:rsidDel="00C66CF8" w:rsidRDefault="00071D81">
      <w:pPr>
        <w:contextualSpacing w:val="0"/>
        <w:rPr>
          <w:del w:id="208" w:author="RAFAEL SOTOMAYOR" w:date="2016-12-20T17:07:00Z"/>
        </w:rPr>
      </w:pPr>
    </w:p>
    <w:p w:rsidR="00071D81" w:rsidDel="00C66CF8" w:rsidRDefault="004423CA">
      <w:pPr>
        <w:contextualSpacing w:val="0"/>
        <w:rPr>
          <w:del w:id="209" w:author="RAFAEL SOTOMAYOR" w:date="2016-12-20T17:07:00Z"/>
        </w:rPr>
      </w:pPr>
      <w:del w:id="210" w:author="RAFAEL SOTOMAYOR" w:date="2016-12-20T17:07:00Z">
        <w:r w:rsidDel="00C66CF8">
          <w:delText>Por lo tanto, la inteligencia en la agricultura es esencial, no obstante, debido a que la tecnología es incipiente y no es ampliamente entendida, el crecimiento será lento, en un comienzo, pero en un mediano y largo plaz</w:delText>
        </w:r>
        <w:r w:rsidDel="00C66CF8">
          <w:delText>o será un importante.</w:delText>
        </w:r>
      </w:del>
    </w:p>
    <w:p w:rsidR="00071D81" w:rsidDel="00C66CF8" w:rsidRDefault="00071D81">
      <w:pPr>
        <w:contextualSpacing w:val="0"/>
        <w:rPr>
          <w:del w:id="211" w:author="RAFAEL SOTOMAYOR" w:date="2016-12-20T17:07:00Z"/>
        </w:rPr>
      </w:pPr>
    </w:p>
    <w:p w:rsidR="00071D81" w:rsidDel="00C66CF8" w:rsidRDefault="004423CA">
      <w:pPr>
        <w:contextualSpacing w:val="0"/>
        <w:rPr>
          <w:del w:id="212" w:author="RAFAEL SOTOMAYOR" w:date="2016-12-20T17:07:00Z"/>
        </w:rPr>
      </w:pPr>
      <w:del w:id="213" w:author="RAFAEL SOTOMAYOR" w:date="2016-12-20T17:07:00Z">
        <w:r w:rsidDel="00C66CF8">
          <w:delText xml:space="preserve">La gran diversidad agroclimática y de suelos del país hace posible el desarrollo de un amplio conjunto de cadenas productivas, entre las cuales destacan la fruticultura, la producción de celulosa y maderas, la ganadería de carne </w:delText>
        </w:r>
        <w:r w:rsidDel="00C66CF8">
          <w:delText>y de leche y la vitivinicultura, entre otras.</w:delText>
        </w:r>
      </w:del>
    </w:p>
    <w:p w:rsidR="00071D81" w:rsidDel="00C66CF8" w:rsidRDefault="00071D81">
      <w:pPr>
        <w:contextualSpacing w:val="0"/>
        <w:rPr>
          <w:del w:id="214" w:author="RAFAEL SOTOMAYOR" w:date="2016-12-20T17:07:00Z"/>
        </w:rPr>
      </w:pPr>
    </w:p>
    <w:p w:rsidR="00071D81" w:rsidDel="00C66CF8" w:rsidRDefault="004423CA">
      <w:pPr>
        <w:contextualSpacing w:val="0"/>
        <w:rPr>
          <w:del w:id="215" w:author="RAFAEL SOTOMAYOR" w:date="2016-12-20T17:07:00Z"/>
        </w:rPr>
      </w:pPr>
      <w:del w:id="216" w:author="RAFAEL SOTOMAYOR" w:date="2016-12-20T17:07:00Z">
        <w:r w:rsidDel="00C66CF8">
          <w:delText>La Figura Nº1 presenta una visualización desde lo global a lo particular del sector y destacando finalmente el objeto de este estudio, concentrado en la fruticultura del país.</w:delText>
        </w:r>
      </w:del>
    </w:p>
    <w:p w:rsidR="00071D81" w:rsidDel="00C66CF8" w:rsidRDefault="004423CA">
      <w:pPr>
        <w:contextualSpacing w:val="0"/>
        <w:rPr>
          <w:del w:id="217" w:author="RAFAEL SOTOMAYOR" w:date="2016-12-20T17:07:00Z"/>
        </w:rPr>
      </w:pPr>
      <w:del w:id="218" w:author="RAFAEL SOTOMAYOR" w:date="2016-12-20T17:07:00Z">
        <w:r w:rsidDel="00C66CF8">
          <w:lastRenderedPageBreak/>
          <w:delText xml:space="preserve">Figura Nº1:  Diagrama del Sector </w:delText>
        </w:r>
        <w:r w:rsidDel="00C66CF8">
          <w:delText xml:space="preserve">Agroindustrial </w:delText>
        </w:r>
      </w:del>
    </w:p>
    <w:p w:rsidR="00071D81" w:rsidDel="00C66CF8" w:rsidRDefault="00071D81">
      <w:pPr>
        <w:contextualSpacing w:val="0"/>
        <w:rPr>
          <w:del w:id="219" w:author="RAFAEL SOTOMAYOR" w:date="2016-12-20T17:07:00Z"/>
        </w:rPr>
      </w:pPr>
    </w:p>
    <w:p w:rsidR="00071D81" w:rsidDel="00C66CF8" w:rsidRDefault="004423CA">
      <w:pPr>
        <w:contextualSpacing w:val="0"/>
        <w:rPr>
          <w:del w:id="220" w:author="RAFAEL SOTOMAYOR" w:date="2016-12-20T17:07:00Z"/>
        </w:rPr>
      </w:pPr>
      <w:del w:id="221" w:author="RAFAEL SOTOMAYOR" w:date="2016-12-20T17:07:00Z">
        <w:r w:rsidDel="00C66CF8">
          <w:rPr>
            <w:noProof/>
          </w:rPr>
          <w:drawing>
            <wp:inline distT="114300" distB="114300" distL="114300" distR="114300" wp14:anchorId="36B06946" wp14:editId="28C37634">
              <wp:extent cx="6047513" cy="355575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6047513" cy="3555755"/>
                      </a:xfrm>
                      <a:prstGeom prst="rect">
                        <a:avLst/>
                      </a:prstGeom>
                      <a:ln/>
                    </pic:spPr>
                  </pic:pic>
                </a:graphicData>
              </a:graphic>
            </wp:inline>
          </w:drawing>
        </w:r>
      </w:del>
    </w:p>
    <w:p w:rsidR="00071D81" w:rsidDel="00C66CF8" w:rsidRDefault="004423CA">
      <w:pPr>
        <w:contextualSpacing w:val="0"/>
        <w:rPr>
          <w:del w:id="222" w:author="RAFAEL SOTOMAYOR" w:date="2016-12-20T17:07:00Z"/>
        </w:rPr>
      </w:pPr>
      <w:del w:id="223" w:author="RAFAEL SOTOMAYOR" w:date="2016-12-20T17:07:00Z">
        <w:r w:rsidDel="00C66CF8">
          <w:delText>Fuente: Elaboración propia</w:delText>
        </w:r>
      </w:del>
    </w:p>
    <w:p w:rsidR="00071D81" w:rsidDel="00C66CF8" w:rsidRDefault="004423CA">
      <w:pPr>
        <w:contextualSpacing w:val="0"/>
        <w:rPr>
          <w:del w:id="224" w:author="RAFAEL SOTOMAYOR" w:date="2016-12-20T17:07:00Z"/>
        </w:rPr>
      </w:pPr>
      <w:del w:id="225" w:author="RAFAEL SOTOMAYOR" w:date="2016-12-20T17:07:00Z">
        <w:r w:rsidDel="00C66CF8">
          <w:tab/>
        </w:r>
        <w:r w:rsidDel="00C66CF8">
          <w:tab/>
        </w:r>
        <w:r w:rsidDel="00C66CF8">
          <w:tab/>
        </w:r>
        <w:r w:rsidDel="00C66CF8">
          <w:tab/>
        </w:r>
        <w:r w:rsidDel="00C66CF8">
          <w:tab/>
        </w:r>
      </w:del>
    </w:p>
    <w:p w:rsidR="00071D81" w:rsidDel="00C66CF8" w:rsidRDefault="004423CA">
      <w:pPr>
        <w:contextualSpacing w:val="0"/>
        <w:rPr>
          <w:del w:id="226" w:author="RAFAEL SOTOMAYOR" w:date="2016-12-20T17:07:00Z"/>
        </w:rPr>
      </w:pPr>
      <w:del w:id="227" w:author="RAFAEL SOTOMAYOR" w:date="2016-12-20T17:07:00Z">
        <w:r w:rsidDel="00C66CF8">
          <w:delText>Se cuenta con datos del Censo 2007 y fuentes del Gobierno se</w:delText>
        </w:r>
        <w:r w:rsidDel="00C66CF8">
          <w:delText>ñalaron que si bien desde el año pasado se estaba analizando si se realizaba o no este proceso, una reciente reunión entre el INE y  la Oficina de Estudios y Políticas Agrarias (Odepa), dependiente del Ministerio de Agricultura, terminó por sentenciar cual</w:delText>
        </w:r>
        <w:r w:rsidDel="00C66CF8">
          <w:delText xml:space="preserve">quier posibilidad de llevarlo adelante en su fecha original (2017) y se decidió postergarlo, preliminarmente, para 2019.  </w:delText>
        </w:r>
      </w:del>
    </w:p>
    <w:p w:rsidR="00071D81" w:rsidDel="00C66CF8" w:rsidRDefault="00071D81">
      <w:pPr>
        <w:contextualSpacing w:val="0"/>
        <w:rPr>
          <w:del w:id="228" w:author="RAFAEL SOTOMAYOR" w:date="2016-12-20T17:07:00Z"/>
        </w:rPr>
      </w:pPr>
    </w:p>
    <w:p w:rsidR="00071D81" w:rsidDel="00C66CF8" w:rsidRDefault="004423CA">
      <w:pPr>
        <w:contextualSpacing w:val="0"/>
        <w:rPr>
          <w:del w:id="229" w:author="RAFAEL SOTOMAYOR" w:date="2016-12-20T17:07:00Z"/>
        </w:rPr>
      </w:pPr>
      <w:del w:id="230" w:author="RAFAEL SOTOMAYOR" w:date="2016-12-20T17:07:00Z">
        <w:r w:rsidDel="00C66CF8">
          <w:delText xml:space="preserve">Una de las características de este censo es que permite entregar información al mínimo detalle, tanto a nivel territorial -comuna y </w:delText>
        </w:r>
        <w:r w:rsidDel="00C66CF8">
          <w:delText>distrito-, como a nivel de tamaño de los productores y explotaciones agrícolas. Asimismo, sirve para mostrar las transformaciones de la estructura agraria del país relacionadas con el uso y  tenencia del suelo, tipos de cultivos, existencias ganaderas, tec</w:delText>
        </w:r>
        <w:r w:rsidDel="00C66CF8">
          <w:delText xml:space="preserve">nología y mano de obra empleada.  </w:delText>
        </w:r>
      </w:del>
    </w:p>
    <w:p w:rsidR="00071D81" w:rsidDel="00C66CF8" w:rsidRDefault="004423CA">
      <w:pPr>
        <w:contextualSpacing w:val="0"/>
        <w:rPr>
          <w:del w:id="231" w:author="RAFAEL SOTOMAYOR" w:date="2016-12-20T17:07:00Z"/>
        </w:rPr>
      </w:pPr>
      <w:del w:id="232" w:author="RAFAEL SOTOMAYOR" w:date="2016-12-20T17:07:00Z">
        <w:r w:rsidDel="00C66CF8">
          <w:tab/>
        </w:r>
        <w:r w:rsidDel="00C66CF8">
          <w:tab/>
        </w:r>
        <w:r w:rsidDel="00C66CF8">
          <w:tab/>
        </w:r>
        <w:r w:rsidDel="00C66CF8">
          <w:tab/>
        </w:r>
        <w:r w:rsidDel="00C66CF8">
          <w:tab/>
        </w:r>
        <w:r w:rsidDel="00C66CF8">
          <w:tab/>
        </w:r>
        <w:r w:rsidDel="00C66CF8">
          <w:tab/>
        </w:r>
        <w:r w:rsidDel="00C66CF8">
          <w:tab/>
        </w:r>
        <w:r w:rsidDel="00C66CF8">
          <w:tab/>
        </w:r>
        <w:r w:rsidDel="00C66CF8">
          <w:tab/>
        </w:r>
      </w:del>
    </w:p>
    <w:p w:rsidR="00071D81" w:rsidDel="00C66CF8" w:rsidRDefault="004423CA">
      <w:pPr>
        <w:contextualSpacing w:val="0"/>
        <w:rPr>
          <w:del w:id="233" w:author="RAFAEL SOTOMAYOR" w:date="2016-12-20T17:07:00Z"/>
        </w:rPr>
      </w:pPr>
      <w:del w:id="234" w:author="RAFAEL SOTOMAYOR" w:date="2016-12-20T17:07:00Z">
        <w:r w:rsidDel="00C66CF8">
          <w:delText>En los últimos 10 años, la producción del sector silvoagropecuario, así como de la industria alimentaria muestra un comportamiento positivo, que en promedio, supera incluso al de otros sectores de la econom</w:delText>
        </w:r>
        <w:r w:rsidDel="00C66CF8">
          <w:delText xml:space="preserve">ía. Las cifras arrojan un crecimiento sectorial del 5,6% como promedio anual, lo cual se ubica por sobre el crecimiento promedio del conjunto de la economía en el mismo período (4,8%). </w:delText>
        </w:r>
      </w:del>
    </w:p>
    <w:p w:rsidR="00071D81" w:rsidDel="00C66CF8" w:rsidRDefault="00071D81">
      <w:pPr>
        <w:contextualSpacing w:val="0"/>
        <w:rPr>
          <w:del w:id="235" w:author="RAFAEL SOTOMAYOR" w:date="2016-12-20T17:07:00Z"/>
        </w:rPr>
      </w:pPr>
    </w:p>
    <w:p w:rsidR="00071D81" w:rsidDel="00C66CF8" w:rsidRDefault="004423CA">
      <w:pPr>
        <w:contextualSpacing w:val="0"/>
        <w:rPr>
          <w:del w:id="236" w:author="RAFAEL SOTOMAYOR" w:date="2016-12-20T17:07:00Z"/>
        </w:rPr>
      </w:pPr>
      <w:del w:id="237" w:author="RAFAEL SOTOMAYOR" w:date="2016-12-20T17:07:00Z">
        <w:r w:rsidDel="00C66CF8">
          <w:delText>Sin embargo, en los últimos cinco años se evidencia una baja sig</w:delText>
        </w:r>
        <w:r w:rsidDel="00C66CF8">
          <w:delText>nificativa del crecimiento sectorial, que en promedio se ubica en torno al 2%. Si bien es cierto que esta diferencia se refleja en el conjunto de la economía, en el sector agropecuario la caída es más marcada entre ambos períodos.</w:delText>
        </w:r>
      </w:del>
    </w:p>
    <w:p w:rsidR="00071D81" w:rsidDel="00C66CF8" w:rsidRDefault="004423CA">
      <w:pPr>
        <w:contextualSpacing w:val="0"/>
        <w:rPr>
          <w:del w:id="238" w:author="RAFAEL SOTOMAYOR" w:date="2016-12-20T17:07:00Z"/>
        </w:rPr>
      </w:pPr>
      <w:del w:id="239" w:author="RAFAEL SOTOMAYOR" w:date="2016-12-20T17:07:00Z">
        <w:r w:rsidDel="00C66CF8">
          <w:delText>Por otra parte, la pa</w:delText>
        </w:r>
        <w:r w:rsidDel="00C66CF8">
          <w:delText xml:space="preserve">rticipación del sector en el PIB nacional se ubica en torno al 2,7%, cifra que se eleva a un 8,5% si se considera lo que se denomina el PIB ampliado de la agricultura, donde se incluyen los encadenamientos productivos hacia adelante que ésta </w:delText>
        </w:r>
        <w:r w:rsidDel="00C66CF8">
          <w:lastRenderedPageBreak/>
          <w:delText xml:space="preserve">genera. </w:delText>
        </w:r>
      </w:del>
    </w:p>
    <w:p w:rsidR="00071D81" w:rsidDel="00C66CF8" w:rsidRDefault="004423CA">
      <w:pPr>
        <w:contextualSpacing w:val="0"/>
        <w:rPr>
          <w:del w:id="240" w:author="RAFAEL SOTOMAYOR" w:date="2016-12-20T17:07:00Z"/>
        </w:rPr>
      </w:pPr>
      <w:del w:id="241" w:author="RAFAEL SOTOMAYOR" w:date="2016-12-20T17:07:00Z">
        <w:r w:rsidDel="00C66CF8">
          <w:tab/>
        </w:r>
        <w:r w:rsidDel="00C66CF8">
          <w:tab/>
        </w:r>
        <w:r w:rsidDel="00C66CF8">
          <w:tab/>
        </w:r>
        <w:r w:rsidDel="00C66CF8">
          <w:tab/>
        </w:r>
        <w:r w:rsidDel="00C66CF8">
          <w:tab/>
        </w:r>
      </w:del>
    </w:p>
    <w:p w:rsidR="00071D81" w:rsidDel="00C66CF8" w:rsidRDefault="004423CA">
      <w:pPr>
        <w:contextualSpacing w:val="0"/>
        <w:rPr>
          <w:del w:id="242" w:author="RAFAEL SOTOMAYOR" w:date="2016-12-20T17:07:00Z"/>
        </w:rPr>
      </w:pPr>
      <w:del w:id="243" w:author="RAFAEL SOTOMAYOR" w:date="2016-12-20T17:07:00Z">
        <w:r w:rsidDel="00C66CF8">
          <w:delText>La actividad silvoagropecuaria es intensiva en mano de obra, constituyéndose en uno de los sectores que genera más empleo en el país: 685 mil empleos promedio al año 2014, incluyendo el trabajo de temporada y excluyendo el sector pesquero.</w:delText>
        </w:r>
        <w:r w:rsidDel="00C66CF8">
          <w:rPr>
            <w:vertAlign w:val="superscript"/>
          </w:rPr>
          <w:footnoteReference w:id="2"/>
        </w:r>
        <w:r w:rsidDel="00C66CF8">
          <w:delText>Estas cif</w:delText>
        </w:r>
        <w:r w:rsidDel="00C66CF8">
          <w:delText xml:space="preserve">ras representan una participación de 8,6% por parte de la agricultura respecto del total nacional promedio al año 2014. </w:delText>
        </w:r>
      </w:del>
    </w:p>
    <w:p w:rsidR="00071D81" w:rsidDel="00C66CF8" w:rsidRDefault="004423CA">
      <w:pPr>
        <w:contextualSpacing w:val="0"/>
        <w:rPr>
          <w:del w:id="246" w:author="RAFAEL SOTOMAYOR" w:date="2016-12-20T17:07:00Z"/>
        </w:rPr>
      </w:pPr>
      <w:del w:id="247" w:author="RAFAEL SOTOMAYOR" w:date="2016-12-20T17:07:00Z">
        <w:r w:rsidDel="00C66CF8">
          <w:tab/>
        </w:r>
        <w:r w:rsidDel="00C66CF8">
          <w:tab/>
        </w:r>
        <w:r w:rsidDel="00C66CF8">
          <w:tab/>
        </w:r>
        <w:r w:rsidDel="00C66CF8">
          <w:tab/>
        </w:r>
        <w:r w:rsidDel="00C66CF8">
          <w:tab/>
        </w:r>
      </w:del>
    </w:p>
    <w:p w:rsidR="00071D81" w:rsidDel="00C66CF8" w:rsidRDefault="004423CA">
      <w:pPr>
        <w:numPr>
          <w:ilvl w:val="0"/>
          <w:numId w:val="10"/>
        </w:numPr>
        <w:ind w:hanging="360"/>
        <w:rPr>
          <w:del w:id="248" w:author="RAFAEL SOTOMAYOR" w:date="2016-12-20T17:07:00Z"/>
          <w:b/>
          <w:color w:val="333399"/>
          <w:sz w:val="24"/>
          <w:szCs w:val="24"/>
        </w:rPr>
      </w:pPr>
      <w:del w:id="249" w:author="RAFAEL SOTOMAYOR" w:date="2016-12-20T17:07:00Z">
        <w:r w:rsidDel="00C66CF8">
          <w:rPr>
            <w:b/>
            <w:color w:val="333399"/>
            <w:sz w:val="24"/>
            <w:szCs w:val="24"/>
          </w:rPr>
          <w:delText xml:space="preserve">Productores y superficie por tamaño de las explotaciones </w:delText>
        </w:r>
      </w:del>
    </w:p>
    <w:p w:rsidR="00071D81" w:rsidDel="00C66CF8" w:rsidRDefault="004423CA">
      <w:pPr>
        <w:contextualSpacing w:val="0"/>
        <w:rPr>
          <w:del w:id="250" w:author="RAFAEL SOTOMAYOR" w:date="2016-12-20T17:07:00Z"/>
        </w:rPr>
      </w:pPr>
      <w:del w:id="251" w:author="RAFAEL SOTOMAYOR" w:date="2016-12-20T17:07:00Z">
        <w:r w:rsidDel="00C66CF8">
          <w:tab/>
        </w:r>
        <w:r w:rsidDel="00C66CF8">
          <w:tab/>
        </w:r>
        <w:r w:rsidDel="00C66CF8">
          <w:tab/>
        </w:r>
        <w:r w:rsidDel="00C66CF8">
          <w:tab/>
        </w:r>
      </w:del>
    </w:p>
    <w:p w:rsidR="00071D81" w:rsidDel="00C66CF8" w:rsidRDefault="004423CA">
      <w:pPr>
        <w:contextualSpacing w:val="0"/>
        <w:rPr>
          <w:del w:id="252" w:author="RAFAEL SOTOMAYOR" w:date="2016-12-20T17:07:00Z"/>
        </w:rPr>
      </w:pPr>
      <w:del w:id="253" w:author="RAFAEL SOTOMAYOR" w:date="2016-12-20T17:07:00Z">
        <w:r w:rsidDel="00C66CF8">
          <w:delText>De acuerdo a los registros oficiales del censo nacional agropec</w:delText>
        </w:r>
        <w:r w:rsidDel="00C66CF8">
          <w:delText xml:space="preserve">uario del año 2007 (INE), que incorpora a todas las explotaciones agrícolas y pecuarias por sobre 0,1 ha. y las forestales mayores de 5 ha., el universo total alcanza a 301.376 explotaciones. </w:delText>
        </w:r>
      </w:del>
    </w:p>
    <w:p w:rsidR="00071D81" w:rsidDel="00C66CF8" w:rsidRDefault="00071D81">
      <w:pPr>
        <w:contextualSpacing w:val="0"/>
        <w:rPr>
          <w:del w:id="254" w:author="RAFAEL SOTOMAYOR" w:date="2016-12-20T17:07:00Z"/>
        </w:rPr>
      </w:pPr>
    </w:p>
    <w:p w:rsidR="00071D81" w:rsidDel="00C66CF8" w:rsidRDefault="004423CA">
      <w:pPr>
        <w:contextualSpacing w:val="0"/>
        <w:rPr>
          <w:del w:id="255" w:author="RAFAEL SOTOMAYOR" w:date="2016-12-20T17:07:00Z"/>
        </w:rPr>
      </w:pPr>
      <w:del w:id="256" w:author="RAFAEL SOTOMAYOR" w:date="2016-12-20T17:07:00Z">
        <w:r w:rsidDel="00C66CF8">
          <w:delText>Chile destaca por el pequeño tamaño promedio de sus unidad</w:delText>
        </w:r>
        <w:r w:rsidDel="00C66CF8">
          <w:delText>es agrícolas. El 73,4% son de un tamaño inferior a 20 ha., mientras que el 19% se ubica entre 20 y 100 ha, y el 7,6% presenta tamaños superiores a 100 ha. Ver Tabla Nº1.</w:delText>
        </w:r>
      </w:del>
    </w:p>
    <w:p w:rsidR="00071D81" w:rsidDel="00C66CF8" w:rsidRDefault="00071D81">
      <w:pPr>
        <w:contextualSpacing w:val="0"/>
        <w:rPr>
          <w:del w:id="257" w:author="RAFAEL SOTOMAYOR" w:date="2016-12-20T17:07:00Z"/>
        </w:rPr>
      </w:pPr>
    </w:p>
    <w:p w:rsidR="00071D81" w:rsidDel="00C66CF8" w:rsidRDefault="004423CA">
      <w:pPr>
        <w:contextualSpacing w:val="0"/>
        <w:rPr>
          <w:del w:id="258" w:author="RAFAEL SOTOMAYOR" w:date="2016-12-20T17:07:00Z"/>
        </w:rPr>
      </w:pPr>
      <w:del w:id="259" w:author="RAFAEL SOTOMAYOR" w:date="2016-12-20T17:07:00Z">
        <w:r w:rsidDel="00C66CF8">
          <w:delText>Tabla Nº1:Número de explotaciones silvoagropecuarias según rango de tamaño de la p</w:delText>
        </w:r>
        <w:r w:rsidDel="00C66CF8">
          <w:delText>ropiedad (hectáreas).</w:delText>
        </w:r>
      </w:del>
    </w:p>
    <w:p w:rsidR="00071D81" w:rsidDel="00C66CF8" w:rsidRDefault="00071D81">
      <w:pPr>
        <w:contextualSpacing w:val="0"/>
        <w:rPr>
          <w:del w:id="260" w:author="RAFAEL SOTOMAYOR" w:date="2016-12-20T17:07:00Z"/>
        </w:rPr>
      </w:pPr>
    </w:p>
    <w:tbl>
      <w:tblPr>
        <w:tblStyle w:val="a1"/>
        <w:tblW w:w="9975" w:type="dxa"/>
        <w:tblInd w:w="4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600" w:firstRow="0" w:lastRow="0" w:firstColumn="0" w:lastColumn="0" w:noHBand="1" w:noVBand="1"/>
      </w:tblPr>
      <w:tblGrid>
        <w:gridCol w:w="4785"/>
        <w:gridCol w:w="2055"/>
        <w:gridCol w:w="1260"/>
        <w:gridCol w:w="1875"/>
      </w:tblGrid>
      <w:tr w:rsidR="00071D81" w:rsidDel="00C66CF8">
        <w:tblPrEx>
          <w:tblCellMar>
            <w:top w:w="0" w:type="dxa"/>
            <w:left w:w="0" w:type="dxa"/>
            <w:bottom w:w="0" w:type="dxa"/>
            <w:right w:w="0" w:type="dxa"/>
          </w:tblCellMar>
        </w:tblPrEx>
        <w:trPr>
          <w:trHeight w:val="420"/>
          <w:del w:id="261" w:author="RAFAEL SOTOMAYOR" w:date="2016-12-20T17:07:00Z"/>
        </w:trPr>
        <w:tc>
          <w:tcPr>
            <w:tcW w:w="4785" w:type="dxa"/>
            <w:tcBorders>
              <w:top w:val="single" w:sz="6" w:space="0" w:color="000000"/>
              <w:left w:val="single" w:sz="6" w:space="0" w:color="000000"/>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262" w:author="RAFAEL SOTOMAYOR" w:date="2016-12-20T17:07:00Z"/>
              </w:rPr>
            </w:pPr>
            <w:del w:id="263" w:author="RAFAEL SOTOMAYOR" w:date="2016-12-20T17:07:00Z">
              <w:r w:rsidDel="00C66CF8">
                <w:rPr>
                  <w:b/>
                  <w:color w:val="FFFFFF"/>
                  <w:sz w:val="18"/>
                  <w:szCs w:val="18"/>
                  <w:shd w:val="clear" w:color="auto" w:fill="38761D"/>
                </w:rPr>
                <w:delText>Rangos de tamaño de la explotación (ha)</w:delText>
              </w:r>
            </w:del>
          </w:p>
          <w:p w:rsidR="00071D81" w:rsidDel="00C66CF8" w:rsidRDefault="00071D81">
            <w:pPr>
              <w:contextualSpacing w:val="0"/>
              <w:rPr>
                <w:del w:id="264" w:author="RAFAEL SOTOMAYOR" w:date="2016-12-20T17:07:00Z"/>
              </w:rPr>
            </w:pPr>
          </w:p>
        </w:tc>
        <w:tc>
          <w:tcPr>
            <w:tcW w:w="2055" w:type="dxa"/>
            <w:tcBorders>
              <w:top w:val="single" w:sz="6" w:space="0" w:color="000000"/>
              <w:left w:val="single" w:sz="6" w:space="0" w:color="000000"/>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265" w:author="RAFAEL SOTOMAYOR" w:date="2016-12-20T17:07:00Z"/>
              </w:rPr>
            </w:pPr>
            <w:del w:id="266" w:author="RAFAEL SOTOMAYOR" w:date="2016-12-20T17:07:00Z">
              <w:r w:rsidDel="00C66CF8">
                <w:rPr>
                  <w:b/>
                  <w:color w:val="FFFFFF"/>
                  <w:sz w:val="18"/>
                  <w:szCs w:val="18"/>
                  <w:shd w:val="clear" w:color="auto" w:fill="38761D"/>
                </w:rPr>
                <w:delText>Número de explotaciones</w:delText>
              </w:r>
            </w:del>
          </w:p>
          <w:p w:rsidR="00071D81" w:rsidDel="00C66CF8" w:rsidRDefault="00071D81">
            <w:pPr>
              <w:contextualSpacing w:val="0"/>
              <w:rPr>
                <w:del w:id="267" w:author="RAFAEL SOTOMAYOR" w:date="2016-12-20T17:07:00Z"/>
              </w:rPr>
            </w:pPr>
          </w:p>
        </w:tc>
        <w:tc>
          <w:tcPr>
            <w:tcW w:w="1260" w:type="dxa"/>
            <w:tcBorders>
              <w:top w:val="single" w:sz="6" w:space="0" w:color="000000"/>
              <w:left w:val="single" w:sz="6" w:space="0" w:color="000000"/>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268" w:author="RAFAEL SOTOMAYOR" w:date="2016-12-20T17:07:00Z"/>
              </w:rPr>
            </w:pPr>
            <w:del w:id="269" w:author="RAFAEL SOTOMAYOR" w:date="2016-12-20T17:07:00Z">
              <w:r w:rsidDel="00C66CF8">
                <w:rPr>
                  <w:b/>
                  <w:color w:val="FFFFFF"/>
                  <w:sz w:val="18"/>
                  <w:szCs w:val="18"/>
                  <w:shd w:val="clear" w:color="auto" w:fill="38761D"/>
                </w:rPr>
                <w:delText xml:space="preserve">       %</w:delText>
              </w:r>
            </w:del>
          </w:p>
        </w:tc>
        <w:tc>
          <w:tcPr>
            <w:tcW w:w="1875" w:type="dxa"/>
            <w:tcBorders>
              <w:top w:val="single" w:sz="6" w:space="0" w:color="000000"/>
              <w:left w:val="single" w:sz="6" w:space="0" w:color="000000"/>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270" w:author="RAFAEL SOTOMAYOR" w:date="2016-12-20T17:07:00Z"/>
              </w:rPr>
            </w:pPr>
            <w:del w:id="271" w:author="RAFAEL SOTOMAYOR" w:date="2016-12-20T17:07:00Z">
              <w:r w:rsidDel="00C66CF8">
                <w:rPr>
                  <w:b/>
                  <w:color w:val="FFFFFF"/>
                  <w:sz w:val="18"/>
                  <w:szCs w:val="18"/>
                  <w:shd w:val="clear" w:color="auto" w:fill="38761D"/>
                </w:rPr>
                <w:delText>% acumulado</w:delText>
              </w:r>
            </w:del>
          </w:p>
          <w:p w:rsidR="00071D81" w:rsidDel="00C66CF8" w:rsidRDefault="00071D81">
            <w:pPr>
              <w:contextualSpacing w:val="0"/>
              <w:rPr>
                <w:del w:id="272" w:author="RAFAEL SOTOMAYOR" w:date="2016-12-20T17:07:00Z"/>
              </w:rPr>
            </w:pPr>
          </w:p>
        </w:tc>
      </w:tr>
      <w:tr w:rsidR="00071D81" w:rsidDel="00C66CF8">
        <w:tblPrEx>
          <w:tblCellMar>
            <w:top w:w="0" w:type="dxa"/>
            <w:left w:w="0" w:type="dxa"/>
            <w:bottom w:w="0" w:type="dxa"/>
            <w:right w:w="0" w:type="dxa"/>
          </w:tblCellMar>
        </w:tblPrEx>
        <w:trPr>
          <w:del w:id="273" w:author="RAFAEL SOTOMAYOR" w:date="2016-12-20T17:07:00Z"/>
        </w:trPr>
        <w:tc>
          <w:tcPr>
            <w:tcW w:w="478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74" w:author="RAFAEL SOTOMAYOR" w:date="2016-12-20T17:07:00Z"/>
              </w:rPr>
            </w:pPr>
            <w:del w:id="275" w:author="RAFAEL SOTOMAYOR" w:date="2016-12-20T17:07:00Z">
              <w:r w:rsidDel="00C66CF8">
                <w:rPr>
                  <w:sz w:val="16"/>
                  <w:szCs w:val="16"/>
                </w:rPr>
                <w:delText>Sin tierra</w:delText>
              </w:r>
            </w:del>
          </w:p>
        </w:tc>
        <w:tc>
          <w:tcPr>
            <w:tcW w:w="205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76" w:author="RAFAEL SOTOMAYOR" w:date="2016-12-20T17:07:00Z"/>
              </w:rPr>
            </w:pPr>
            <w:del w:id="277" w:author="RAFAEL SOTOMAYOR" w:date="2016-12-20T17:07:00Z">
              <w:r w:rsidDel="00C66CF8">
                <w:rPr>
                  <w:sz w:val="16"/>
                  <w:szCs w:val="16"/>
                </w:rPr>
                <w:delText>1.824</w:delText>
              </w:r>
            </w:del>
          </w:p>
        </w:tc>
        <w:tc>
          <w:tcPr>
            <w:tcW w:w="1260"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78" w:author="RAFAEL SOTOMAYOR" w:date="2016-12-20T17:07:00Z"/>
              </w:rPr>
            </w:pPr>
            <w:del w:id="279" w:author="RAFAEL SOTOMAYOR" w:date="2016-12-20T17:07:00Z">
              <w:r w:rsidDel="00C66CF8">
                <w:rPr>
                  <w:sz w:val="16"/>
                  <w:szCs w:val="16"/>
                </w:rPr>
                <w:delText>0,6</w:delText>
              </w:r>
            </w:del>
          </w:p>
        </w:tc>
        <w:tc>
          <w:tcPr>
            <w:tcW w:w="187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80" w:author="RAFAEL SOTOMAYOR" w:date="2016-12-20T17:07:00Z"/>
              </w:rPr>
            </w:pPr>
            <w:del w:id="281" w:author="RAFAEL SOTOMAYOR" w:date="2016-12-20T17:07:00Z">
              <w:r w:rsidDel="00C66CF8">
                <w:rPr>
                  <w:sz w:val="16"/>
                  <w:szCs w:val="16"/>
                </w:rPr>
                <w:delText>0,6</w:delText>
              </w:r>
            </w:del>
          </w:p>
        </w:tc>
      </w:tr>
      <w:tr w:rsidR="00071D81" w:rsidDel="00C66CF8">
        <w:tblPrEx>
          <w:tblCellMar>
            <w:top w:w="0" w:type="dxa"/>
            <w:left w:w="0" w:type="dxa"/>
            <w:bottom w:w="0" w:type="dxa"/>
            <w:right w:w="0" w:type="dxa"/>
          </w:tblCellMar>
        </w:tblPrEx>
        <w:trPr>
          <w:del w:id="282" w:author="RAFAEL SOTOMAYOR" w:date="2016-12-20T17:07:00Z"/>
        </w:trPr>
        <w:tc>
          <w:tcPr>
            <w:tcW w:w="478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83" w:author="RAFAEL SOTOMAYOR" w:date="2016-12-20T17:07:00Z"/>
              </w:rPr>
            </w:pPr>
            <w:del w:id="284" w:author="RAFAEL SOTOMAYOR" w:date="2016-12-20T17:07:00Z">
              <w:r w:rsidDel="00C66CF8">
                <w:rPr>
                  <w:sz w:val="16"/>
                  <w:szCs w:val="16"/>
                </w:rPr>
                <w:delText>0,1 a 4,9</w:delText>
              </w:r>
            </w:del>
          </w:p>
        </w:tc>
        <w:tc>
          <w:tcPr>
            <w:tcW w:w="205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85" w:author="RAFAEL SOTOMAYOR" w:date="2016-12-20T17:07:00Z"/>
              </w:rPr>
            </w:pPr>
            <w:del w:id="286" w:author="RAFAEL SOTOMAYOR" w:date="2016-12-20T17:07:00Z">
              <w:r w:rsidDel="00C66CF8">
                <w:rPr>
                  <w:sz w:val="16"/>
                  <w:szCs w:val="16"/>
                </w:rPr>
                <w:delText>125.334</w:delText>
              </w:r>
            </w:del>
          </w:p>
        </w:tc>
        <w:tc>
          <w:tcPr>
            <w:tcW w:w="1260"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87" w:author="RAFAEL SOTOMAYOR" w:date="2016-12-20T17:07:00Z"/>
              </w:rPr>
            </w:pPr>
            <w:del w:id="288" w:author="RAFAEL SOTOMAYOR" w:date="2016-12-20T17:07:00Z">
              <w:r w:rsidDel="00C66CF8">
                <w:rPr>
                  <w:sz w:val="16"/>
                  <w:szCs w:val="16"/>
                </w:rPr>
                <w:delText>41,6</w:delText>
              </w:r>
            </w:del>
          </w:p>
        </w:tc>
        <w:tc>
          <w:tcPr>
            <w:tcW w:w="187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89" w:author="RAFAEL SOTOMAYOR" w:date="2016-12-20T17:07:00Z"/>
              </w:rPr>
            </w:pPr>
            <w:del w:id="290" w:author="RAFAEL SOTOMAYOR" w:date="2016-12-20T17:07:00Z">
              <w:r w:rsidDel="00C66CF8">
                <w:rPr>
                  <w:sz w:val="16"/>
                  <w:szCs w:val="16"/>
                </w:rPr>
                <w:delText>42,2</w:delText>
              </w:r>
            </w:del>
          </w:p>
        </w:tc>
      </w:tr>
      <w:tr w:rsidR="00071D81" w:rsidDel="00C66CF8">
        <w:tblPrEx>
          <w:tblCellMar>
            <w:top w:w="0" w:type="dxa"/>
            <w:left w:w="0" w:type="dxa"/>
            <w:bottom w:w="0" w:type="dxa"/>
            <w:right w:w="0" w:type="dxa"/>
          </w:tblCellMar>
        </w:tblPrEx>
        <w:trPr>
          <w:del w:id="291" w:author="RAFAEL SOTOMAYOR" w:date="2016-12-20T17:07:00Z"/>
        </w:trPr>
        <w:tc>
          <w:tcPr>
            <w:tcW w:w="478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92" w:author="RAFAEL SOTOMAYOR" w:date="2016-12-20T17:07:00Z"/>
              </w:rPr>
            </w:pPr>
            <w:del w:id="293" w:author="RAFAEL SOTOMAYOR" w:date="2016-12-20T17:07:00Z">
              <w:r w:rsidDel="00C66CF8">
                <w:rPr>
                  <w:sz w:val="16"/>
                  <w:szCs w:val="16"/>
                </w:rPr>
                <w:delText>10 a 19,9</w:delText>
              </w:r>
            </w:del>
          </w:p>
        </w:tc>
        <w:tc>
          <w:tcPr>
            <w:tcW w:w="205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94" w:author="RAFAEL SOTOMAYOR" w:date="2016-12-20T17:07:00Z"/>
              </w:rPr>
            </w:pPr>
            <w:del w:id="295" w:author="RAFAEL SOTOMAYOR" w:date="2016-12-20T17:07:00Z">
              <w:r w:rsidDel="00C66CF8">
                <w:rPr>
                  <w:sz w:val="16"/>
                  <w:szCs w:val="16"/>
                </w:rPr>
                <w:delText>48.711</w:delText>
              </w:r>
            </w:del>
          </w:p>
        </w:tc>
        <w:tc>
          <w:tcPr>
            <w:tcW w:w="1260"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96" w:author="RAFAEL SOTOMAYOR" w:date="2016-12-20T17:07:00Z"/>
              </w:rPr>
            </w:pPr>
            <w:del w:id="297" w:author="RAFAEL SOTOMAYOR" w:date="2016-12-20T17:07:00Z">
              <w:r w:rsidDel="00C66CF8">
                <w:rPr>
                  <w:sz w:val="16"/>
                  <w:szCs w:val="16"/>
                </w:rPr>
                <w:delText>16,2</w:delText>
              </w:r>
            </w:del>
          </w:p>
        </w:tc>
        <w:tc>
          <w:tcPr>
            <w:tcW w:w="187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298" w:author="RAFAEL SOTOMAYOR" w:date="2016-12-20T17:07:00Z"/>
              </w:rPr>
            </w:pPr>
            <w:del w:id="299" w:author="RAFAEL SOTOMAYOR" w:date="2016-12-20T17:07:00Z">
              <w:r w:rsidDel="00C66CF8">
                <w:rPr>
                  <w:sz w:val="16"/>
                  <w:szCs w:val="16"/>
                </w:rPr>
                <w:delText>58,4</w:delText>
              </w:r>
            </w:del>
          </w:p>
        </w:tc>
      </w:tr>
      <w:tr w:rsidR="00071D81" w:rsidDel="00C66CF8">
        <w:tblPrEx>
          <w:tblCellMar>
            <w:top w:w="0" w:type="dxa"/>
            <w:left w:w="0" w:type="dxa"/>
            <w:bottom w:w="0" w:type="dxa"/>
            <w:right w:w="0" w:type="dxa"/>
          </w:tblCellMar>
        </w:tblPrEx>
        <w:trPr>
          <w:del w:id="300" w:author="RAFAEL SOTOMAYOR" w:date="2016-12-20T17:07:00Z"/>
        </w:trPr>
        <w:tc>
          <w:tcPr>
            <w:tcW w:w="478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01" w:author="RAFAEL SOTOMAYOR" w:date="2016-12-20T17:07:00Z"/>
              </w:rPr>
            </w:pPr>
            <w:del w:id="302" w:author="RAFAEL SOTOMAYOR" w:date="2016-12-20T17:07:00Z">
              <w:r w:rsidDel="00C66CF8">
                <w:rPr>
                  <w:sz w:val="16"/>
                  <w:szCs w:val="16"/>
                </w:rPr>
                <w:delText>20 a 49,9</w:delText>
              </w:r>
            </w:del>
          </w:p>
        </w:tc>
        <w:tc>
          <w:tcPr>
            <w:tcW w:w="205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03" w:author="RAFAEL SOTOMAYOR" w:date="2016-12-20T17:07:00Z"/>
              </w:rPr>
            </w:pPr>
            <w:del w:id="304" w:author="RAFAEL SOTOMAYOR" w:date="2016-12-20T17:07:00Z">
              <w:r w:rsidDel="00C66CF8">
                <w:rPr>
                  <w:sz w:val="16"/>
                  <w:szCs w:val="16"/>
                </w:rPr>
                <w:delText>45.338</w:delText>
              </w:r>
            </w:del>
          </w:p>
        </w:tc>
        <w:tc>
          <w:tcPr>
            <w:tcW w:w="1260"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05" w:author="RAFAEL SOTOMAYOR" w:date="2016-12-20T17:07:00Z"/>
              </w:rPr>
            </w:pPr>
            <w:del w:id="306" w:author="RAFAEL SOTOMAYOR" w:date="2016-12-20T17:07:00Z">
              <w:r w:rsidDel="00C66CF8">
                <w:rPr>
                  <w:sz w:val="16"/>
                  <w:szCs w:val="16"/>
                </w:rPr>
                <w:delText>15</w:delText>
              </w:r>
            </w:del>
          </w:p>
        </w:tc>
        <w:tc>
          <w:tcPr>
            <w:tcW w:w="187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07" w:author="RAFAEL SOTOMAYOR" w:date="2016-12-20T17:07:00Z"/>
              </w:rPr>
            </w:pPr>
            <w:del w:id="308" w:author="RAFAEL SOTOMAYOR" w:date="2016-12-20T17:07:00Z">
              <w:r w:rsidDel="00C66CF8">
                <w:rPr>
                  <w:sz w:val="16"/>
                  <w:szCs w:val="16"/>
                </w:rPr>
                <w:delText>73,4</w:delText>
              </w:r>
            </w:del>
          </w:p>
        </w:tc>
      </w:tr>
      <w:tr w:rsidR="00071D81" w:rsidDel="00C66CF8">
        <w:tblPrEx>
          <w:tblCellMar>
            <w:top w:w="0" w:type="dxa"/>
            <w:left w:w="0" w:type="dxa"/>
            <w:bottom w:w="0" w:type="dxa"/>
            <w:right w:w="0" w:type="dxa"/>
          </w:tblCellMar>
        </w:tblPrEx>
        <w:trPr>
          <w:del w:id="309" w:author="RAFAEL SOTOMAYOR" w:date="2016-12-20T17:07:00Z"/>
        </w:trPr>
        <w:tc>
          <w:tcPr>
            <w:tcW w:w="478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10" w:author="RAFAEL SOTOMAYOR" w:date="2016-12-20T17:07:00Z"/>
              </w:rPr>
            </w:pPr>
            <w:del w:id="311" w:author="RAFAEL SOTOMAYOR" w:date="2016-12-20T17:07:00Z">
              <w:r w:rsidDel="00C66CF8">
                <w:rPr>
                  <w:sz w:val="16"/>
                  <w:szCs w:val="16"/>
                </w:rPr>
                <w:delText>50 a 99,9</w:delText>
              </w:r>
            </w:del>
          </w:p>
        </w:tc>
        <w:tc>
          <w:tcPr>
            <w:tcW w:w="205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12" w:author="RAFAEL SOTOMAYOR" w:date="2016-12-20T17:07:00Z"/>
              </w:rPr>
            </w:pPr>
            <w:del w:id="313" w:author="RAFAEL SOTOMAYOR" w:date="2016-12-20T17:07:00Z">
              <w:r w:rsidDel="00C66CF8">
                <w:rPr>
                  <w:sz w:val="16"/>
                  <w:szCs w:val="16"/>
                </w:rPr>
                <w:delText>40.275</w:delText>
              </w:r>
            </w:del>
          </w:p>
        </w:tc>
        <w:tc>
          <w:tcPr>
            <w:tcW w:w="1260"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14" w:author="RAFAEL SOTOMAYOR" w:date="2016-12-20T17:07:00Z"/>
              </w:rPr>
            </w:pPr>
            <w:del w:id="315" w:author="RAFAEL SOTOMAYOR" w:date="2016-12-20T17:07:00Z">
              <w:r w:rsidDel="00C66CF8">
                <w:rPr>
                  <w:sz w:val="16"/>
                  <w:szCs w:val="16"/>
                </w:rPr>
                <w:delText>13,4</w:delText>
              </w:r>
            </w:del>
          </w:p>
        </w:tc>
        <w:tc>
          <w:tcPr>
            <w:tcW w:w="187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16" w:author="RAFAEL SOTOMAYOR" w:date="2016-12-20T17:07:00Z"/>
              </w:rPr>
            </w:pPr>
            <w:del w:id="317" w:author="RAFAEL SOTOMAYOR" w:date="2016-12-20T17:07:00Z">
              <w:r w:rsidDel="00C66CF8">
                <w:rPr>
                  <w:sz w:val="16"/>
                  <w:szCs w:val="16"/>
                </w:rPr>
                <w:delText>86,4</w:delText>
              </w:r>
            </w:del>
          </w:p>
        </w:tc>
      </w:tr>
      <w:tr w:rsidR="00071D81" w:rsidDel="00C66CF8">
        <w:tblPrEx>
          <w:tblCellMar>
            <w:top w:w="0" w:type="dxa"/>
            <w:left w:w="0" w:type="dxa"/>
            <w:bottom w:w="0" w:type="dxa"/>
            <w:right w:w="0" w:type="dxa"/>
          </w:tblCellMar>
        </w:tblPrEx>
        <w:trPr>
          <w:del w:id="318" w:author="RAFAEL SOTOMAYOR" w:date="2016-12-20T17:07:00Z"/>
        </w:trPr>
        <w:tc>
          <w:tcPr>
            <w:tcW w:w="478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19" w:author="RAFAEL SOTOMAYOR" w:date="2016-12-20T17:07:00Z"/>
              </w:rPr>
            </w:pPr>
            <w:del w:id="320" w:author="RAFAEL SOTOMAYOR" w:date="2016-12-20T17:07:00Z">
              <w:r w:rsidDel="00C66CF8">
                <w:rPr>
                  <w:sz w:val="16"/>
                  <w:szCs w:val="16"/>
                </w:rPr>
                <w:delText>110 a 499,9</w:delText>
              </w:r>
            </w:del>
          </w:p>
        </w:tc>
        <w:tc>
          <w:tcPr>
            <w:tcW w:w="205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21" w:author="RAFAEL SOTOMAYOR" w:date="2016-12-20T17:07:00Z"/>
              </w:rPr>
            </w:pPr>
            <w:del w:id="322" w:author="RAFAEL SOTOMAYOR" w:date="2016-12-20T17:07:00Z">
              <w:r w:rsidDel="00C66CF8">
                <w:rPr>
                  <w:sz w:val="16"/>
                  <w:szCs w:val="16"/>
                </w:rPr>
                <w:delText>16.741</w:delText>
              </w:r>
            </w:del>
          </w:p>
        </w:tc>
        <w:tc>
          <w:tcPr>
            <w:tcW w:w="1260"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23" w:author="RAFAEL SOTOMAYOR" w:date="2016-12-20T17:07:00Z"/>
              </w:rPr>
            </w:pPr>
            <w:del w:id="324" w:author="RAFAEL SOTOMAYOR" w:date="2016-12-20T17:07:00Z">
              <w:r w:rsidDel="00C66CF8">
                <w:rPr>
                  <w:sz w:val="16"/>
                  <w:szCs w:val="16"/>
                </w:rPr>
                <w:delText>5,6</w:delText>
              </w:r>
            </w:del>
          </w:p>
        </w:tc>
        <w:tc>
          <w:tcPr>
            <w:tcW w:w="187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25" w:author="RAFAEL SOTOMAYOR" w:date="2016-12-20T17:07:00Z"/>
              </w:rPr>
            </w:pPr>
            <w:del w:id="326" w:author="RAFAEL SOTOMAYOR" w:date="2016-12-20T17:07:00Z">
              <w:r w:rsidDel="00C66CF8">
                <w:rPr>
                  <w:sz w:val="16"/>
                  <w:szCs w:val="16"/>
                </w:rPr>
                <w:delText>97,9</w:delText>
              </w:r>
            </w:del>
          </w:p>
        </w:tc>
      </w:tr>
      <w:tr w:rsidR="00071D81" w:rsidDel="00C66CF8">
        <w:tblPrEx>
          <w:tblCellMar>
            <w:top w:w="0" w:type="dxa"/>
            <w:left w:w="0" w:type="dxa"/>
            <w:bottom w:w="0" w:type="dxa"/>
            <w:right w:w="0" w:type="dxa"/>
          </w:tblCellMar>
        </w:tblPrEx>
        <w:trPr>
          <w:del w:id="327" w:author="RAFAEL SOTOMAYOR" w:date="2016-12-20T17:07:00Z"/>
        </w:trPr>
        <w:tc>
          <w:tcPr>
            <w:tcW w:w="478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28" w:author="RAFAEL SOTOMAYOR" w:date="2016-12-20T17:07:00Z"/>
              </w:rPr>
            </w:pPr>
            <w:del w:id="329" w:author="RAFAEL SOTOMAYOR" w:date="2016-12-20T17:07:00Z">
              <w:r w:rsidDel="00C66CF8">
                <w:rPr>
                  <w:sz w:val="16"/>
                  <w:szCs w:val="16"/>
                </w:rPr>
                <w:delText>500 a 999,9</w:delText>
              </w:r>
            </w:del>
          </w:p>
        </w:tc>
        <w:tc>
          <w:tcPr>
            <w:tcW w:w="205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30" w:author="RAFAEL SOTOMAYOR" w:date="2016-12-20T17:07:00Z"/>
              </w:rPr>
            </w:pPr>
            <w:del w:id="331" w:author="RAFAEL SOTOMAYOR" w:date="2016-12-20T17:07:00Z">
              <w:r w:rsidDel="00C66CF8">
                <w:rPr>
                  <w:sz w:val="16"/>
                  <w:szCs w:val="16"/>
                </w:rPr>
                <w:delText>2.722</w:delText>
              </w:r>
            </w:del>
          </w:p>
        </w:tc>
        <w:tc>
          <w:tcPr>
            <w:tcW w:w="1260"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32" w:author="RAFAEL SOTOMAYOR" w:date="2016-12-20T17:07:00Z"/>
              </w:rPr>
            </w:pPr>
            <w:del w:id="333" w:author="RAFAEL SOTOMAYOR" w:date="2016-12-20T17:07:00Z">
              <w:r w:rsidDel="00C66CF8">
                <w:rPr>
                  <w:sz w:val="16"/>
                  <w:szCs w:val="16"/>
                </w:rPr>
                <w:delText>0,9</w:delText>
              </w:r>
            </w:del>
          </w:p>
        </w:tc>
        <w:tc>
          <w:tcPr>
            <w:tcW w:w="187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34" w:author="RAFAEL SOTOMAYOR" w:date="2016-12-20T17:07:00Z"/>
              </w:rPr>
            </w:pPr>
            <w:del w:id="335" w:author="RAFAEL SOTOMAYOR" w:date="2016-12-20T17:07:00Z">
              <w:r w:rsidDel="00C66CF8">
                <w:rPr>
                  <w:sz w:val="16"/>
                  <w:szCs w:val="16"/>
                </w:rPr>
                <w:delText>98,9</w:delText>
              </w:r>
            </w:del>
          </w:p>
        </w:tc>
      </w:tr>
      <w:tr w:rsidR="00071D81" w:rsidDel="00C66CF8">
        <w:tblPrEx>
          <w:tblCellMar>
            <w:top w:w="0" w:type="dxa"/>
            <w:left w:w="0" w:type="dxa"/>
            <w:bottom w:w="0" w:type="dxa"/>
            <w:right w:w="0" w:type="dxa"/>
          </w:tblCellMar>
        </w:tblPrEx>
        <w:trPr>
          <w:del w:id="336" w:author="RAFAEL SOTOMAYOR" w:date="2016-12-20T17:07:00Z"/>
        </w:trPr>
        <w:tc>
          <w:tcPr>
            <w:tcW w:w="478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37" w:author="RAFAEL SOTOMAYOR" w:date="2016-12-20T17:07:00Z"/>
              </w:rPr>
            </w:pPr>
            <w:del w:id="338" w:author="RAFAEL SOTOMAYOR" w:date="2016-12-20T17:07:00Z">
              <w:r w:rsidDel="00C66CF8">
                <w:rPr>
                  <w:sz w:val="16"/>
                  <w:szCs w:val="16"/>
                </w:rPr>
                <w:delText>1000 y más</w:delText>
              </w:r>
            </w:del>
          </w:p>
        </w:tc>
        <w:tc>
          <w:tcPr>
            <w:tcW w:w="205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39" w:author="RAFAEL SOTOMAYOR" w:date="2016-12-20T17:07:00Z"/>
              </w:rPr>
            </w:pPr>
            <w:del w:id="340" w:author="RAFAEL SOTOMAYOR" w:date="2016-12-20T17:07:00Z">
              <w:r w:rsidDel="00C66CF8">
                <w:rPr>
                  <w:sz w:val="16"/>
                  <w:szCs w:val="16"/>
                </w:rPr>
                <w:delText>3.459</w:delText>
              </w:r>
            </w:del>
          </w:p>
        </w:tc>
        <w:tc>
          <w:tcPr>
            <w:tcW w:w="1260"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41" w:author="RAFAEL SOTOMAYOR" w:date="2016-12-20T17:07:00Z"/>
              </w:rPr>
            </w:pPr>
            <w:del w:id="342" w:author="RAFAEL SOTOMAYOR" w:date="2016-12-20T17:07:00Z">
              <w:r w:rsidDel="00C66CF8">
                <w:rPr>
                  <w:sz w:val="16"/>
                  <w:szCs w:val="16"/>
                </w:rPr>
                <w:delText>1,1</w:delText>
              </w:r>
            </w:del>
          </w:p>
        </w:tc>
        <w:tc>
          <w:tcPr>
            <w:tcW w:w="1875" w:type="dxa"/>
            <w:tcBorders>
              <w:top w:val="single" w:sz="6" w:space="0" w:color="000000"/>
              <w:left w:val="single" w:sz="6" w:space="0" w:color="000000"/>
              <w:bottom w:val="single" w:sz="6" w:space="0" w:color="000000"/>
              <w:right w:val="single" w:sz="6" w:space="0" w:color="000000"/>
            </w:tcBorders>
            <w:shd w:val="clear" w:color="auto" w:fill="F3F3F3"/>
            <w:tcMar>
              <w:top w:w="40" w:type="dxa"/>
              <w:left w:w="40" w:type="dxa"/>
              <w:bottom w:w="40" w:type="dxa"/>
              <w:right w:w="40" w:type="dxa"/>
            </w:tcMar>
            <w:vAlign w:val="bottom"/>
          </w:tcPr>
          <w:p w:rsidR="00071D81" w:rsidDel="00C66CF8" w:rsidRDefault="004423CA">
            <w:pPr>
              <w:contextualSpacing w:val="0"/>
              <w:rPr>
                <w:del w:id="343" w:author="RAFAEL SOTOMAYOR" w:date="2016-12-20T17:07:00Z"/>
              </w:rPr>
            </w:pPr>
            <w:del w:id="344" w:author="RAFAEL SOTOMAYOR" w:date="2016-12-20T17:07:00Z">
              <w:r w:rsidDel="00C66CF8">
                <w:rPr>
                  <w:sz w:val="16"/>
                  <w:szCs w:val="16"/>
                </w:rPr>
                <w:delText>100</w:delText>
              </w:r>
            </w:del>
          </w:p>
        </w:tc>
      </w:tr>
      <w:tr w:rsidR="00071D81" w:rsidDel="00C66CF8">
        <w:tblPrEx>
          <w:tblCellMar>
            <w:top w:w="0" w:type="dxa"/>
            <w:left w:w="0" w:type="dxa"/>
            <w:bottom w:w="0" w:type="dxa"/>
            <w:right w:w="0" w:type="dxa"/>
          </w:tblCellMar>
        </w:tblPrEx>
        <w:trPr>
          <w:del w:id="345" w:author="RAFAEL SOTOMAYOR" w:date="2016-12-20T17:07:00Z"/>
        </w:trPr>
        <w:tc>
          <w:tcPr>
            <w:tcW w:w="4785" w:type="dxa"/>
            <w:tcBorders>
              <w:top w:val="single" w:sz="6" w:space="0" w:color="000000"/>
              <w:left w:val="single" w:sz="6" w:space="0" w:color="000000"/>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346" w:author="RAFAEL SOTOMAYOR" w:date="2016-12-20T17:07:00Z"/>
              </w:rPr>
            </w:pPr>
            <w:del w:id="347" w:author="RAFAEL SOTOMAYOR" w:date="2016-12-20T17:07:00Z">
              <w:r w:rsidDel="00C66CF8">
                <w:rPr>
                  <w:b/>
                  <w:color w:val="FFFFFF"/>
                  <w:sz w:val="18"/>
                  <w:szCs w:val="18"/>
                  <w:shd w:val="clear" w:color="auto" w:fill="38761D"/>
                </w:rPr>
                <w:delText xml:space="preserve">Total general </w:delText>
              </w:r>
            </w:del>
          </w:p>
        </w:tc>
        <w:tc>
          <w:tcPr>
            <w:tcW w:w="2055" w:type="dxa"/>
            <w:tcBorders>
              <w:top w:val="single" w:sz="6" w:space="0" w:color="000000"/>
              <w:left w:val="single" w:sz="6" w:space="0" w:color="000000"/>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jc w:val="right"/>
              <w:rPr>
                <w:del w:id="348" w:author="RAFAEL SOTOMAYOR" w:date="2016-12-20T17:07:00Z"/>
              </w:rPr>
            </w:pPr>
            <w:del w:id="349" w:author="RAFAEL SOTOMAYOR" w:date="2016-12-20T17:07:00Z">
              <w:r w:rsidDel="00C66CF8">
                <w:rPr>
                  <w:b/>
                  <w:color w:val="FFFFFF"/>
                  <w:sz w:val="18"/>
                  <w:szCs w:val="18"/>
                  <w:shd w:val="clear" w:color="auto" w:fill="38761D"/>
                </w:rPr>
                <w:delText>301.376</w:delText>
              </w:r>
            </w:del>
          </w:p>
        </w:tc>
        <w:tc>
          <w:tcPr>
            <w:tcW w:w="1260" w:type="dxa"/>
            <w:tcBorders>
              <w:top w:val="single" w:sz="6" w:space="0" w:color="000000"/>
              <w:left w:val="single" w:sz="6" w:space="0" w:color="000000"/>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jc w:val="right"/>
              <w:rPr>
                <w:del w:id="350" w:author="RAFAEL SOTOMAYOR" w:date="2016-12-20T17:07:00Z"/>
              </w:rPr>
            </w:pPr>
            <w:del w:id="351" w:author="RAFAEL SOTOMAYOR" w:date="2016-12-20T17:07:00Z">
              <w:r w:rsidDel="00C66CF8">
                <w:rPr>
                  <w:b/>
                  <w:color w:val="FFFFFF"/>
                  <w:sz w:val="18"/>
                  <w:szCs w:val="18"/>
                  <w:shd w:val="clear" w:color="auto" w:fill="38761D"/>
                </w:rPr>
                <w:delText>100</w:delText>
              </w:r>
            </w:del>
          </w:p>
        </w:tc>
        <w:tc>
          <w:tcPr>
            <w:tcW w:w="187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071D81" w:rsidDel="00C66CF8" w:rsidRDefault="00071D81">
            <w:pPr>
              <w:contextualSpacing w:val="0"/>
              <w:rPr>
                <w:del w:id="352" w:author="RAFAEL SOTOMAYOR" w:date="2016-12-20T17:07:00Z"/>
              </w:rPr>
            </w:pPr>
          </w:p>
        </w:tc>
      </w:tr>
      <w:tr w:rsidR="00071D81" w:rsidDel="00C66CF8">
        <w:tblPrEx>
          <w:tblCellMar>
            <w:top w:w="0" w:type="dxa"/>
            <w:left w:w="0" w:type="dxa"/>
            <w:bottom w:w="0" w:type="dxa"/>
            <w:right w:w="0" w:type="dxa"/>
          </w:tblCellMar>
        </w:tblPrEx>
        <w:trPr>
          <w:trHeight w:val="280"/>
          <w:del w:id="353" w:author="RAFAEL SOTOMAYOR" w:date="2016-12-20T17:07:00Z"/>
        </w:trPr>
        <w:tc>
          <w:tcPr>
            <w:tcW w:w="9975" w:type="dxa"/>
            <w:gridSpan w:val="4"/>
            <w:tcBorders>
              <w:top w:val="single" w:sz="6" w:space="0" w:color="000000"/>
            </w:tcBorders>
            <w:tcMar>
              <w:top w:w="40" w:type="dxa"/>
              <w:left w:w="40" w:type="dxa"/>
              <w:bottom w:w="40" w:type="dxa"/>
              <w:right w:w="40" w:type="dxa"/>
            </w:tcMar>
            <w:vAlign w:val="bottom"/>
          </w:tcPr>
          <w:p w:rsidR="00071D81" w:rsidDel="00C66CF8" w:rsidRDefault="004423CA">
            <w:pPr>
              <w:contextualSpacing w:val="0"/>
              <w:rPr>
                <w:del w:id="354" w:author="RAFAEL SOTOMAYOR" w:date="2016-12-20T17:07:00Z"/>
              </w:rPr>
            </w:pPr>
            <w:del w:id="355" w:author="RAFAEL SOTOMAYOR" w:date="2016-12-20T17:07:00Z">
              <w:r w:rsidDel="00C66CF8">
                <w:rPr>
                  <w:b/>
                  <w:sz w:val="14"/>
                  <w:szCs w:val="14"/>
                </w:rPr>
                <w:delText>Fuente: elaborado por Odepa con información del VII Censo Nacional Agropecuario y Forestal; Odepa – INE, 2007.</w:delText>
              </w:r>
            </w:del>
          </w:p>
        </w:tc>
      </w:tr>
    </w:tbl>
    <w:p w:rsidR="00071D81" w:rsidDel="00C66CF8" w:rsidRDefault="004423CA">
      <w:pPr>
        <w:contextualSpacing w:val="0"/>
        <w:rPr>
          <w:del w:id="356" w:author="RAFAEL SOTOMAYOR" w:date="2016-12-20T17:07:00Z"/>
        </w:rPr>
      </w:pPr>
      <w:del w:id="357" w:author="RAFAEL SOTOMAYOR" w:date="2016-12-20T17:07:00Z">
        <w:r w:rsidDel="00C66CF8">
          <w:tab/>
        </w:r>
        <w:r w:rsidDel="00C66CF8">
          <w:tab/>
        </w:r>
        <w:r w:rsidDel="00C66CF8">
          <w:tab/>
        </w:r>
        <w:r w:rsidDel="00C66CF8">
          <w:tab/>
        </w:r>
        <w:r w:rsidDel="00C66CF8">
          <w:tab/>
        </w:r>
      </w:del>
    </w:p>
    <w:p w:rsidR="00071D81" w:rsidDel="00C66CF8" w:rsidRDefault="004423CA">
      <w:pPr>
        <w:numPr>
          <w:ilvl w:val="0"/>
          <w:numId w:val="22"/>
        </w:numPr>
        <w:ind w:hanging="360"/>
        <w:rPr>
          <w:del w:id="358" w:author="RAFAEL SOTOMAYOR" w:date="2016-12-20T17:07:00Z"/>
          <w:b/>
          <w:color w:val="333399"/>
          <w:sz w:val="24"/>
          <w:szCs w:val="24"/>
        </w:rPr>
      </w:pPr>
      <w:del w:id="359" w:author="RAFAEL SOTOMAYOR" w:date="2016-12-20T17:07:00Z">
        <w:r w:rsidDel="00C66CF8">
          <w:rPr>
            <w:b/>
            <w:color w:val="333399"/>
            <w:sz w:val="24"/>
            <w:szCs w:val="24"/>
          </w:rPr>
          <w:delText>Localizacio</w:delText>
        </w:r>
        <w:r w:rsidDel="00C66CF8">
          <w:rPr>
            <w:b/>
            <w:color w:val="333399"/>
            <w:sz w:val="24"/>
            <w:szCs w:val="24"/>
          </w:rPr>
          <w:delText xml:space="preserve">́n de las explotaciones según zona geográfica </w:delText>
        </w:r>
      </w:del>
    </w:p>
    <w:p w:rsidR="00071D81" w:rsidDel="00C66CF8" w:rsidRDefault="004423CA">
      <w:pPr>
        <w:contextualSpacing w:val="0"/>
        <w:rPr>
          <w:del w:id="360" w:author="RAFAEL SOTOMAYOR" w:date="2016-12-20T17:07:00Z"/>
        </w:rPr>
      </w:pPr>
      <w:del w:id="361" w:author="RAFAEL SOTOMAYOR" w:date="2016-12-20T17:07:00Z">
        <w:r w:rsidDel="00C66CF8">
          <w:tab/>
        </w:r>
        <w:r w:rsidDel="00C66CF8">
          <w:tab/>
        </w:r>
        <w:r w:rsidDel="00C66CF8">
          <w:tab/>
        </w:r>
        <w:r w:rsidDel="00C66CF8">
          <w:tab/>
        </w:r>
      </w:del>
    </w:p>
    <w:p w:rsidR="00071D81" w:rsidDel="00C66CF8" w:rsidRDefault="004423CA">
      <w:pPr>
        <w:contextualSpacing w:val="0"/>
        <w:rPr>
          <w:del w:id="362" w:author="RAFAEL SOTOMAYOR" w:date="2016-12-20T17:07:00Z"/>
        </w:rPr>
      </w:pPr>
      <w:del w:id="363" w:author="RAFAEL SOTOMAYOR" w:date="2016-12-20T17:07:00Z">
        <w:r w:rsidDel="00C66CF8">
          <w:delText>A pesar de las dificultades geogra</w:delText>
        </w:r>
        <w:r w:rsidDel="00C66CF8">
          <w:delText xml:space="preserve">́ficas y climáticas para la actividad agropecuaria y forestal en amplias zonas del país, existen explotaciones agrícolas en todos los sectores geográficos, encontrándose el 54% de éstas en las regiones de La Araucanía, del Bío Bío y del Maule. </w:delText>
        </w:r>
      </w:del>
    </w:p>
    <w:p w:rsidR="00071D81" w:rsidDel="00C66CF8" w:rsidRDefault="00071D81">
      <w:pPr>
        <w:contextualSpacing w:val="0"/>
        <w:rPr>
          <w:del w:id="364" w:author="RAFAEL SOTOMAYOR" w:date="2016-12-20T17:07:00Z"/>
        </w:rPr>
      </w:pPr>
    </w:p>
    <w:p w:rsidR="00071D81" w:rsidDel="00C66CF8" w:rsidRDefault="004423CA">
      <w:pPr>
        <w:contextualSpacing w:val="0"/>
        <w:rPr>
          <w:del w:id="365" w:author="RAFAEL SOTOMAYOR" w:date="2016-12-20T17:07:00Z"/>
        </w:rPr>
      </w:pPr>
      <w:del w:id="366" w:author="RAFAEL SOTOMAYOR" w:date="2016-12-20T17:07:00Z">
        <w:r w:rsidDel="00C66CF8">
          <w:delText xml:space="preserve">Por otro lado, entre el extremo norte del país y la Región de Coquimbo sólo se localiza el 8,4% de las explotaciones, cifra que no supera el 1,8% en Aysén y Magallanes. </w:delText>
        </w:r>
        <w:r w:rsidDel="00C66CF8">
          <w:tab/>
          <w:delText xml:space="preserve">Ver Tabla Nº1 y Nº2. </w:delText>
        </w:r>
      </w:del>
    </w:p>
    <w:p w:rsidR="00071D81" w:rsidDel="00C66CF8" w:rsidRDefault="00071D81">
      <w:pPr>
        <w:contextualSpacing w:val="0"/>
        <w:rPr>
          <w:del w:id="367" w:author="RAFAEL SOTOMAYOR" w:date="2016-12-20T17:07:00Z"/>
        </w:rPr>
      </w:pPr>
    </w:p>
    <w:p w:rsidR="00071D81" w:rsidDel="00C66CF8" w:rsidRDefault="004423CA">
      <w:pPr>
        <w:contextualSpacing w:val="0"/>
        <w:rPr>
          <w:del w:id="368" w:author="RAFAEL SOTOMAYOR" w:date="2016-12-20T17:07:00Z"/>
        </w:rPr>
      </w:pPr>
      <w:del w:id="369" w:author="RAFAEL SOTOMAYOR" w:date="2016-12-20T17:07:00Z">
        <w:r w:rsidDel="00C66CF8">
          <w:delText xml:space="preserve">Tabla Nº2: Superficie por tamaño de empresa. </w:delText>
        </w:r>
      </w:del>
    </w:p>
    <w:tbl>
      <w:tblPr>
        <w:tblStyle w:val="a2"/>
        <w:tblW w:w="8805" w:type="dxa"/>
        <w:tblInd w:w="4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600" w:firstRow="0" w:lastRow="0" w:firstColumn="0" w:lastColumn="0" w:noHBand="1" w:noVBand="1"/>
      </w:tblPr>
      <w:tblGrid>
        <w:gridCol w:w="3135"/>
        <w:gridCol w:w="1290"/>
        <w:gridCol w:w="1125"/>
        <w:gridCol w:w="1050"/>
        <w:gridCol w:w="1110"/>
        <w:gridCol w:w="1095"/>
      </w:tblGrid>
      <w:tr w:rsidR="00071D81" w:rsidDel="00C66CF8">
        <w:tblPrEx>
          <w:tblCellMar>
            <w:top w:w="0" w:type="dxa"/>
            <w:left w:w="0" w:type="dxa"/>
            <w:bottom w:w="0" w:type="dxa"/>
            <w:right w:w="0" w:type="dxa"/>
          </w:tblCellMar>
        </w:tblPrEx>
        <w:trPr>
          <w:del w:id="370" w:author="RAFAEL SOTOMAYOR" w:date="2016-12-20T17:07:00Z"/>
        </w:trPr>
        <w:tc>
          <w:tcPr>
            <w:tcW w:w="3135" w:type="dxa"/>
            <w:tcBorders>
              <w:bottom w:val="single" w:sz="6" w:space="0" w:color="000000"/>
            </w:tcBorders>
            <w:tcMar>
              <w:top w:w="40" w:type="dxa"/>
              <w:left w:w="40" w:type="dxa"/>
              <w:bottom w:w="40" w:type="dxa"/>
              <w:right w:w="40" w:type="dxa"/>
            </w:tcMar>
            <w:vAlign w:val="bottom"/>
          </w:tcPr>
          <w:p w:rsidR="00071D81" w:rsidDel="00C66CF8" w:rsidRDefault="00071D81">
            <w:pPr>
              <w:contextualSpacing w:val="0"/>
              <w:rPr>
                <w:del w:id="371" w:author="RAFAEL SOTOMAYOR" w:date="2016-12-20T17:07:00Z"/>
              </w:rPr>
            </w:pPr>
          </w:p>
        </w:tc>
        <w:tc>
          <w:tcPr>
            <w:tcW w:w="1290" w:type="dxa"/>
            <w:tcBorders>
              <w:bottom w:val="single" w:sz="6" w:space="0" w:color="000000"/>
              <w:right w:val="single" w:sz="6" w:space="0" w:color="000000"/>
            </w:tcBorders>
            <w:tcMar>
              <w:top w:w="40" w:type="dxa"/>
              <w:left w:w="40" w:type="dxa"/>
              <w:bottom w:w="40" w:type="dxa"/>
              <w:right w:w="40" w:type="dxa"/>
            </w:tcMar>
            <w:vAlign w:val="bottom"/>
          </w:tcPr>
          <w:p w:rsidR="00071D81" w:rsidDel="00C66CF8" w:rsidRDefault="00071D81">
            <w:pPr>
              <w:contextualSpacing w:val="0"/>
              <w:rPr>
                <w:del w:id="372" w:author="RAFAEL SOTOMAYOR" w:date="2016-12-20T17:07:00Z"/>
              </w:rPr>
            </w:pPr>
          </w:p>
        </w:tc>
        <w:tc>
          <w:tcPr>
            <w:tcW w:w="1125" w:type="dxa"/>
            <w:tcBorders>
              <w:top w:val="single" w:sz="6" w:space="0" w:color="000000"/>
              <w:bottom w:val="single" w:sz="6" w:space="0" w:color="000000"/>
              <w:right w:val="single" w:sz="6" w:space="0" w:color="000000"/>
            </w:tcBorders>
            <w:shd w:val="clear" w:color="auto" w:fill="DDFBB3"/>
            <w:tcMar>
              <w:top w:w="40" w:type="dxa"/>
              <w:left w:w="40" w:type="dxa"/>
              <w:bottom w:w="40" w:type="dxa"/>
              <w:right w:w="40" w:type="dxa"/>
            </w:tcMar>
            <w:vAlign w:val="bottom"/>
          </w:tcPr>
          <w:p w:rsidR="00071D81" w:rsidDel="00C66CF8" w:rsidRDefault="004423CA">
            <w:pPr>
              <w:contextualSpacing w:val="0"/>
              <w:rPr>
                <w:del w:id="373" w:author="RAFAEL SOTOMAYOR" w:date="2016-12-20T17:07:00Z"/>
              </w:rPr>
            </w:pPr>
            <w:del w:id="374" w:author="RAFAEL SOTOMAYOR" w:date="2016-12-20T17:07:00Z">
              <w:r w:rsidDel="00C66CF8">
                <w:rPr>
                  <w:sz w:val="18"/>
                  <w:szCs w:val="18"/>
                  <w:shd w:val="clear" w:color="auto" w:fill="DDFBB3"/>
                </w:rPr>
                <w:delText>Micro</w:delText>
              </w:r>
            </w:del>
          </w:p>
        </w:tc>
        <w:tc>
          <w:tcPr>
            <w:tcW w:w="1050" w:type="dxa"/>
            <w:tcBorders>
              <w:top w:val="single" w:sz="6" w:space="0" w:color="000000"/>
              <w:bottom w:val="single" w:sz="6" w:space="0" w:color="000000"/>
              <w:right w:val="single" w:sz="6" w:space="0" w:color="000000"/>
            </w:tcBorders>
            <w:shd w:val="clear" w:color="auto" w:fill="DDFBB3"/>
            <w:tcMar>
              <w:top w:w="40" w:type="dxa"/>
              <w:left w:w="40" w:type="dxa"/>
              <w:bottom w:w="40" w:type="dxa"/>
              <w:right w:w="40" w:type="dxa"/>
            </w:tcMar>
            <w:vAlign w:val="bottom"/>
          </w:tcPr>
          <w:p w:rsidR="00071D81" w:rsidDel="00C66CF8" w:rsidRDefault="004423CA">
            <w:pPr>
              <w:contextualSpacing w:val="0"/>
              <w:rPr>
                <w:del w:id="375" w:author="RAFAEL SOTOMAYOR" w:date="2016-12-20T17:07:00Z"/>
              </w:rPr>
            </w:pPr>
            <w:del w:id="376" w:author="RAFAEL SOTOMAYOR" w:date="2016-12-20T17:07:00Z">
              <w:r w:rsidDel="00C66CF8">
                <w:rPr>
                  <w:sz w:val="18"/>
                  <w:szCs w:val="18"/>
                  <w:shd w:val="clear" w:color="auto" w:fill="DDFBB3"/>
                </w:rPr>
                <w:delText>Peque</w:delText>
              </w:r>
              <w:r w:rsidDel="00C66CF8">
                <w:rPr>
                  <w:sz w:val="18"/>
                  <w:szCs w:val="18"/>
                  <w:shd w:val="clear" w:color="auto" w:fill="DDFBB3"/>
                </w:rPr>
                <w:delText>ña</w:delText>
              </w:r>
            </w:del>
          </w:p>
        </w:tc>
        <w:tc>
          <w:tcPr>
            <w:tcW w:w="1110" w:type="dxa"/>
            <w:tcBorders>
              <w:top w:val="single" w:sz="6" w:space="0" w:color="000000"/>
              <w:bottom w:val="single" w:sz="6" w:space="0" w:color="000000"/>
              <w:right w:val="single" w:sz="6" w:space="0" w:color="000000"/>
            </w:tcBorders>
            <w:shd w:val="clear" w:color="auto" w:fill="DDFBB3"/>
            <w:tcMar>
              <w:top w:w="40" w:type="dxa"/>
              <w:left w:w="40" w:type="dxa"/>
              <w:bottom w:w="40" w:type="dxa"/>
              <w:right w:w="40" w:type="dxa"/>
            </w:tcMar>
            <w:vAlign w:val="bottom"/>
          </w:tcPr>
          <w:p w:rsidR="00071D81" w:rsidDel="00C66CF8" w:rsidRDefault="004423CA">
            <w:pPr>
              <w:contextualSpacing w:val="0"/>
              <w:rPr>
                <w:del w:id="377" w:author="RAFAEL SOTOMAYOR" w:date="2016-12-20T17:07:00Z"/>
              </w:rPr>
            </w:pPr>
            <w:del w:id="378" w:author="RAFAEL SOTOMAYOR" w:date="2016-12-20T17:07:00Z">
              <w:r w:rsidDel="00C66CF8">
                <w:rPr>
                  <w:sz w:val="18"/>
                  <w:szCs w:val="18"/>
                  <w:shd w:val="clear" w:color="auto" w:fill="DDFBB3"/>
                </w:rPr>
                <w:delText>Mediana</w:delText>
              </w:r>
            </w:del>
          </w:p>
        </w:tc>
        <w:tc>
          <w:tcPr>
            <w:tcW w:w="1095" w:type="dxa"/>
            <w:tcBorders>
              <w:top w:val="single" w:sz="6" w:space="0" w:color="000000"/>
              <w:bottom w:val="single" w:sz="6" w:space="0" w:color="000000"/>
              <w:right w:val="single" w:sz="6" w:space="0" w:color="000000"/>
            </w:tcBorders>
            <w:shd w:val="clear" w:color="auto" w:fill="DDFBB3"/>
            <w:tcMar>
              <w:top w:w="40" w:type="dxa"/>
              <w:left w:w="40" w:type="dxa"/>
              <w:bottom w:w="40" w:type="dxa"/>
              <w:right w:w="40" w:type="dxa"/>
            </w:tcMar>
            <w:vAlign w:val="bottom"/>
          </w:tcPr>
          <w:p w:rsidR="00071D81" w:rsidDel="00C66CF8" w:rsidRDefault="004423CA">
            <w:pPr>
              <w:contextualSpacing w:val="0"/>
              <w:rPr>
                <w:del w:id="379" w:author="RAFAEL SOTOMAYOR" w:date="2016-12-20T17:07:00Z"/>
              </w:rPr>
            </w:pPr>
            <w:del w:id="380" w:author="RAFAEL SOTOMAYOR" w:date="2016-12-20T17:07:00Z">
              <w:r w:rsidDel="00C66CF8">
                <w:rPr>
                  <w:sz w:val="18"/>
                  <w:szCs w:val="18"/>
                  <w:shd w:val="clear" w:color="auto" w:fill="DDFBB3"/>
                </w:rPr>
                <w:delText>Grande</w:delText>
              </w:r>
            </w:del>
          </w:p>
        </w:tc>
      </w:tr>
      <w:tr w:rsidR="00071D81" w:rsidDel="00C66CF8">
        <w:tblPrEx>
          <w:tblCellMar>
            <w:top w:w="0" w:type="dxa"/>
            <w:left w:w="0" w:type="dxa"/>
            <w:bottom w:w="0" w:type="dxa"/>
            <w:right w:w="0" w:type="dxa"/>
          </w:tblCellMar>
        </w:tblPrEx>
        <w:trPr>
          <w:del w:id="381" w:author="RAFAEL SOTOMAYOR" w:date="2016-12-20T17:07:00Z"/>
        </w:trPr>
        <w:tc>
          <w:tcPr>
            <w:tcW w:w="3135" w:type="dxa"/>
            <w:tcBorders>
              <w:top w:val="single" w:sz="6" w:space="0" w:color="000000"/>
              <w:left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rPr>
                <w:del w:id="382" w:author="RAFAEL SOTOMAYOR" w:date="2016-12-20T17:07:00Z"/>
              </w:rPr>
            </w:pPr>
            <w:del w:id="383" w:author="RAFAEL SOTOMAYOR" w:date="2016-12-20T17:07:00Z">
              <w:r w:rsidDel="00C66CF8">
                <w:rPr>
                  <w:color w:val="FFFFFF"/>
                  <w:sz w:val="18"/>
                  <w:szCs w:val="18"/>
                </w:rPr>
                <w:delText xml:space="preserve">Región </w:delText>
              </w:r>
            </w:del>
          </w:p>
        </w:tc>
        <w:tc>
          <w:tcPr>
            <w:tcW w:w="1290" w:type="dxa"/>
            <w:tcBorders>
              <w:top w:val="single" w:sz="6" w:space="0" w:color="000000"/>
              <w:left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rPr>
                <w:del w:id="384" w:author="RAFAEL SOTOMAYOR" w:date="2016-12-20T17:07:00Z"/>
              </w:rPr>
            </w:pPr>
            <w:del w:id="385" w:author="RAFAEL SOTOMAYOR" w:date="2016-12-20T17:07:00Z">
              <w:r w:rsidDel="00C66CF8">
                <w:rPr>
                  <w:color w:val="FFFFFF"/>
                  <w:sz w:val="18"/>
                  <w:szCs w:val="18"/>
                </w:rPr>
                <w:delText>Hectáreas</w:delText>
              </w:r>
            </w:del>
          </w:p>
        </w:tc>
        <w:tc>
          <w:tcPr>
            <w:tcW w:w="1125" w:type="dxa"/>
            <w:tcBorders>
              <w:top w:val="single" w:sz="6" w:space="0" w:color="000000"/>
              <w:left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rPr>
                <w:del w:id="386" w:author="RAFAEL SOTOMAYOR" w:date="2016-12-20T17:07:00Z"/>
              </w:rPr>
            </w:pPr>
            <w:del w:id="387" w:author="RAFAEL SOTOMAYOR" w:date="2016-12-20T17:07:00Z">
              <w:r w:rsidDel="00C66CF8">
                <w:rPr>
                  <w:color w:val="FFFFFF"/>
                  <w:sz w:val="18"/>
                  <w:szCs w:val="18"/>
                </w:rPr>
                <w:delText>&lt; 15</w:delText>
              </w:r>
            </w:del>
          </w:p>
        </w:tc>
        <w:tc>
          <w:tcPr>
            <w:tcW w:w="1050" w:type="dxa"/>
            <w:tcBorders>
              <w:top w:val="single" w:sz="6" w:space="0" w:color="000000"/>
              <w:left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rPr>
                <w:del w:id="388" w:author="RAFAEL SOTOMAYOR" w:date="2016-12-20T17:07:00Z"/>
              </w:rPr>
            </w:pPr>
            <w:del w:id="389" w:author="RAFAEL SOTOMAYOR" w:date="2016-12-20T17:07:00Z">
              <w:r w:rsidDel="00C66CF8">
                <w:rPr>
                  <w:color w:val="FFFFFF"/>
                  <w:sz w:val="18"/>
                  <w:szCs w:val="18"/>
                </w:rPr>
                <w:delText>&gt; 15  ha  &lt; 50</w:delText>
              </w:r>
            </w:del>
          </w:p>
        </w:tc>
        <w:tc>
          <w:tcPr>
            <w:tcW w:w="1110" w:type="dxa"/>
            <w:tcBorders>
              <w:top w:val="single" w:sz="6" w:space="0" w:color="000000"/>
              <w:left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rPr>
                <w:del w:id="390" w:author="RAFAEL SOTOMAYOR" w:date="2016-12-20T17:07:00Z"/>
              </w:rPr>
            </w:pPr>
            <w:del w:id="391" w:author="RAFAEL SOTOMAYOR" w:date="2016-12-20T17:07:00Z">
              <w:r w:rsidDel="00C66CF8">
                <w:rPr>
                  <w:color w:val="FFFFFF"/>
                  <w:sz w:val="18"/>
                  <w:szCs w:val="18"/>
                </w:rPr>
                <w:delText>&gt;= 50 ha &lt; 100</w:delText>
              </w:r>
            </w:del>
          </w:p>
        </w:tc>
        <w:tc>
          <w:tcPr>
            <w:tcW w:w="1095" w:type="dxa"/>
            <w:tcBorders>
              <w:top w:val="single" w:sz="6" w:space="0" w:color="000000"/>
              <w:left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rPr>
                <w:del w:id="392" w:author="RAFAEL SOTOMAYOR" w:date="2016-12-20T17:07:00Z"/>
              </w:rPr>
            </w:pPr>
            <w:del w:id="393" w:author="RAFAEL SOTOMAYOR" w:date="2016-12-20T17:07:00Z">
              <w:r w:rsidDel="00C66CF8">
                <w:rPr>
                  <w:color w:val="FFFFFF"/>
                  <w:sz w:val="18"/>
                  <w:szCs w:val="18"/>
                </w:rPr>
                <w:delText>&gt;=100 ha &lt;1000</w:delText>
              </w:r>
            </w:del>
          </w:p>
        </w:tc>
      </w:tr>
      <w:tr w:rsidR="00071D81" w:rsidDel="00C66CF8">
        <w:tblPrEx>
          <w:tblCellMar>
            <w:top w:w="0" w:type="dxa"/>
            <w:left w:w="0" w:type="dxa"/>
            <w:bottom w:w="0" w:type="dxa"/>
            <w:right w:w="0" w:type="dxa"/>
          </w:tblCellMar>
        </w:tblPrEx>
        <w:trPr>
          <w:del w:id="394"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395" w:author="RAFAEL SOTOMAYOR" w:date="2016-12-20T17:07:00Z"/>
              </w:rPr>
            </w:pPr>
            <w:del w:id="396" w:author="RAFAEL SOTOMAYOR" w:date="2016-12-20T17:07:00Z">
              <w:r w:rsidDel="00C66CF8">
                <w:rPr>
                  <w:sz w:val="16"/>
                  <w:szCs w:val="16"/>
                </w:rPr>
                <w:delText>Arica Parinacota</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397" w:author="RAFAEL SOTOMAYOR" w:date="2016-12-20T17:07:00Z"/>
              </w:rPr>
            </w:pPr>
            <w:del w:id="398" w:author="RAFAEL SOTOMAYOR" w:date="2016-12-20T17:07:00Z">
              <w:r w:rsidDel="00C66CF8">
                <w:rPr>
                  <w:sz w:val="16"/>
                  <w:szCs w:val="16"/>
                </w:rPr>
                <w:delText>10.000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399" w:author="RAFAEL SOTOMAYOR" w:date="2016-12-20T17:07:00Z"/>
              </w:rPr>
            </w:pPr>
            <w:del w:id="400" w:author="RAFAEL SOTOMAYOR" w:date="2016-12-20T17:07:00Z">
              <w:r w:rsidDel="00C66CF8">
                <w:rPr>
                  <w:sz w:val="16"/>
                  <w:szCs w:val="16"/>
                </w:rPr>
                <w:delText>7.563</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01" w:author="RAFAEL SOTOMAYOR" w:date="2016-12-20T17:07:00Z"/>
              </w:rPr>
            </w:pPr>
            <w:del w:id="402" w:author="RAFAEL SOTOMAYOR" w:date="2016-12-20T17:07:00Z">
              <w:r w:rsidDel="00C66CF8">
                <w:rPr>
                  <w:sz w:val="16"/>
                  <w:szCs w:val="16"/>
                </w:rPr>
                <w:delText>978</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03" w:author="RAFAEL SOTOMAYOR" w:date="2016-12-20T17:07:00Z"/>
              </w:rPr>
            </w:pPr>
            <w:del w:id="404" w:author="RAFAEL SOTOMAYOR" w:date="2016-12-20T17:07:00Z">
              <w:r w:rsidDel="00C66CF8">
                <w:rPr>
                  <w:sz w:val="16"/>
                  <w:szCs w:val="16"/>
                </w:rPr>
                <w:delText>277</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05" w:author="RAFAEL SOTOMAYOR" w:date="2016-12-20T17:07:00Z"/>
              </w:rPr>
            </w:pPr>
            <w:del w:id="406" w:author="RAFAEL SOTOMAYOR" w:date="2016-12-20T17:07:00Z">
              <w:r w:rsidDel="00C66CF8">
                <w:rPr>
                  <w:sz w:val="16"/>
                  <w:szCs w:val="16"/>
                </w:rPr>
                <w:delText>140</w:delText>
              </w:r>
            </w:del>
          </w:p>
        </w:tc>
      </w:tr>
      <w:tr w:rsidR="00071D81" w:rsidDel="00C66CF8">
        <w:tblPrEx>
          <w:tblCellMar>
            <w:top w:w="0" w:type="dxa"/>
            <w:left w:w="0" w:type="dxa"/>
            <w:bottom w:w="0" w:type="dxa"/>
            <w:right w:w="0" w:type="dxa"/>
          </w:tblCellMar>
        </w:tblPrEx>
        <w:trPr>
          <w:del w:id="407"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408" w:author="RAFAEL SOTOMAYOR" w:date="2016-12-20T17:07:00Z"/>
              </w:rPr>
            </w:pPr>
            <w:del w:id="409" w:author="RAFAEL SOTOMAYOR" w:date="2016-12-20T17:07:00Z">
              <w:r w:rsidDel="00C66CF8">
                <w:rPr>
                  <w:sz w:val="16"/>
                  <w:szCs w:val="16"/>
                </w:rPr>
                <w:delText>Tarapacá</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10" w:author="RAFAEL SOTOMAYOR" w:date="2016-12-20T17:07:00Z"/>
              </w:rPr>
            </w:pPr>
            <w:del w:id="411" w:author="RAFAEL SOTOMAYOR" w:date="2016-12-20T17:07:00Z">
              <w:r w:rsidDel="00C66CF8">
                <w:rPr>
                  <w:sz w:val="16"/>
                  <w:szCs w:val="16"/>
                </w:rPr>
                <w:delText>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12" w:author="RAFAEL SOTOMAYOR" w:date="2016-12-20T17:07:00Z"/>
              </w:rPr>
            </w:pPr>
            <w:del w:id="413" w:author="RAFAEL SOTOMAYOR" w:date="2016-12-20T17:07:00Z">
              <w:r w:rsidDel="00C66CF8">
                <w:rPr>
                  <w:sz w:val="16"/>
                  <w:szCs w:val="16"/>
                </w:rPr>
                <w:delText>0</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14" w:author="RAFAEL SOTOMAYOR" w:date="2016-12-20T17:07:00Z"/>
              </w:rPr>
            </w:pPr>
            <w:del w:id="415" w:author="RAFAEL SOTOMAYOR" w:date="2016-12-20T17:07:00Z">
              <w:r w:rsidDel="00C66CF8">
                <w:rPr>
                  <w:sz w:val="16"/>
                  <w:szCs w:val="16"/>
                </w:rPr>
                <w:delText>0</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16" w:author="RAFAEL SOTOMAYOR" w:date="2016-12-20T17:07:00Z"/>
              </w:rPr>
            </w:pPr>
            <w:del w:id="417" w:author="RAFAEL SOTOMAYOR" w:date="2016-12-20T17:07:00Z">
              <w:r w:rsidDel="00C66CF8">
                <w:rPr>
                  <w:sz w:val="16"/>
                  <w:szCs w:val="16"/>
                </w:rPr>
                <w:delText>0</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18" w:author="RAFAEL SOTOMAYOR" w:date="2016-12-20T17:07:00Z"/>
              </w:rPr>
            </w:pPr>
            <w:del w:id="419" w:author="RAFAEL SOTOMAYOR" w:date="2016-12-20T17:07:00Z">
              <w:r w:rsidDel="00C66CF8">
                <w:rPr>
                  <w:sz w:val="16"/>
                  <w:szCs w:val="16"/>
                </w:rPr>
                <w:delText>0</w:delText>
              </w:r>
            </w:del>
          </w:p>
        </w:tc>
      </w:tr>
      <w:tr w:rsidR="00071D81" w:rsidDel="00C66CF8">
        <w:tblPrEx>
          <w:tblCellMar>
            <w:top w:w="0" w:type="dxa"/>
            <w:left w:w="0" w:type="dxa"/>
            <w:bottom w:w="0" w:type="dxa"/>
            <w:right w:w="0" w:type="dxa"/>
          </w:tblCellMar>
        </w:tblPrEx>
        <w:trPr>
          <w:del w:id="420"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421" w:author="RAFAEL SOTOMAYOR" w:date="2016-12-20T17:07:00Z"/>
              </w:rPr>
            </w:pPr>
            <w:del w:id="422" w:author="RAFAEL SOTOMAYOR" w:date="2016-12-20T17:07:00Z">
              <w:r w:rsidDel="00C66CF8">
                <w:rPr>
                  <w:sz w:val="16"/>
                  <w:szCs w:val="16"/>
                </w:rPr>
                <w:delText>Antofagasta</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23" w:author="RAFAEL SOTOMAYOR" w:date="2016-12-20T17:07:00Z"/>
              </w:rPr>
            </w:pPr>
            <w:del w:id="424" w:author="RAFAEL SOTOMAYOR" w:date="2016-12-20T17:07:00Z">
              <w:r w:rsidDel="00C66CF8">
                <w:rPr>
                  <w:sz w:val="16"/>
                  <w:szCs w:val="16"/>
                </w:rPr>
                <w:delText>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25" w:author="RAFAEL SOTOMAYOR" w:date="2016-12-20T17:07:00Z"/>
              </w:rPr>
            </w:pPr>
            <w:del w:id="426" w:author="RAFAEL SOTOMAYOR" w:date="2016-12-20T17:07:00Z">
              <w:r w:rsidDel="00C66CF8">
                <w:rPr>
                  <w:sz w:val="16"/>
                  <w:szCs w:val="16"/>
                </w:rPr>
                <w:delText>0</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27" w:author="RAFAEL SOTOMAYOR" w:date="2016-12-20T17:07:00Z"/>
              </w:rPr>
            </w:pPr>
            <w:del w:id="428" w:author="RAFAEL SOTOMAYOR" w:date="2016-12-20T17:07:00Z">
              <w:r w:rsidDel="00C66CF8">
                <w:rPr>
                  <w:sz w:val="16"/>
                  <w:szCs w:val="16"/>
                </w:rPr>
                <w:delText>0</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29" w:author="RAFAEL SOTOMAYOR" w:date="2016-12-20T17:07:00Z"/>
              </w:rPr>
            </w:pPr>
            <w:del w:id="430" w:author="RAFAEL SOTOMAYOR" w:date="2016-12-20T17:07:00Z">
              <w:r w:rsidDel="00C66CF8">
                <w:rPr>
                  <w:sz w:val="16"/>
                  <w:szCs w:val="16"/>
                </w:rPr>
                <w:delText>0</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31" w:author="RAFAEL SOTOMAYOR" w:date="2016-12-20T17:07:00Z"/>
              </w:rPr>
            </w:pPr>
            <w:del w:id="432" w:author="RAFAEL SOTOMAYOR" w:date="2016-12-20T17:07:00Z">
              <w:r w:rsidDel="00C66CF8">
                <w:rPr>
                  <w:sz w:val="16"/>
                  <w:szCs w:val="16"/>
                </w:rPr>
                <w:delText>0</w:delText>
              </w:r>
            </w:del>
          </w:p>
        </w:tc>
      </w:tr>
      <w:tr w:rsidR="00071D81" w:rsidDel="00C66CF8">
        <w:tblPrEx>
          <w:tblCellMar>
            <w:top w:w="0" w:type="dxa"/>
            <w:left w:w="0" w:type="dxa"/>
            <w:bottom w:w="0" w:type="dxa"/>
            <w:right w:w="0" w:type="dxa"/>
          </w:tblCellMar>
        </w:tblPrEx>
        <w:trPr>
          <w:del w:id="433"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434" w:author="RAFAEL SOTOMAYOR" w:date="2016-12-20T17:07:00Z"/>
              </w:rPr>
            </w:pPr>
            <w:del w:id="435" w:author="RAFAEL SOTOMAYOR" w:date="2016-12-20T17:07:00Z">
              <w:r w:rsidDel="00C66CF8">
                <w:rPr>
                  <w:sz w:val="16"/>
                  <w:szCs w:val="16"/>
                </w:rPr>
                <w:delText>Atacama</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36" w:author="RAFAEL SOTOMAYOR" w:date="2016-12-20T17:07:00Z"/>
              </w:rPr>
            </w:pPr>
            <w:del w:id="437" w:author="RAFAEL SOTOMAYOR" w:date="2016-12-20T17:07:00Z">
              <w:r w:rsidDel="00C66CF8">
                <w:rPr>
                  <w:sz w:val="16"/>
                  <w:szCs w:val="16"/>
                </w:rPr>
                <w:delText>20.000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38" w:author="RAFAEL SOTOMAYOR" w:date="2016-12-20T17:07:00Z"/>
              </w:rPr>
            </w:pPr>
            <w:del w:id="439" w:author="RAFAEL SOTOMAYOR" w:date="2016-12-20T17:07:00Z">
              <w:r w:rsidDel="00C66CF8">
                <w:rPr>
                  <w:sz w:val="16"/>
                  <w:szCs w:val="16"/>
                </w:rPr>
                <w:delText>15.126</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40" w:author="RAFAEL SOTOMAYOR" w:date="2016-12-20T17:07:00Z"/>
              </w:rPr>
            </w:pPr>
            <w:del w:id="441" w:author="RAFAEL SOTOMAYOR" w:date="2016-12-20T17:07:00Z">
              <w:r w:rsidDel="00C66CF8">
                <w:rPr>
                  <w:sz w:val="16"/>
                  <w:szCs w:val="16"/>
                </w:rPr>
                <w:delText>1.957</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42" w:author="RAFAEL SOTOMAYOR" w:date="2016-12-20T17:07:00Z"/>
              </w:rPr>
            </w:pPr>
            <w:del w:id="443" w:author="RAFAEL SOTOMAYOR" w:date="2016-12-20T17:07:00Z">
              <w:r w:rsidDel="00C66CF8">
                <w:rPr>
                  <w:sz w:val="16"/>
                  <w:szCs w:val="16"/>
                </w:rPr>
                <w:delText>554</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44" w:author="RAFAEL SOTOMAYOR" w:date="2016-12-20T17:07:00Z"/>
              </w:rPr>
            </w:pPr>
            <w:del w:id="445" w:author="RAFAEL SOTOMAYOR" w:date="2016-12-20T17:07:00Z">
              <w:r w:rsidDel="00C66CF8">
                <w:rPr>
                  <w:sz w:val="16"/>
                  <w:szCs w:val="16"/>
                </w:rPr>
                <w:delText>280</w:delText>
              </w:r>
            </w:del>
          </w:p>
        </w:tc>
      </w:tr>
      <w:tr w:rsidR="00071D81" w:rsidDel="00C66CF8">
        <w:tblPrEx>
          <w:tblCellMar>
            <w:top w:w="0" w:type="dxa"/>
            <w:left w:w="0" w:type="dxa"/>
            <w:bottom w:w="0" w:type="dxa"/>
            <w:right w:w="0" w:type="dxa"/>
          </w:tblCellMar>
        </w:tblPrEx>
        <w:trPr>
          <w:del w:id="446"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447" w:author="RAFAEL SOTOMAYOR" w:date="2016-12-20T17:07:00Z"/>
              </w:rPr>
            </w:pPr>
            <w:del w:id="448" w:author="RAFAEL SOTOMAYOR" w:date="2016-12-20T17:07:00Z">
              <w:r w:rsidDel="00C66CF8">
                <w:rPr>
                  <w:sz w:val="16"/>
                  <w:szCs w:val="16"/>
                </w:rPr>
                <w:delText>Coquimbo</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49" w:author="RAFAEL SOTOMAYOR" w:date="2016-12-20T17:07:00Z"/>
              </w:rPr>
            </w:pPr>
            <w:del w:id="450" w:author="RAFAEL SOTOMAYOR" w:date="2016-12-20T17:07:00Z">
              <w:r w:rsidDel="00C66CF8">
                <w:rPr>
                  <w:sz w:val="16"/>
                  <w:szCs w:val="16"/>
                </w:rPr>
                <w:delText>60.000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51" w:author="RAFAEL SOTOMAYOR" w:date="2016-12-20T17:07:00Z"/>
              </w:rPr>
            </w:pPr>
            <w:del w:id="452" w:author="RAFAEL SOTOMAYOR" w:date="2016-12-20T17:07:00Z">
              <w:r w:rsidDel="00C66CF8">
                <w:rPr>
                  <w:sz w:val="16"/>
                  <w:szCs w:val="16"/>
                </w:rPr>
                <w:delText>45.379</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53" w:author="RAFAEL SOTOMAYOR" w:date="2016-12-20T17:07:00Z"/>
              </w:rPr>
            </w:pPr>
            <w:del w:id="454" w:author="RAFAEL SOTOMAYOR" w:date="2016-12-20T17:07:00Z">
              <w:r w:rsidDel="00C66CF8">
                <w:rPr>
                  <w:sz w:val="16"/>
                  <w:szCs w:val="16"/>
                </w:rPr>
                <w:delText>5.870</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55" w:author="RAFAEL SOTOMAYOR" w:date="2016-12-20T17:07:00Z"/>
              </w:rPr>
            </w:pPr>
            <w:del w:id="456" w:author="RAFAEL SOTOMAYOR" w:date="2016-12-20T17:07:00Z">
              <w:r w:rsidDel="00C66CF8">
                <w:rPr>
                  <w:sz w:val="16"/>
                  <w:szCs w:val="16"/>
                </w:rPr>
                <w:delText>1.668</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57" w:author="RAFAEL SOTOMAYOR" w:date="2016-12-20T17:07:00Z"/>
              </w:rPr>
            </w:pPr>
            <w:del w:id="458" w:author="RAFAEL SOTOMAYOR" w:date="2016-12-20T17:07:00Z">
              <w:r w:rsidDel="00C66CF8">
                <w:rPr>
                  <w:sz w:val="16"/>
                  <w:szCs w:val="16"/>
                </w:rPr>
                <w:delText>838</w:delText>
              </w:r>
            </w:del>
          </w:p>
        </w:tc>
      </w:tr>
      <w:tr w:rsidR="00071D81" w:rsidDel="00C66CF8">
        <w:tblPrEx>
          <w:tblCellMar>
            <w:top w:w="0" w:type="dxa"/>
            <w:left w:w="0" w:type="dxa"/>
            <w:bottom w:w="0" w:type="dxa"/>
            <w:right w:w="0" w:type="dxa"/>
          </w:tblCellMar>
        </w:tblPrEx>
        <w:trPr>
          <w:del w:id="459"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460" w:author="RAFAEL SOTOMAYOR" w:date="2016-12-20T17:07:00Z"/>
              </w:rPr>
            </w:pPr>
            <w:del w:id="461" w:author="RAFAEL SOTOMAYOR" w:date="2016-12-20T17:07:00Z">
              <w:r w:rsidDel="00C66CF8">
                <w:rPr>
                  <w:sz w:val="16"/>
                  <w:szCs w:val="16"/>
                </w:rPr>
                <w:delText>Valparaíso</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62" w:author="RAFAEL SOTOMAYOR" w:date="2016-12-20T17:07:00Z"/>
              </w:rPr>
            </w:pPr>
            <w:del w:id="463" w:author="RAFAEL SOTOMAYOR" w:date="2016-12-20T17:07:00Z">
              <w:r w:rsidDel="00C66CF8">
                <w:rPr>
                  <w:sz w:val="16"/>
                  <w:szCs w:val="16"/>
                </w:rPr>
                <w:delText>45.000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64" w:author="RAFAEL SOTOMAYOR" w:date="2016-12-20T17:07:00Z"/>
              </w:rPr>
            </w:pPr>
            <w:del w:id="465" w:author="RAFAEL SOTOMAYOR" w:date="2016-12-20T17:07:00Z">
              <w:r w:rsidDel="00C66CF8">
                <w:rPr>
                  <w:sz w:val="16"/>
                  <w:szCs w:val="16"/>
                </w:rPr>
                <w:delText>34.034</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66" w:author="RAFAEL SOTOMAYOR" w:date="2016-12-20T17:07:00Z"/>
              </w:rPr>
            </w:pPr>
            <w:del w:id="467" w:author="RAFAEL SOTOMAYOR" w:date="2016-12-20T17:07:00Z">
              <w:r w:rsidDel="00C66CF8">
                <w:rPr>
                  <w:sz w:val="16"/>
                  <w:szCs w:val="16"/>
                </w:rPr>
                <w:delText>4.403</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68" w:author="RAFAEL SOTOMAYOR" w:date="2016-12-20T17:07:00Z"/>
              </w:rPr>
            </w:pPr>
            <w:del w:id="469" w:author="RAFAEL SOTOMAYOR" w:date="2016-12-20T17:07:00Z">
              <w:r w:rsidDel="00C66CF8">
                <w:rPr>
                  <w:sz w:val="16"/>
                  <w:szCs w:val="16"/>
                </w:rPr>
                <w:delText>1.245</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70" w:author="RAFAEL SOTOMAYOR" w:date="2016-12-20T17:07:00Z"/>
              </w:rPr>
            </w:pPr>
            <w:del w:id="471" w:author="RAFAEL SOTOMAYOR" w:date="2016-12-20T17:07:00Z">
              <w:r w:rsidDel="00C66CF8">
                <w:rPr>
                  <w:sz w:val="16"/>
                  <w:szCs w:val="16"/>
                </w:rPr>
                <w:delText>629</w:delText>
              </w:r>
            </w:del>
          </w:p>
        </w:tc>
      </w:tr>
      <w:tr w:rsidR="00071D81" w:rsidDel="00C66CF8">
        <w:tblPrEx>
          <w:tblCellMar>
            <w:top w:w="0" w:type="dxa"/>
            <w:left w:w="0" w:type="dxa"/>
            <w:bottom w:w="0" w:type="dxa"/>
            <w:right w:w="0" w:type="dxa"/>
          </w:tblCellMar>
        </w:tblPrEx>
        <w:trPr>
          <w:del w:id="472"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473" w:author="RAFAEL SOTOMAYOR" w:date="2016-12-20T17:07:00Z"/>
              </w:rPr>
            </w:pPr>
            <w:del w:id="474" w:author="RAFAEL SOTOMAYOR" w:date="2016-12-20T17:07:00Z">
              <w:r w:rsidDel="00C66CF8">
                <w:rPr>
                  <w:sz w:val="16"/>
                  <w:szCs w:val="16"/>
                </w:rPr>
                <w:delText>Metropolitana</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75" w:author="RAFAEL SOTOMAYOR" w:date="2016-12-20T17:07:00Z"/>
              </w:rPr>
            </w:pPr>
            <w:del w:id="476" w:author="RAFAEL SOTOMAYOR" w:date="2016-12-20T17:07:00Z">
              <w:r w:rsidDel="00C66CF8">
                <w:rPr>
                  <w:sz w:val="16"/>
                  <w:szCs w:val="16"/>
                </w:rPr>
                <w:delText>130.000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77" w:author="RAFAEL SOTOMAYOR" w:date="2016-12-20T17:07:00Z"/>
              </w:rPr>
            </w:pPr>
            <w:del w:id="478" w:author="RAFAEL SOTOMAYOR" w:date="2016-12-20T17:07:00Z">
              <w:r w:rsidDel="00C66CF8">
                <w:rPr>
                  <w:sz w:val="16"/>
                  <w:szCs w:val="16"/>
                </w:rPr>
                <w:delText>98.322</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79" w:author="RAFAEL SOTOMAYOR" w:date="2016-12-20T17:07:00Z"/>
              </w:rPr>
            </w:pPr>
            <w:del w:id="480" w:author="RAFAEL SOTOMAYOR" w:date="2016-12-20T17:07:00Z">
              <w:r w:rsidDel="00C66CF8">
                <w:rPr>
                  <w:sz w:val="16"/>
                  <w:szCs w:val="16"/>
                </w:rPr>
                <w:delText>12.720</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81" w:author="RAFAEL SOTOMAYOR" w:date="2016-12-20T17:07:00Z"/>
              </w:rPr>
            </w:pPr>
            <w:del w:id="482" w:author="RAFAEL SOTOMAYOR" w:date="2016-12-20T17:07:00Z">
              <w:r w:rsidDel="00C66CF8">
                <w:rPr>
                  <w:sz w:val="16"/>
                  <w:szCs w:val="16"/>
                </w:rPr>
                <w:delText>3.599</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83" w:author="RAFAEL SOTOMAYOR" w:date="2016-12-20T17:07:00Z"/>
              </w:rPr>
            </w:pPr>
            <w:del w:id="484" w:author="RAFAEL SOTOMAYOR" w:date="2016-12-20T17:07:00Z">
              <w:r w:rsidDel="00C66CF8">
                <w:rPr>
                  <w:sz w:val="16"/>
                  <w:szCs w:val="16"/>
                </w:rPr>
                <w:delText>1.817</w:delText>
              </w:r>
            </w:del>
          </w:p>
        </w:tc>
      </w:tr>
      <w:tr w:rsidR="00071D81" w:rsidDel="00C66CF8">
        <w:tblPrEx>
          <w:tblCellMar>
            <w:top w:w="0" w:type="dxa"/>
            <w:left w:w="0" w:type="dxa"/>
            <w:bottom w:w="0" w:type="dxa"/>
            <w:right w:w="0" w:type="dxa"/>
          </w:tblCellMar>
        </w:tblPrEx>
        <w:trPr>
          <w:del w:id="485"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486" w:author="RAFAEL SOTOMAYOR" w:date="2016-12-20T17:07:00Z"/>
              </w:rPr>
            </w:pPr>
            <w:del w:id="487" w:author="RAFAEL SOTOMAYOR" w:date="2016-12-20T17:07:00Z">
              <w:r w:rsidDel="00C66CF8">
                <w:rPr>
                  <w:sz w:val="16"/>
                  <w:szCs w:val="16"/>
                </w:rPr>
                <w:delText>Libertador Gral. Bernardo O'Higgins</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88" w:author="RAFAEL SOTOMAYOR" w:date="2016-12-20T17:07:00Z"/>
              </w:rPr>
            </w:pPr>
            <w:del w:id="489" w:author="RAFAEL SOTOMAYOR" w:date="2016-12-20T17:07:00Z">
              <w:r w:rsidDel="00C66CF8">
                <w:rPr>
                  <w:sz w:val="16"/>
                  <w:szCs w:val="16"/>
                </w:rPr>
                <w:delText>200.000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90" w:author="RAFAEL SOTOMAYOR" w:date="2016-12-20T17:07:00Z"/>
              </w:rPr>
            </w:pPr>
            <w:del w:id="491" w:author="RAFAEL SOTOMAYOR" w:date="2016-12-20T17:07:00Z">
              <w:r w:rsidDel="00C66CF8">
                <w:rPr>
                  <w:sz w:val="16"/>
                  <w:szCs w:val="16"/>
                </w:rPr>
                <w:delText>151.264</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92" w:author="RAFAEL SOTOMAYOR" w:date="2016-12-20T17:07:00Z"/>
              </w:rPr>
            </w:pPr>
            <w:del w:id="493" w:author="RAFAEL SOTOMAYOR" w:date="2016-12-20T17:07:00Z">
              <w:r w:rsidDel="00C66CF8">
                <w:rPr>
                  <w:sz w:val="16"/>
                  <w:szCs w:val="16"/>
                </w:rPr>
                <w:delText>19.569</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94" w:author="RAFAEL SOTOMAYOR" w:date="2016-12-20T17:07:00Z"/>
              </w:rPr>
            </w:pPr>
            <w:del w:id="495" w:author="RAFAEL SOTOMAYOR" w:date="2016-12-20T17:07:00Z">
              <w:r w:rsidDel="00C66CF8">
                <w:rPr>
                  <w:sz w:val="16"/>
                  <w:szCs w:val="16"/>
                </w:rPr>
                <w:delText>5.537</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496" w:author="RAFAEL SOTOMAYOR" w:date="2016-12-20T17:07:00Z"/>
              </w:rPr>
            </w:pPr>
            <w:del w:id="497" w:author="RAFAEL SOTOMAYOR" w:date="2016-12-20T17:07:00Z">
              <w:r w:rsidDel="00C66CF8">
                <w:rPr>
                  <w:sz w:val="16"/>
                  <w:szCs w:val="16"/>
                </w:rPr>
                <w:delText>2795</w:delText>
              </w:r>
            </w:del>
          </w:p>
        </w:tc>
      </w:tr>
      <w:tr w:rsidR="00071D81" w:rsidDel="00C66CF8">
        <w:tblPrEx>
          <w:tblCellMar>
            <w:top w:w="0" w:type="dxa"/>
            <w:left w:w="0" w:type="dxa"/>
            <w:bottom w:w="0" w:type="dxa"/>
            <w:right w:w="0" w:type="dxa"/>
          </w:tblCellMar>
        </w:tblPrEx>
        <w:trPr>
          <w:del w:id="498"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499" w:author="RAFAEL SOTOMAYOR" w:date="2016-12-20T17:07:00Z"/>
              </w:rPr>
            </w:pPr>
            <w:del w:id="500" w:author="RAFAEL SOTOMAYOR" w:date="2016-12-20T17:07:00Z">
              <w:r w:rsidDel="00C66CF8">
                <w:rPr>
                  <w:sz w:val="16"/>
                  <w:szCs w:val="16"/>
                </w:rPr>
                <w:delText>Maule</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01" w:author="RAFAEL SOTOMAYOR" w:date="2016-12-20T17:07:00Z"/>
              </w:rPr>
            </w:pPr>
            <w:del w:id="502" w:author="RAFAEL SOTOMAYOR" w:date="2016-12-20T17:07:00Z">
              <w:r w:rsidDel="00C66CF8">
                <w:rPr>
                  <w:sz w:val="16"/>
                  <w:szCs w:val="16"/>
                </w:rPr>
                <w:delText>280.000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03" w:author="RAFAEL SOTOMAYOR" w:date="2016-12-20T17:07:00Z"/>
              </w:rPr>
            </w:pPr>
            <w:del w:id="504" w:author="RAFAEL SOTOMAYOR" w:date="2016-12-20T17:07:00Z">
              <w:r w:rsidDel="00C66CF8">
                <w:rPr>
                  <w:sz w:val="16"/>
                  <w:szCs w:val="16"/>
                </w:rPr>
                <w:delText>211.770</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05" w:author="RAFAEL SOTOMAYOR" w:date="2016-12-20T17:07:00Z"/>
              </w:rPr>
            </w:pPr>
            <w:del w:id="506" w:author="RAFAEL SOTOMAYOR" w:date="2016-12-20T17:07:00Z">
              <w:r w:rsidDel="00C66CF8">
                <w:rPr>
                  <w:sz w:val="16"/>
                  <w:szCs w:val="16"/>
                </w:rPr>
                <w:delText>2.739</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07" w:author="RAFAEL SOTOMAYOR" w:date="2016-12-20T17:07:00Z"/>
              </w:rPr>
            </w:pPr>
            <w:del w:id="508" w:author="RAFAEL SOTOMAYOR" w:date="2016-12-20T17:07:00Z">
              <w:r w:rsidDel="00C66CF8">
                <w:rPr>
                  <w:sz w:val="16"/>
                  <w:szCs w:val="16"/>
                </w:rPr>
                <w:delText>7.752</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09" w:author="RAFAEL SOTOMAYOR" w:date="2016-12-20T17:07:00Z"/>
              </w:rPr>
            </w:pPr>
            <w:del w:id="510" w:author="RAFAEL SOTOMAYOR" w:date="2016-12-20T17:07:00Z">
              <w:r w:rsidDel="00C66CF8">
                <w:rPr>
                  <w:sz w:val="16"/>
                  <w:szCs w:val="16"/>
                </w:rPr>
                <w:delText>3.914</w:delText>
              </w:r>
            </w:del>
          </w:p>
        </w:tc>
      </w:tr>
      <w:tr w:rsidR="00071D81" w:rsidDel="00C66CF8">
        <w:tblPrEx>
          <w:tblCellMar>
            <w:top w:w="0" w:type="dxa"/>
            <w:left w:w="0" w:type="dxa"/>
            <w:bottom w:w="0" w:type="dxa"/>
            <w:right w:w="0" w:type="dxa"/>
          </w:tblCellMar>
        </w:tblPrEx>
        <w:trPr>
          <w:del w:id="511"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512" w:author="RAFAEL SOTOMAYOR" w:date="2016-12-20T17:07:00Z"/>
              </w:rPr>
            </w:pPr>
            <w:del w:id="513" w:author="RAFAEL SOTOMAYOR" w:date="2016-12-20T17:07:00Z">
              <w:r w:rsidDel="00C66CF8">
                <w:rPr>
                  <w:sz w:val="16"/>
                  <w:szCs w:val="16"/>
                </w:rPr>
                <w:delText>Bio Bío</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14" w:author="RAFAEL SOTOMAYOR" w:date="2016-12-20T17:07:00Z"/>
              </w:rPr>
            </w:pPr>
            <w:del w:id="515" w:author="RAFAEL SOTOMAYOR" w:date="2016-12-20T17:07:00Z">
              <w:r w:rsidDel="00C66CF8">
                <w:rPr>
                  <w:sz w:val="16"/>
                  <w:szCs w:val="16"/>
                </w:rPr>
                <w:delText>150.000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16" w:author="RAFAEL SOTOMAYOR" w:date="2016-12-20T17:07:00Z"/>
              </w:rPr>
            </w:pPr>
            <w:del w:id="517" w:author="RAFAEL SOTOMAYOR" w:date="2016-12-20T17:07:00Z">
              <w:r w:rsidDel="00C66CF8">
                <w:rPr>
                  <w:sz w:val="16"/>
                  <w:szCs w:val="16"/>
                </w:rPr>
                <w:delText>113.448</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18" w:author="RAFAEL SOTOMAYOR" w:date="2016-12-20T17:07:00Z"/>
              </w:rPr>
            </w:pPr>
            <w:del w:id="519" w:author="RAFAEL SOTOMAYOR" w:date="2016-12-20T17:07:00Z">
              <w:r w:rsidDel="00C66CF8">
                <w:rPr>
                  <w:sz w:val="16"/>
                  <w:szCs w:val="16"/>
                </w:rPr>
                <w:delText>14.677</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20" w:author="RAFAEL SOTOMAYOR" w:date="2016-12-20T17:07:00Z"/>
              </w:rPr>
            </w:pPr>
            <w:del w:id="521" w:author="RAFAEL SOTOMAYOR" w:date="2016-12-20T17:07:00Z">
              <w:r w:rsidDel="00C66CF8">
                <w:rPr>
                  <w:sz w:val="16"/>
                  <w:szCs w:val="16"/>
                </w:rPr>
                <w:delText>4.153</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22" w:author="RAFAEL SOTOMAYOR" w:date="2016-12-20T17:07:00Z"/>
              </w:rPr>
            </w:pPr>
            <w:del w:id="523" w:author="RAFAEL SOTOMAYOR" w:date="2016-12-20T17:07:00Z">
              <w:r w:rsidDel="00C66CF8">
                <w:rPr>
                  <w:sz w:val="16"/>
                  <w:szCs w:val="16"/>
                </w:rPr>
                <w:delText>2.097</w:delText>
              </w:r>
            </w:del>
          </w:p>
        </w:tc>
      </w:tr>
      <w:tr w:rsidR="00071D81" w:rsidDel="00C66CF8">
        <w:tblPrEx>
          <w:tblCellMar>
            <w:top w:w="0" w:type="dxa"/>
            <w:left w:w="0" w:type="dxa"/>
            <w:bottom w:w="0" w:type="dxa"/>
            <w:right w:w="0" w:type="dxa"/>
          </w:tblCellMar>
        </w:tblPrEx>
        <w:trPr>
          <w:del w:id="524"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525" w:author="RAFAEL SOTOMAYOR" w:date="2016-12-20T17:07:00Z"/>
              </w:rPr>
            </w:pPr>
            <w:del w:id="526" w:author="RAFAEL SOTOMAYOR" w:date="2016-12-20T17:07:00Z">
              <w:r w:rsidDel="00C66CF8">
                <w:rPr>
                  <w:sz w:val="16"/>
                  <w:szCs w:val="16"/>
                </w:rPr>
                <w:delText>La Araucanía</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27" w:author="RAFAEL SOTOMAYOR" w:date="2016-12-20T17:07:00Z"/>
              </w:rPr>
            </w:pPr>
            <w:del w:id="528" w:author="RAFAEL SOTOMAYOR" w:date="2016-12-20T17:07:00Z">
              <w:r w:rsidDel="00C66CF8">
                <w:rPr>
                  <w:sz w:val="16"/>
                  <w:szCs w:val="16"/>
                </w:rPr>
                <w:delText>40.000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29" w:author="RAFAEL SOTOMAYOR" w:date="2016-12-20T17:07:00Z"/>
              </w:rPr>
            </w:pPr>
            <w:del w:id="530" w:author="RAFAEL SOTOMAYOR" w:date="2016-12-20T17:07:00Z">
              <w:r w:rsidDel="00C66CF8">
                <w:rPr>
                  <w:sz w:val="16"/>
                  <w:szCs w:val="16"/>
                </w:rPr>
                <w:delText>30.253</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31" w:author="RAFAEL SOTOMAYOR" w:date="2016-12-20T17:07:00Z"/>
              </w:rPr>
            </w:pPr>
            <w:del w:id="532" w:author="RAFAEL SOTOMAYOR" w:date="2016-12-20T17:07:00Z">
              <w:r w:rsidDel="00C66CF8">
                <w:rPr>
                  <w:sz w:val="16"/>
                  <w:szCs w:val="16"/>
                </w:rPr>
                <w:delText>3.914</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33" w:author="RAFAEL SOTOMAYOR" w:date="2016-12-20T17:07:00Z"/>
              </w:rPr>
            </w:pPr>
            <w:del w:id="534" w:author="RAFAEL SOTOMAYOR" w:date="2016-12-20T17:07:00Z">
              <w:r w:rsidDel="00C66CF8">
                <w:rPr>
                  <w:sz w:val="16"/>
                  <w:szCs w:val="16"/>
                </w:rPr>
                <w:delText>1.108</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35" w:author="RAFAEL SOTOMAYOR" w:date="2016-12-20T17:07:00Z"/>
              </w:rPr>
            </w:pPr>
            <w:del w:id="536" w:author="RAFAEL SOTOMAYOR" w:date="2016-12-20T17:07:00Z">
              <w:r w:rsidDel="00C66CF8">
                <w:rPr>
                  <w:sz w:val="16"/>
                  <w:szCs w:val="16"/>
                </w:rPr>
                <w:delText>559</w:delText>
              </w:r>
            </w:del>
          </w:p>
        </w:tc>
      </w:tr>
      <w:tr w:rsidR="00071D81" w:rsidDel="00C66CF8">
        <w:tblPrEx>
          <w:tblCellMar>
            <w:top w:w="0" w:type="dxa"/>
            <w:left w:w="0" w:type="dxa"/>
            <w:bottom w:w="0" w:type="dxa"/>
            <w:right w:w="0" w:type="dxa"/>
          </w:tblCellMar>
        </w:tblPrEx>
        <w:trPr>
          <w:del w:id="537"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538" w:author="RAFAEL SOTOMAYOR" w:date="2016-12-20T17:07:00Z"/>
              </w:rPr>
            </w:pPr>
            <w:del w:id="539" w:author="RAFAEL SOTOMAYOR" w:date="2016-12-20T17:07:00Z">
              <w:r w:rsidDel="00C66CF8">
                <w:rPr>
                  <w:sz w:val="16"/>
                  <w:szCs w:val="16"/>
                </w:rPr>
                <w:delText>Los Ríos</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40" w:author="RAFAEL SOTOMAYOR" w:date="2016-12-20T17:07:00Z"/>
              </w:rPr>
            </w:pPr>
            <w:del w:id="541" w:author="RAFAEL SOTOMAYOR" w:date="2016-12-20T17:07:00Z">
              <w:r w:rsidDel="00C66CF8">
                <w:rPr>
                  <w:sz w:val="16"/>
                  <w:szCs w:val="16"/>
                </w:rPr>
                <w:delText>5.000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42" w:author="RAFAEL SOTOMAYOR" w:date="2016-12-20T17:07:00Z"/>
              </w:rPr>
            </w:pPr>
            <w:del w:id="543" w:author="RAFAEL SOTOMAYOR" w:date="2016-12-20T17:07:00Z">
              <w:r w:rsidDel="00C66CF8">
                <w:rPr>
                  <w:sz w:val="16"/>
                  <w:szCs w:val="16"/>
                </w:rPr>
                <w:delText>3.782</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44" w:author="RAFAEL SOTOMAYOR" w:date="2016-12-20T17:07:00Z"/>
              </w:rPr>
            </w:pPr>
            <w:del w:id="545" w:author="RAFAEL SOTOMAYOR" w:date="2016-12-20T17:07:00Z">
              <w:r w:rsidDel="00C66CF8">
                <w:rPr>
                  <w:sz w:val="16"/>
                  <w:szCs w:val="16"/>
                </w:rPr>
                <w:delText>489</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46" w:author="RAFAEL SOTOMAYOR" w:date="2016-12-20T17:07:00Z"/>
              </w:rPr>
            </w:pPr>
            <w:del w:id="547" w:author="RAFAEL SOTOMAYOR" w:date="2016-12-20T17:07:00Z">
              <w:r w:rsidDel="00C66CF8">
                <w:rPr>
                  <w:sz w:val="16"/>
                  <w:szCs w:val="16"/>
                </w:rPr>
                <w:delText>138</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48" w:author="RAFAEL SOTOMAYOR" w:date="2016-12-20T17:07:00Z"/>
              </w:rPr>
            </w:pPr>
            <w:del w:id="549" w:author="RAFAEL SOTOMAYOR" w:date="2016-12-20T17:07:00Z">
              <w:r w:rsidDel="00C66CF8">
                <w:rPr>
                  <w:sz w:val="16"/>
                  <w:szCs w:val="16"/>
                </w:rPr>
                <w:delText>70</w:delText>
              </w:r>
            </w:del>
          </w:p>
        </w:tc>
      </w:tr>
      <w:tr w:rsidR="00071D81" w:rsidDel="00C66CF8">
        <w:tblPrEx>
          <w:tblCellMar>
            <w:top w:w="0" w:type="dxa"/>
            <w:left w:w="0" w:type="dxa"/>
            <w:bottom w:w="0" w:type="dxa"/>
            <w:right w:w="0" w:type="dxa"/>
          </w:tblCellMar>
        </w:tblPrEx>
        <w:trPr>
          <w:del w:id="550"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551" w:author="RAFAEL SOTOMAYOR" w:date="2016-12-20T17:07:00Z"/>
              </w:rPr>
            </w:pPr>
            <w:del w:id="552" w:author="RAFAEL SOTOMAYOR" w:date="2016-12-20T17:07:00Z">
              <w:r w:rsidDel="00C66CF8">
                <w:rPr>
                  <w:sz w:val="16"/>
                  <w:szCs w:val="16"/>
                </w:rPr>
                <w:delText>Los Lagos</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53" w:author="RAFAEL SOTOMAYOR" w:date="2016-12-20T17:07:00Z"/>
              </w:rPr>
            </w:pPr>
            <w:del w:id="554" w:author="RAFAEL SOTOMAYOR" w:date="2016-12-20T17:07:00Z">
              <w:r w:rsidDel="00C66CF8">
                <w:rPr>
                  <w:sz w:val="16"/>
                  <w:szCs w:val="16"/>
                </w:rPr>
                <w:delText>20.000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55" w:author="RAFAEL SOTOMAYOR" w:date="2016-12-20T17:07:00Z"/>
              </w:rPr>
            </w:pPr>
            <w:del w:id="556" w:author="RAFAEL SOTOMAYOR" w:date="2016-12-20T17:07:00Z">
              <w:r w:rsidDel="00C66CF8">
                <w:rPr>
                  <w:sz w:val="16"/>
                  <w:szCs w:val="16"/>
                </w:rPr>
                <w:delText>15.126</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57" w:author="RAFAEL SOTOMAYOR" w:date="2016-12-20T17:07:00Z"/>
              </w:rPr>
            </w:pPr>
            <w:del w:id="558" w:author="RAFAEL SOTOMAYOR" w:date="2016-12-20T17:07:00Z">
              <w:r w:rsidDel="00C66CF8">
                <w:rPr>
                  <w:sz w:val="16"/>
                  <w:szCs w:val="16"/>
                </w:rPr>
                <w:delText>1.957</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59" w:author="RAFAEL SOTOMAYOR" w:date="2016-12-20T17:07:00Z"/>
              </w:rPr>
            </w:pPr>
            <w:del w:id="560" w:author="RAFAEL SOTOMAYOR" w:date="2016-12-20T17:07:00Z">
              <w:r w:rsidDel="00C66CF8">
                <w:rPr>
                  <w:sz w:val="16"/>
                  <w:szCs w:val="16"/>
                </w:rPr>
                <w:delText>554</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61" w:author="RAFAEL SOTOMAYOR" w:date="2016-12-20T17:07:00Z"/>
              </w:rPr>
            </w:pPr>
            <w:del w:id="562" w:author="RAFAEL SOTOMAYOR" w:date="2016-12-20T17:07:00Z">
              <w:r w:rsidDel="00C66CF8">
                <w:rPr>
                  <w:sz w:val="16"/>
                  <w:szCs w:val="16"/>
                </w:rPr>
                <w:delText>280</w:delText>
              </w:r>
            </w:del>
          </w:p>
        </w:tc>
      </w:tr>
      <w:tr w:rsidR="00071D81" w:rsidDel="00C66CF8">
        <w:tblPrEx>
          <w:tblCellMar>
            <w:top w:w="0" w:type="dxa"/>
            <w:left w:w="0" w:type="dxa"/>
            <w:bottom w:w="0" w:type="dxa"/>
            <w:right w:w="0" w:type="dxa"/>
          </w:tblCellMar>
        </w:tblPrEx>
        <w:trPr>
          <w:del w:id="563"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564" w:author="RAFAEL SOTOMAYOR" w:date="2016-12-20T17:07:00Z"/>
              </w:rPr>
            </w:pPr>
            <w:del w:id="565" w:author="RAFAEL SOTOMAYOR" w:date="2016-12-20T17:07:00Z">
              <w:r w:rsidDel="00C66CF8">
                <w:rPr>
                  <w:sz w:val="16"/>
                  <w:szCs w:val="16"/>
                </w:rPr>
                <w:delText>Gral. Carlos Ibáñez del Campo</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66" w:author="RAFAEL SOTOMAYOR" w:date="2016-12-20T17:07:00Z"/>
              </w:rPr>
            </w:pPr>
            <w:del w:id="567" w:author="RAFAEL SOTOMAYOR" w:date="2016-12-20T17:07:00Z">
              <w:r w:rsidDel="00C66CF8">
                <w:rPr>
                  <w:sz w:val="16"/>
                  <w:szCs w:val="16"/>
                </w:rPr>
                <w:delText>20.000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68" w:author="RAFAEL SOTOMAYOR" w:date="2016-12-20T17:07:00Z"/>
              </w:rPr>
            </w:pPr>
            <w:del w:id="569" w:author="RAFAEL SOTOMAYOR" w:date="2016-12-20T17:07:00Z">
              <w:r w:rsidDel="00C66CF8">
                <w:rPr>
                  <w:sz w:val="16"/>
                  <w:szCs w:val="16"/>
                </w:rPr>
                <w:delText>15.126</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70" w:author="RAFAEL SOTOMAYOR" w:date="2016-12-20T17:07:00Z"/>
              </w:rPr>
            </w:pPr>
            <w:del w:id="571" w:author="RAFAEL SOTOMAYOR" w:date="2016-12-20T17:07:00Z">
              <w:r w:rsidDel="00C66CF8">
                <w:rPr>
                  <w:sz w:val="16"/>
                  <w:szCs w:val="16"/>
                </w:rPr>
                <w:delText>1.957</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72" w:author="RAFAEL SOTOMAYOR" w:date="2016-12-20T17:07:00Z"/>
              </w:rPr>
            </w:pPr>
            <w:del w:id="573" w:author="RAFAEL SOTOMAYOR" w:date="2016-12-20T17:07:00Z">
              <w:r w:rsidDel="00C66CF8">
                <w:rPr>
                  <w:sz w:val="16"/>
                  <w:szCs w:val="16"/>
                </w:rPr>
                <w:delText>554</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74" w:author="RAFAEL SOTOMAYOR" w:date="2016-12-20T17:07:00Z"/>
              </w:rPr>
            </w:pPr>
            <w:del w:id="575" w:author="RAFAEL SOTOMAYOR" w:date="2016-12-20T17:07:00Z">
              <w:r w:rsidDel="00C66CF8">
                <w:rPr>
                  <w:sz w:val="16"/>
                  <w:szCs w:val="16"/>
                </w:rPr>
                <w:delText>280</w:delText>
              </w:r>
            </w:del>
          </w:p>
        </w:tc>
      </w:tr>
      <w:tr w:rsidR="00071D81" w:rsidDel="00C66CF8">
        <w:tblPrEx>
          <w:tblCellMar>
            <w:top w:w="0" w:type="dxa"/>
            <w:left w:w="0" w:type="dxa"/>
            <w:bottom w:w="0" w:type="dxa"/>
            <w:right w:w="0" w:type="dxa"/>
          </w:tblCellMar>
        </w:tblPrEx>
        <w:trPr>
          <w:del w:id="576" w:author="RAFAEL SOTOMAYOR" w:date="2016-12-20T17:07:00Z"/>
        </w:trPr>
        <w:tc>
          <w:tcPr>
            <w:tcW w:w="3135" w:type="dxa"/>
            <w:shd w:val="clear" w:color="auto" w:fill="F3F3F3"/>
            <w:tcMar>
              <w:top w:w="40" w:type="dxa"/>
              <w:left w:w="40" w:type="dxa"/>
              <w:bottom w:w="40" w:type="dxa"/>
              <w:right w:w="40" w:type="dxa"/>
            </w:tcMar>
            <w:vAlign w:val="bottom"/>
          </w:tcPr>
          <w:p w:rsidR="00071D81" w:rsidDel="00C66CF8" w:rsidRDefault="004423CA">
            <w:pPr>
              <w:contextualSpacing w:val="0"/>
              <w:rPr>
                <w:del w:id="577" w:author="RAFAEL SOTOMAYOR" w:date="2016-12-20T17:07:00Z"/>
              </w:rPr>
            </w:pPr>
            <w:del w:id="578" w:author="RAFAEL SOTOMAYOR" w:date="2016-12-20T17:07:00Z">
              <w:r w:rsidDel="00C66CF8">
                <w:rPr>
                  <w:sz w:val="16"/>
                  <w:szCs w:val="16"/>
                </w:rPr>
                <w:delText>Magallanes y la Antártica Chilena</w:delText>
              </w:r>
            </w:del>
          </w:p>
        </w:tc>
        <w:tc>
          <w:tcPr>
            <w:tcW w:w="12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79" w:author="RAFAEL SOTOMAYOR" w:date="2016-12-20T17:07:00Z"/>
              </w:rPr>
            </w:pPr>
            <w:del w:id="580" w:author="RAFAEL SOTOMAYOR" w:date="2016-12-20T17:07:00Z">
              <w:r w:rsidDel="00C66CF8">
                <w:rPr>
                  <w:sz w:val="16"/>
                  <w:szCs w:val="16"/>
                </w:rPr>
                <w:delText>20.000</w:delText>
              </w:r>
            </w:del>
          </w:p>
        </w:tc>
        <w:tc>
          <w:tcPr>
            <w:tcW w:w="112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81" w:author="RAFAEL SOTOMAYOR" w:date="2016-12-20T17:07:00Z"/>
              </w:rPr>
            </w:pPr>
            <w:del w:id="582" w:author="RAFAEL SOTOMAYOR" w:date="2016-12-20T17:07:00Z">
              <w:r w:rsidDel="00C66CF8">
                <w:rPr>
                  <w:sz w:val="16"/>
                  <w:szCs w:val="16"/>
                </w:rPr>
                <w:delText>15.126</w:delText>
              </w:r>
            </w:del>
          </w:p>
        </w:tc>
        <w:tc>
          <w:tcPr>
            <w:tcW w:w="105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83" w:author="RAFAEL SOTOMAYOR" w:date="2016-12-20T17:07:00Z"/>
              </w:rPr>
            </w:pPr>
            <w:del w:id="584" w:author="RAFAEL SOTOMAYOR" w:date="2016-12-20T17:07:00Z">
              <w:r w:rsidDel="00C66CF8">
                <w:rPr>
                  <w:sz w:val="16"/>
                  <w:szCs w:val="16"/>
                </w:rPr>
                <w:delText>1.957</w:delText>
              </w:r>
            </w:del>
          </w:p>
        </w:tc>
        <w:tc>
          <w:tcPr>
            <w:tcW w:w="111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85" w:author="RAFAEL SOTOMAYOR" w:date="2016-12-20T17:07:00Z"/>
              </w:rPr>
            </w:pPr>
            <w:del w:id="586" w:author="RAFAEL SOTOMAYOR" w:date="2016-12-20T17:07:00Z">
              <w:r w:rsidDel="00C66CF8">
                <w:rPr>
                  <w:sz w:val="16"/>
                  <w:szCs w:val="16"/>
                </w:rPr>
                <w:delText>554</w:delText>
              </w:r>
            </w:del>
          </w:p>
        </w:tc>
        <w:tc>
          <w:tcPr>
            <w:tcW w:w="109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587" w:author="RAFAEL SOTOMAYOR" w:date="2016-12-20T17:07:00Z"/>
              </w:rPr>
            </w:pPr>
            <w:del w:id="588" w:author="RAFAEL SOTOMAYOR" w:date="2016-12-20T17:07:00Z">
              <w:r w:rsidDel="00C66CF8">
                <w:rPr>
                  <w:sz w:val="16"/>
                  <w:szCs w:val="16"/>
                </w:rPr>
                <w:delText>280</w:delText>
              </w:r>
            </w:del>
          </w:p>
        </w:tc>
      </w:tr>
      <w:tr w:rsidR="00071D81" w:rsidDel="00C66CF8">
        <w:tblPrEx>
          <w:tblCellMar>
            <w:top w:w="0" w:type="dxa"/>
            <w:left w:w="0" w:type="dxa"/>
            <w:bottom w:w="0" w:type="dxa"/>
            <w:right w:w="0" w:type="dxa"/>
          </w:tblCellMar>
        </w:tblPrEx>
        <w:trPr>
          <w:del w:id="589" w:author="RAFAEL SOTOMAYOR" w:date="2016-12-20T17:07:00Z"/>
        </w:trPr>
        <w:tc>
          <w:tcPr>
            <w:tcW w:w="3135" w:type="dxa"/>
            <w:tcBorders>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rPr>
                <w:del w:id="590" w:author="RAFAEL SOTOMAYOR" w:date="2016-12-20T17:07:00Z"/>
              </w:rPr>
            </w:pPr>
            <w:del w:id="591" w:author="RAFAEL SOTOMAYOR" w:date="2016-12-20T17:07:00Z">
              <w:r w:rsidDel="00C66CF8">
                <w:rPr>
                  <w:sz w:val="18"/>
                  <w:szCs w:val="18"/>
                  <w:shd w:val="clear" w:color="auto" w:fill="6AA84F"/>
                </w:rPr>
                <w:delText>Total</w:delText>
              </w:r>
            </w:del>
          </w:p>
        </w:tc>
        <w:tc>
          <w:tcPr>
            <w:tcW w:w="1290" w:type="dxa"/>
            <w:tcBorders>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jc w:val="right"/>
              <w:rPr>
                <w:del w:id="592" w:author="RAFAEL SOTOMAYOR" w:date="2016-12-20T17:07:00Z"/>
              </w:rPr>
            </w:pPr>
            <w:del w:id="593" w:author="RAFAEL SOTOMAYOR" w:date="2016-12-20T17:07:00Z">
              <w:r w:rsidDel="00C66CF8">
                <w:rPr>
                  <w:sz w:val="18"/>
                  <w:szCs w:val="18"/>
                  <w:shd w:val="clear" w:color="auto" w:fill="6AA84F"/>
                </w:rPr>
                <w:delText>1.000.000</w:delText>
              </w:r>
            </w:del>
          </w:p>
        </w:tc>
        <w:tc>
          <w:tcPr>
            <w:tcW w:w="1125" w:type="dxa"/>
            <w:tcBorders>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jc w:val="right"/>
              <w:rPr>
                <w:del w:id="594" w:author="RAFAEL SOTOMAYOR" w:date="2016-12-20T17:07:00Z"/>
              </w:rPr>
            </w:pPr>
            <w:del w:id="595" w:author="RAFAEL SOTOMAYOR" w:date="2016-12-20T17:07:00Z">
              <w:r w:rsidDel="00C66CF8">
                <w:rPr>
                  <w:sz w:val="18"/>
                  <w:szCs w:val="18"/>
                  <w:shd w:val="clear" w:color="auto" w:fill="6AA84F"/>
                </w:rPr>
                <w:delText>756.322</w:delText>
              </w:r>
            </w:del>
          </w:p>
        </w:tc>
        <w:tc>
          <w:tcPr>
            <w:tcW w:w="1050" w:type="dxa"/>
            <w:tcBorders>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jc w:val="right"/>
              <w:rPr>
                <w:del w:id="596" w:author="RAFAEL SOTOMAYOR" w:date="2016-12-20T17:07:00Z"/>
              </w:rPr>
            </w:pPr>
            <w:del w:id="597" w:author="RAFAEL SOTOMAYOR" w:date="2016-12-20T17:07:00Z">
              <w:r w:rsidDel="00C66CF8">
                <w:rPr>
                  <w:sz w:val="18"/>
                  <w:szCs w:val="18"/>
                  <w:shd w:val="clear" w:color="auto" w:fill="6AA84F"/>
                </w:rPr>
                <w:delText>97.847</w:delText>
              </w:r>
            </w:del>
          </w:p>
        </w:tc>
        <w:tc>
          <w:tcPr>
            <w:tcW w:w="1110" w:type="dxa"/>
            <w:tcBorders>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jc w:val="right"/>
              <w:rPr>
                <w:del w:id="598" w:author="RAFAEL SOTOMAYOR" w:date="2016-12-20T17:07:00Z"/>
              </w:rPr>
            </w:pPr>
            <w:del w:id="599" w:author="RAFAEL SOTOMAYOR" w:date="2016-12-20T17:07:00Z">
              <w:r w:rsidDel="00C66CF8">
                <w:rPr>
                  <w:sz w:val="18"/>
                  <w:szCs w:val="18"/>
                  <w:shd w:val="clear" w:color="auto" w:fill="6AA84F"/>
                </w:rPr>
                <w:delText>27.688</w:delText>
              </w:r>
            </w:del>
          </w:p>
        </w:tc>
        <w:tc>
          <w:tcPr>
            <w:tcW w:w="1095" w:type="dxa"/>
            <w:tcBorders>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jc w:val="right"/>
              <w:rPr>
                <w:del w:id="600" w:author="RAFAEL SOTOMAYOR" w:date="2016-12-20T17:07:00Z"/>
              </w:rPr>
            </w:pPr>
            <w:del w:id="601" w:author="RAFAEL SOTOMAYOR" w:date="2016-12-20T17:07:00Z">
              <w:r w:rsidDel="00C66CF8">
                <w:rPr>
                  <w:sz w:val="18"/>
                  <w:szCs w:val="18"/>
                  <w:shd w:val="clear" w:color="auto" w:fill="6AA84F"/>
                </w:rPr>
                <w:delText>13.979</w:delText>
              </w:r>
            </w:del>
          </w:p>
        </w:tc>
      </w:tr>
      <w:tr w:rsidR="00071D81" w:rsidDel="00C66CF8">
        <w:tblPrEx>
          <w:tblCellMar>
            <w:top w:w="0" w:type="dxa"/>
            <w:left w:w="0" w:type="dxa"/>
            <w:bottom w:w="0" w:type="dxa"/>
            <w:right w:w="0" w:type="dxa"/>
          </w:tblCellMar>
        </w:tblPrEx>
        <w:trPr>
          <w:trHeight w:val="280"/>
          <w:del w:id="602" w:author="RAFAEL SOTOMAYOR" w:date="2016-12-20T17:07:00Z"/>
        </w:trPr>
        <w:tc>
          <w:tcPr>
            <w:tcW w:w="8805" w:type="dxa"/>
            <w:gridSpan w:val="6"/>
            <w:tcBorders>
              <w:top w:val="single" w:sz="6" w:space="0" w:color="000000"/>
            </w:tcBorders>
            <w:tcMar>
              <w:top w:w="40" w:type="dxa"/>
              <w:left w:w="40" w:type="dxa"/>
              <w:bottom w:w="40" w:type="dxa"/>
              <w:right w:w="40" w:type="dxa"/>
            </w:tcMar>
            <w:vAlign w:val="bottom"/>
          </w:tcPr>
          <w:p w:rsidR="00071D81" w:rsidDel="00C66CF8" w:rsidRDefault="004423CA">
            <w:pPr>
              <w:contextualSpacing w:val="0"/>
              <w:rPr>
                <w:del w:id="603" w:author="RAFAEL SOTOMAYOR" w:date="2016-12-20T17:07:00Z"/>
              </w:rPr>
            </w:pPr>
            <w:del w:id="604" w:author="RAFAEL SOTOMAYOR" w:date="2016-12-20T17:07:00Z">
              <w:r w:rsidDel="00C66CF8">
                <w:rPr>
                  <w:sz w:val="20"/>
                  <w:szCs w:val="20"/>
                </w:rPr>
                <w:delText>Fuente: SII, 2015</w:delText>
              </w:r>
            </w:del>
          </w:p>
        </w:tc>
      </w:tr>
    </w:tbl>
    <w:p w:rsidR="00071D81" w:rsidDel="00C66CF8" w:rsidRDefault="00071D81">
      <w:pPr>
        <w:contextualSpacing w:val="0"/>
        <w:rPr>
          <w:del w:id="605" w:author="RAFAEL SOTOMAYOR" w:date="2016-12-20T17:07:00Z"/>
        </w:rPr>
      </w:pPr>
    </w:p>
    <w:p w:rsidR="00071D81" w:rsidDel="00C66CF8" w:rsidRDefault="004423CA">
      <w:pPr>
        <w:contextualSpacing w:val="0"/>
        <w:rPr>
          <w:del w:id="606" w:author="RAFAEL SOTOMAYOR" w:date="2016-12-20T17:07:00Z"/>
        </w:rPr>
      </w:pPr>
      <w:del w:id="607" w:author="RAFAEL SOTOMAYOR" w:date="2016-12-20T17:07:00Z">
        <w:r w:rsidDel="00C66CF8">
          <w:delText>Tabla Nº3: Número de explotaciones y superficie según región.</w:delText>
        </w:r>
      </w:del>
    </w:p>
    <w:tbl>
      <w:tblPr>
        <w:tblStyle w:val="a3"/>
        <w:tblW w:w="8880" w:type="dxa"/>
        <w:tblInd w:w="4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600" w:firstRow="0" w:lastRow="0" w:firstColumn="0" w:lastColumn="0" w:noHBand="1" w:noVBand="1"/>
      </w:tblPr>
      <w:tblGrid>
        <w:gridCol w:w="2700"/>
        <w:gridCol w:w="1785"/>
        <w:gridCol w:w="1605"/>
        <w:gridCol w:w="2790"/>
      </w:tblGrid>
      <w:tr w:rsidR="00071D81" w:rsidDel="00C66CF8">
        <w:tblPrEx>
          <w:tblCellMar>
            <w:top w:w="0" w:type="dxa"/>
            <w:left w:w="0" w:type="dxa"/>
            <w:bottom w:w="0" w:type="dxa"/>
            <w:right w:w="0" w:type="dxa"/>
          </w:tblCellMar>
        </w:tblPrEx>
        <w:trPr>
          <w:del w:id="608" w:author="RAFAEL SOTOMAYOR" w:date="2016-12-20T17:07:00Z"/>
        </w:trPr>
        <w:tc>
          <w:tcPr>
            <w:tcW w:w="2700" w:type="dxa"/>
            <w:tcBorders>
              <w:left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609" w:author="RAFAEL SOTOMAYOR" w:date="2016-12-20T17:07:00Z"/>
              </w:rPr>
            </w:pPr>
            <w:del w:id="610" w:author="RAFAEL SOTOMAYOR" w:date="2016-12-20T17:07:00Z">
              <w:r w:rsidDel="00C66CF8">
                <w:rPr>
                  <w:b/>
                  <w:color w:val="FFFFFF"/>
                  <w:sz w:val="18"/>
                  <w:szCs w:val="18"/>
                  <w:shd w:val="clear" w:color="auto" w:fill="38761D"/>
                </w:rPr>
                <w:delText>Región</w:delText>
              </w:r>
            </w:del>
          </w:p>
        </w:tc>
        <w:tc>
          <w:tcPr>
            <w:tcW w:w="1785" w:type="dxa"/>
            <w:tcBorders>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611" w:author="RAFAEL SOTOMAYOR" w:date="2016-12-20T17:07:00Z"/>
              </w:rPr>
            </w:pPr>
            <w:del w:id="612" w:author="RAFAEL SOTOMAYOR" w:date="2016-12-20T17:07:00Z">
              <w:r w:rsidDel="00C66CF8">
                <w:rPr>
                  <w:b/>
                  <w:color w:val="FFFFFF"/>
                  <w:sz w:val="18"/>
                  <w:szCs w:val="18"/>
                  <w:shd w:val="clear" w:color="auto" w:fill="38761D"/>
                </w:rPr>
                <w:delText>Número de explotaciones</w:delText>
              </w:r>
            </w:del>
          </w:p>
        </w:tc>
        <w:tc>
          <w:tcPr>
            <w:tcW w:w="1605" w:type="dxa"/>
            <w:tcBorders>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613" w:author="RAFAEL SOTOMAYOR" w:date="2016-12-20T17:07:00Z"/>
              </w:rPr>
            </w:pPr>
            <w:del w:id="614" w:author="RAFAEL SOTOMAYOR" w:date="2016-12-20T17:07:00Z">
              <w:r w:rsidDel="00C66CF8">
                <w:rPr>
                  <w:b/>
                  <w:color w:val="FFFFFF"/>
                  <w:sz w:val="18"/>
                  <w:szCs w:val="18"/>
                  <w:shd w:val="clear" w:color="auto" w:fill="38761D"/>
                </w:rPr>
                <w:delText>Superficie agrícola utilizada (ha)</w:delText>
              </w:r>
            </w:del>
          </w:p>
        </w:tc>
        <w:tc>
          <w:tcPr>
            <w:tcW w:w="2790" w:type="dxa"/>
            <w:tcBorders>
              <w:right w:val="single" w:sz="6" w:space="0" w:color="FFFFFE"/>
            </w:tcBorders>
            <w:shd w:val="clear" w:color="auto" w:fill="38761D"/>
            <w:tcMar>
              <w:top w:w="40" w:type="dxa"/>
              <w:left w:w="40" w:type="dxa"/>
              <w:bottom w:w="40" w:type="dxa"/>
              <w:right w:w="40" w:type="dxa"/>
            </w:tcMar>
            <w:vAlign w:val="bottom"/>
          </w:tcPr>
          <w:p w:rsidR="00071D81" w:rsidDel="00C66CF8" w:rsidRDefault="004423CA">
            <w:pPr>
              <w:contextualSpacing w:val="0"/>
              <w:rPr>
                <w:del w:id="615" w:author="RAFAEL SOTOMAYOR" w:date="2016-12-20T17:07:00Z"/>
              </w:rPr>
            </w:pPr>
            <w:del w:id="616" w:author="RAFAEL SOTOMAYOR" w:date="2016-12-20T17:07:00Z">
              <w:r w:rsidDel="00C66CF8">
                <w:rPr>
                  <w:b/>
                  <w:color w:val="FFFFFF"/>
                  <w:sz w:val="18"/>
                  <w:szCs w:val="18"/>
                  <w:shd w:val="clear" w:color="auto" w:fill="38761D"/>
                </w:rPr>
                <w:delText>Superficie total de las explotaciones (ha)</w:delText>
              </w:r>
            </w:del>
          </w:p>
        </w:tc>
      </w:tr>
      <w:tr w:rsidR="00071D81" w:rsidDel="00C66CF8">
        <w:tblPrEx>
          <w:tblCellMar>
            <w:top w:w="0" w:type="dxa"/>
            <w:left w:w="0" w:type="dxa"/>
            <w:bottom w:w="0" w:type="dxa"/>
            <w:right w:w="0" w:type="dxa"/>
          </w:tblCellMar>
        </w:tblPrEx>
        <w:trPr>
          <w:del w:id="617"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618" w:author="RAFAEL SOTOMAYOR" w:date="2016-12-20T17:07:00Z"/>
              </w:rPr>
            </w:pPr>
            <w:del w:id="619" w:author="RAFAEL SOTOMAYOR" w:date="2016-12-20T17:07:00Z">
              <w:r w:rsidDel="00C66CF8">
                <w:rPr>
                  <w:sz w:val="16"/>
                  <w:szCs w:val="16"/>
                </w:rPr>
                <w:delText>Arica y Parinacota</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20" w:author="RAFAEL SOTOMAYOR" w:date="2016-12-20T17:07:00Z"/>
              </w:rPr>
            </w:pPr>
            <w:del w:id="621" w:author="RAFAEL SOTOMAYOR" w:date="2016-12-20T17:07:00Z">
              <w:r w:rsidDel="00C66CF8">
                <w:rPr>
                  <w:sz w:val="16"/>
                  <w:szCs w:val="16"/>
                </w:rPr>
                <w:delText>2.497</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22" w:author="RAFAEL SOTOMAYOR" w:date="2016-12-20T17:07:00Z"/>
              </w:rPr>
            </w:pPr>
            <w:del w:id="623" w:author="RAFAEL SOTOMAYOR" w:date="2016-12-20T17:07:00Z">
              <w:r w:rsidDel="00C66CF8">
                <w:rPr>
                  <w:sz w:val="16"/>
                  <w:szCs w:val="16"/>
                </w:rPr>
                <w:delText>175.573</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24" w:author="RAFAEL SOTOMAYOR" w:date="2016-12-20T17:07:00Z"/>
              </w:rPr>
            </w:pPr>
            <w:del w:id="625" w:author="RAFAEL SOTOMAYOR" w:date="2016-12-20T17:07:00Z">
              <w:r w:rsidDel="00C66CF8">
                <w:rPr>
                  <w:sz w:val="16"/>
                  <w:szCs w:val="16"/>
                </w:rPr>
                <w:delText>550.143</w:delText>
              </w:r>
            </w:del>
          </w:p>
        </w:tc>
      </w:tr>
      <w:tr w:rsidR="00071D81" w:rsidDel="00C66CF8">
        <w:tblPrEx>
          <w:tblCellMar>
            <w:top w:w="0" w:type="dxa"/>
            <w:left w:w="0" w:type="dxa"/>
            <w:bottom w:w="0" w:type="dxa"/>
            <w:right w:w="0" w:type="dxa"/>
          </w:tblCellMar>
        </w:tblPrEx>
        <w:trPr>
          <w:del w:id="626"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627" w:author="RAFAEL SOTOMAYOR" w:date="2016-12-20T17:07:00Z"/>
              </w:rPr>
            </w:pPr>
            <w:del w:id="628" w:author="RAFAEL SOTOMAYOR" w:date="2016-12-20T17:07:00Z">
              <w:r w:rsidDel="00C66CF8">
                <w:rPr>
                  <w:sz w:val="16"/>
                  <w:szCs w:val="16"/>
                </w:rPr>
                <w:delText>Tarapacá</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29" w:author="RAFAEL SOTOMAYOR" w:date="2016-12-20T17:07:00Z"/>
              </w:rPr>
            </w:pPr>
            <w:del w:id="630" w:author="RAFAEL SOTOMAYOR" w:date="2016-12-20T17:07:00Z">
              <w:r w:rsidDel="00C66CF8">
                <w:rPr>
                  <w:sz w:val="16"/>
                  <w:szCs w:val="16"/>
                </w:rPr>
                <w:delText>1.979</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31" w:author="RAFAEL SOTOMAYOR" w:date="2016-12-20T17:07:00Z"/>
              </w:rPr>
            </w:pPr>
            <w:del w:id="632" w:author="RAFAEL SOTOMAYOR" w:date="2016-12-20T17:07:00Z">
              <w:r w:rsidDel="00C66CF8">
                <w:rPr>
                  <w:sz w:val="16"/>
                  <w:szCs w:val="16"/>
                </w:rPr>
                <w:delText>501.553</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33" w:author="RAFAEL SOTOMAYOR" w:date="2016-12-20T17:07:00Z"/>
              </w:rPr>
            </w:pPr>
            <w:del w:id="634" w:author="RAFAEL SOTOMAYOR" w:date="2016-12-20T17:07:00Z">
              <w:r w:rsidDel="00C66CF8">
                <w:rPr>
                  <w:sz w:val="16"/>
                  <w:szCs w:val="16"/>
                </w:rPr>
                <w:delText>566.038</w:delText>
              </w:r>
            </w:del>
          </w:p>
        </w:tc>
      </w:tr>
      <w:tr w:rsidR="00071D81" w:rsidDel="00C66CF8">
        <w:tblPrEx>
          <w:tblCellMar>
            <w:top w:w="0" w:type="dxa"/>
            <w:left w:w="0" w:type="dxa"/>
            <w:bottom w:w="0" w:type="dxa"/>
            <w:right w:w="0" w:type="dxa"/>
          </w:tblCellMar>
        </w:tblPrEx>
        <w:trPr>
          <w:del w:id="635"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636" w:author="RAFAEL SOTOMAYOR" w:date="2016-12-20T17:07:00Z"/>
              </w:rPr>
            </w:pPr>
            <w:del w:id="637" w:author="RAFAEL SOTOMAYOR" w:date="2016-12-20T17:07:00Z">
              <w:r w:rsidDel="00C66CF8">
                <w:rPr>
                  <w:sz w:val="16"/>
                  <w:szCs w:val="16"/>
                </w:rPr>
                <w:delText>Antofagasta</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38" w:author="RAFAEL SOTOMAYOR" w:date="2016-12-20T17:07:00Z"/>
              </w:rPr>
            </w:pPr>
            <w:del w:id="639" w:author="RAFAEL SOTOMAYOR" w:date="2016-12-20T17:07:00Z">
              <w:r w:rsidDel="00C66CF8">
                <w:rPr>
                  <w:sz w:val="16"/>
                  <w:szCs w:val="16"/>
                </w:rPr>
                <w:delText>2.000</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40" w:author="RAFAEL SOTOMAYOR" w:date="2016-12-20T17:07:00Z"/>
              </w:rPr>
            </w:pPr>
            <w:del w:id="641" w:author="RAFAEL SOTOMAYOR" w:date="2016-12-20T17:07:00Z">
              <w:r w:rsidDel="00C66CF8">
                <w:rPr>
                  <w:sz w:val="16"/>
                  <w:szCs w:val="16"/>
                </w:rPr>
                <w:delText>668.335</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42" w:author="RAFAEL SOTOMAYOR" w:date="2016-12-20T17:07:00Z"/>
              </w:rPr>
            </w:pPr>
            <w:del w:id="643" w:author="RAFAEL SOTOMAYOR" w:date="2016-12-20T17:07:00Z">
              <w:r w:rsidDel="00C66CF8">
                <w:rPr>
                  <w:sz w:val="16"/>
                  <w:szCs w:val="16"/>
                </w:rPr>
                <w:delText>720.457</w:delText>
              </w:r>
            </w:del>
          </w:p>
        </w:tc>
      </w:tr>
      <w:tr w:rsidR="00071D81" w:rsidDel="00C66CF8">
        <w:tblPrEx>
          <w:tblCellMar>
            <w:top w:w="0" w:type="dxa"/>
            <w:left w:w="0" w:type="dxa"/>
            <w:bottom w:w="0" w:type="dxa"/>
            <w:right w:w="0" w:type="dxa"/>
          </w:tblCellMar>
        </w:tblPrEx>
        <w:trPr>
          <w:del w:id="644"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645" w:author="RAFAEL SOTOMAYOR" w:date="2016-12-20T17:07:00Z"/>
              </w:rPr>
            </w:pPr>
            <w:del w:id="646" w:author="RAFAEL SOTOMAYOR" w:date="2016-12-20T17:07:00Z">
              <w:r w:rsidDel="00C66CF8">
                <w:rPr>
                  <w:sz w:val="16"/>
                  <w:szCs w:val="16"/>
                </w:rPr>
                <w:delText>Atacama</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47" w:author="RAFAEL SOTOMAYOR" w:date="2016-12-20T17:07:00Z"/>
              </w:rPr>
            </w:pPr>
            <w:del w:id="648" w:author="RAFAEL SOTOMAYOR" w:date="2016-12-20T17:07:00Z">
              <w:r w:rsidDel="00C66CF8">
                <w:rPr>
                  <w:sz w:val="16"/>
                  <w:szCs w:val="16"/>
                </w:rPr>
                <w:delText>2.925</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49" w:author="RAFAEL SOTOMAYOR" w:date="2016-12-20T17:07:00Z"/>
              </w:rPr>
            </w:pPr>
            <w:del w:id="650" w:author="RAFAEL SOTOMAYOR" w:date="2016-12-20T17:07:00Z">
              <w:r w:rsidDel="00C66CF8">
                <w:rPr>
                  <w:sz w:val="16"/>
                  <w:szCs w:val="16"/>
                </w:rPr>
                <w:delText>109.484</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51" w:author="RAFAEL SOTOMAYOR" w:date="2016-12-20T17:07:00Z"/>
              </w:rPr>
            </w:pPr>
            <w:del w:id="652" w:author="RAFAEL SOTOMAYOR" w:date="2016-12-20T17:07:00Z">
              <w:r w:rsidDel="00C66CF8">
                <w:rPr>
                  <w:sz w:val="16"/>
                  <w:szCs w:val="16"/>
                </w:rPr>
                <w:delText>3.909.235</w:delText>
              </w:r>
            </w:del>
          </w:p>
        </w:tc>
      </w:tr>
      <w:tr w:rsidR="00071D81" w:rsidDel="00C66CF8">
        <w:tblPrEx>
          <w:tblCellMar>
            <w:top w:w="0" w:type="dxa"/>
            <w:left w:w="0" w:type="dxa"/>
            <w:bottom w:w="0" w:type="dxa"/>
            <w:right w:w="0" w:type="dxa"/>
          </w:tblCellMar>
        </w:tblPrEx>
        <w:trPr>
          <w:del w:id="653"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654" w:author="RAFAEL SOTOMAYOR" w:date="2016-12-20T17:07:00Z"/>
              </w:rPr>
            </w:pPr>
            <w:del w:id="655" w:author="RAFAEL SOTOMAYOR" w:date="2016-12-20T17:07:00Z">
              <w:r w:rsidDel="00C66CF8">
                <w:rPr>
                  <w:sz w:val="16"/>
                  <w:szCs w:val="16"/>
                </w:rPr>
                <w:delText>Coquimbo</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56" w:author="RAFAEL SOTOMAYOR" w:date="2016-12-20T17:07:00Z"/>
              </w:rPr>
            </w:pPr>
            <w:del w:id="657" w:author="RAFAEL SOTOMAYOR" w:date="2016-12-20T17:07:00Z">
              <w:r w:rsidDel="00C66CF8">
                <w:rPr>
                  <w:sz w:val="16"/>
                  <w:szCs w:val="16"/>
                </w:rPr>
                <w:delText>15.777</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58" w:author="RAFAEL SOTOMAYOR" w:date="2016-12-20T17:07:00Z"/>
              </w:rPr>
            </w:pPr>
            <w:del w:id="659" w:author="RAFAEL SOTOMAYOR" w:date="2016-12-20T17:07:00Z">
              <w:r w:rsidDel="00C66CF8">
                <w:rPr>
                  <w:sz w:val="16"/>
                  <w:szCs w:val="16"/>
                </w:rPr>
                <w:delText>3.262.067</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60" w:author="RAFAEL SOTOMAYOR" w:date="2016-12-20T17:07:00Z"/>
              </w:rPr>
            </w:pPr>
            <w:del w:id="661" w:author="RAFAEL SOTOMAYOR" w:date="2016-12-20T17:07:00Z">
              <w:r w:rsidDel="00C66CF8">
                <w:rPr>
                  <w:sz w:val="16"/>
                  <w:szCs w:val="16"/>
                </w:rPr>
                <w:delText>4.006.060</w:delText>
              </w:r>
            </w:del>
          </w:p>
        </w:tc>
      </w:tr>
      <w:tr w:rsidR="00071D81" w:rsidDel="00C66CF8">
        <w:tblPrEx>
          <w:tblCellMar>
            <w:top w:w="0" w:type="dxa"/>
            <w:left w:w="0" w:type="dxa"/>
            <w:bottom w:w="0" w:type="dxa"/>
            <w:right w:w="0" w:type="dxa"/>
          </w:tblCellMar>
        </w:tblPrEx>
        <w:trPr>
          <w:del w:id="662"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663" w:author="RAFAEL SOTOMAYOR" w:date="2016-12-20T17:07:00Z"/>
              </w:rPr>
            </w:pPr>
            <w:del w:id="664" w:author="RAFAEL SOTOMAYOR" w:date="2016-12-20T17:07:00Z">
              <w:r w:rsidDel="00C66CF8">
                <w:rPr>
                  <w:sz w:val="16"/>
                  <w:szCs w:val="16"/>
                </w:rPr>
                <w:delText>Valparaíso</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65" w:author="RAFAEL SOTOMAYOR" w:date="2016-12-20T17:07:00Z"/>
              </w:rPr>
            </w:pPr>
            <w:del w:id="666" w:author="RAFAEL SOTOMAYOR" w:date="2016-12-20T17:07:00Z">
              <w:r w:rsidDel="00C66CF8">
                <w:rPr>
                  <w:sz w:val="16"/>
                  <w:szCs w:val="16"/>
                </w:rPr>
                <w:delText>17.734</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67" w:author="RAFAEL SOTOMAYOR" w:date="2016-12-20T17:07:00Z"/>
              </w:rPr>
            </w:pPr>
            <w:del w:id="668" w:author="RAFAEL SOTOMAYOR" w:date="2016-12-20T17:07:00Z">
              <w:r w:rsidDel="00C66CF8">
                <w:rPr>
                  <w:sz w:val="16"/>
                  <w:szCs w:val="16"/>
                </w:rPr>
                <w:delText>510.347</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69" w:author="RAFAEL SOTOMAYOR" w:date="2016-12-20T17:07:00Z"/>
              </w:rPr>
            </w:pPr>
            <w:del w:id="670" w:author="RAFAEL SOTOMAYOR" w:date="2016-12-20T17:07:00Z">
              <w:r w:rsidDel="00C66CF8">
                <w:rPr>
                  <w:sz w:val="16"/>
                  <w:szCs w:val="16"/>
                </w:rPr>
                <w:delText>1.415.593</w:delText>
              </w:r>
            </w:del>
          </w:p>
        </w:tc>
      </w:tr>
      <w:tr w:rsidR="00071D81" w:rsidDel="00C66CF8">
        <w:tblPrEx>
          <w:tblCellMar>
            <w:top w:w="0" w:type="dxa"/>
            <w:left w:w="0" w:type="dxa"/>
            <w:bottom w:w="0" w:type="dxa"/>
            <w:right w:w="0" w:type="dxa"/>
          </w:tblCellMar>
        </w:tblPrEx>
        <w:trPr>
          <w:del w:id="671"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672" w:author="RAFAEL SOTOMAYOR" w:date="2016-12-20T17:07:00Z"/>
              </w:rPr>
            </w:pPr>
            <w:del w:id="673" w:author="RAFAEL SOTOMAYOR" w:date="2016-12-20T17:07:00Z">
              <w:r w:rsidDel="00C66CF8">
                <w:rPr>
                  <w:sz w:val="16"/>
                  <w:szCs w:val="16"/>
                </w:rPr>
                <w:delText>Metropolitana</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74" w:author="RAFAEL SOTOMAYOR" w:date="2016-12-20T17:07:00Z"/>
              </w:rPr>
            </w:pPr>
            <w:del w:id="675" w:author="RAFAEL SOTOMAYOR" w:date="2016-12-20T17:07:00Z">
              <w:r w:rsidDel="00C66CF8">
                <w:rPr>
                  <w:sz w:val="16"/>
                  <w:szCs w:val="16"/>
                </w:rPr>
                <w:delText>12.805</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76" w:author="RAFAEL SOTOMAYOR" w:date="2016-12-20T17:07:00Z"/>
              </w:rPr>
            </w:pPr>
            <w:del w:id="677" w:author="RAFAEL SOTOMAYOR" w:date="2016-12-20T17:07:00Z">
              <w:r w:rsidDel="00C66CF8">
                <w:rPr>
                  <w:sz w:val="16"/>
                  <w:szCs w:val="16"/>
                </w:rPr>
                <w:delText>338.679</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78" w:author="RAFAEL SOTOMAYOR" w:date="2016-12-20T17:07:00Z"/>
              </w:rPr>
            </w:pPr>
            <w:del w:id="679" w:author="RAFAEL SOTOMAYOR" w:date="2016-12-20T17:07:00Z">
              <w:r w:rsidDel="00C66CF8">
                <w:rPr>
                  <w:sz w:val="16"/>
                  <w:szCs w:val="16"/>
                </w:rPr>
                <w:delText>1.318.511</w:delText>
              </w:r>
            </w:del>
          </w:p>
        </w:tc>
      </w:tr>
      <w:tr w:rsidR="00071D81" w:rsidDel="00C66CF8">
        <w:tblPrEx>
          <w:tblCellMar>
            <w:top w:w="0" w:type="dxa"/>
            <w:left w:w="0" w:type="dxa"/>
            <w:bottom w:w="0" w:type="dxa"/>
            <w:right w:w="0" w:type="dxa"/>
          </w:tblCellMar>
        </w:tblPrEx>
        <w:trPr>
          <w:del w:id="680"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681" w:author="RAFAEL SOTOMAYOR" w:date="2016-12-20T17:07:00Z"/>
              </w:rPr>
            </w:pPr>
            <w:del w:id="682" w:author="RAFAEL SOTOMAYOR" w:date="2016-12-20T17:07:00Z">
              <w:r w:rsidDel="00C66CF8">
                <w:rPr>
                  <w:sz w:val="16"/>
                  <w:szCs w:val="16"/>
                </w:rPr>
                <w:delText>O ́Higgins</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83" w:author="RAFAEL SOTOMAYOR" w:date="2016-12-20T17:07:00Z"/>
              </w:rPr>
            </w:pPr>
            <w:del w:id="684" w:author="RAFAEL SOTOMAYOR" w:date="2016-12-20T17:07:00Z">
              <w:r w:rsidDel="00C66CF8">
                <w:rPr>
                  <w:sz w:val="16"/>
                  <w:szCs w:val="16"/>
                </w:rPr>
                <w:delText>25.249</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85" w:author="RAFAEL SOTOMAYOR" w:date="2016-12-20T17:07:00Z"/>
              </w:rPr>
            </w:pPr>
            <w:del w:id="686" w:author="RAFAEL SOTOMAYOR" w:date="2016-12-20T17:07:00Z">
              <w:r w:rsidDel="00C66CF8">
                <w:rPr>
                  <w:sz w:val="16"/>
                  <w:szCs w:val="16"/>
                </w:rPr>
                <w:delText>777.020</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87" w:author="RAFAEL SOTOMAYOR" w:date="2016-12-20T17:07:00Z"/>
              </w:rPr>
            </w:pPr>
            <w:del w:id="688" w:author="RAFAEL SOTOMAYOR" w:date="2016-12-20T17:07:00Z">
              <w:r w:rsidDel="00C66CF8">
                <w:rPr>
                  <w:sz w:val="16"/>
                  <w:szCs w:val="16"/>
                </w:rPr>
                <w:delText>1.609.564</w:delText>
              </w:r>
            </w:del>
          </w:p>
        </w:tc>
      </w:tr>
      <w:tr w:rsidR="00071D81" w:rsidDel="00C66CF8">
        <w:tblPrEx>
          <w:tblCellMar>
            <w:top w:w="0" w:type="dxa"/>
            <w:left w:w="0" w:type="dxa"/>
            <w:bottom w:w="0" w:type="dxa"/>
            <w:right w:w="0" w:type="dxa"/>
          </w:tblCellMar>
        </w:tblPrEx>
        <w:trPr>
          <w:del w:id="689"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690" w:author="RAFAEL SOTOMAYOR" w:date="2016-12-20T17:07:00Z"/>
              </w:rPr>
            </w:pPr>
            <w:del w:id="691" w:author="RAFAEL SOTOMAYOR" w:date="2016-12-20T17:07:00Z">
              <w:r w:rsidDel="00C66CF8">
                <w:rPr>
                  <w:sz w:val="16"/>
                  <w:szCs w:val="16"/>
                </w:rPr>
                <w:delText>Maule</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92" w:author="RAFAEL SOTOMAYOR" w:date="2016-12-20T17:07:00Z"/>
              </w:rPr>
            </w:pPr>
            <w:del w:id="693" w:author="RAFAEL SOTOMAYOR" w:date="2016-12-20T17:07:00Z">
              <w:r w:rsidDel="00C66CF8">
                <w:rPr>
                  <w:sz w:val="16"/>
                  <w:szCs w:val="16"/>
                </w:rPr>
                <w:delText>41.904</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94" w:author="RAFAEL SOTOMAYOR" w:date="2016-12-20T17:07:00Z"/>
              </w:rPr>
            </w:pPr>
            <w:del w:id="695" w:author="RAFAEL SOTOMAYOR" w:date="2016-12-20T17:07:00Z">
              <w:r w:rsidDel="00C66CF8">
                <w:rPr>
                  <w:sz w:val="16"/>
                  <w:szCs w:val="16"/>
                </w:rPr>
                <w:delText>1.754.538</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696" w:author="RAFAEL SOTOMAYOR" w:date="2016-12-20T17:07:00Z"/>
              </w:rPr>
            </w:pPr>
            <w:del w:id="697" w:author="RAFAEL SOTOMAYOR" w:date="2016-12-20T17:07:00Z">
              <w:r w:rsidDel="00C66CF8">
                <w:rPr>
                  <w:sz w:val="16"/>
                  <w:szCs w:val="16"/>
                </w:rPr>
                <w:delText>2.706.054</w:delText>
              </w:r>
            </w:del>
          </w:p>
        </w:tc>
      </w:tr>
      <w:tr w:rsidR="00071D81" w:rsidDel="00C66CF8">
        <w:tblPrEx>
          <w:tblCellMar>
            <w:top w:w="0" w:type="dxa"/>
            <w:left w:w="0" w:type="dxa"/>
            <w:bottom w:w="0" w:type="dxa"/>
            <w:right w:w="0" w:type="dxa"/>
          </w:tblCellMar>
        </w:tblPrEx>
        <w:trPr>
          <w:del w:id="698"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699" w:author="RAFAEL SOTOMAYOR" w:date="2016-12-20T17:07:00Z"/>
              </w:rPr>
            </w:pPr>
            <w:del w:id="700" w:author="RAFAEL SOTOMAYOR" w:date="2016-12-20T17:07:00Z">
              <w:r w:rsidDel="00C66CF8">
                <w:rPr>
                  <w:sz w:val="16"/>
                  <w:szCs w:val="16"/>
                </w:rPr>
                <w:delText>Bío Bío</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01" w:author="RAFAEL SOTOMAYOR" w:date="2016-12-20T17:07:00Z"/>
              </w:rPr>
            </w:pPr>
            <w:del w:id="702" w:author="RAFAEL SOTOMAYOR" w:date="2016-12-20T17:07:00Z">
              <w:r w:rsidDel="00C66CF8">
                <w:rPr>
                  <w:sz w:val="16"/>
                  <w:szCs w:val="16"/>
                </w:rPr>
                <w:delText>62.797</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03" w:author="RAFAEL SOTOMAYOR" w:date="2016-12-20T17:07:00Z"/>
              </w:rPr>
            </w:pPr>
            <w:del w:id="704" w:author="RAFAEL SOTOMAYOR" w:date="2016-12-20T17:07:00Z">
              <w:r w:rsidDel="00C66CF8">
                <w:rPr>
                  <w:sz w:val="16"/>
                  <w:szCs w:val="16"/>
                </w:rPr>
                <w:delText>1.950.728</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05" w:author="RAFAEL SOTOMAYOR" w:date="2016-12-20T17:07:00Z"/>
              </w:rPr>
            </w:pPr>
            <w:del w:id="706" w:author="RAFAEL SOTOMAYOR" w:date="2016-12-20T17:07:00Z">
              <w:r w:rsidDel="00C66CF8">
                <w:rPr>
                  <w:sz w:val="16"/>
                  <w:szCs w:val="16"/>
                </w:rPr>
                <w:delText>3.191.456</w:delText>
              </w:r>
            </w:del>
          </w:p>
        </w:tc>
      </w:tr>
      <w:tr w:rsidR="00071D81" w:rsidDel="00C66CF8">
        <w:tblPrEx>
          <w:tblCellMar>
            <w:top w:w="0" w:type="dxa"/>
            <w:left w:w="0" w:type="dxa"/>
            <w:bottom w:w="0" w:type="dxa"/>
            <w:right w:w="0" w:type="dxa"/>
          </w:tblCellMar>
        </w:tblPrEx>
        <w:trPr>
          <w:del w:id="707"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708" w:author="RAFAEL SOTOMAYOR" w:date="2016-12-20T17:07:00Z"/>
              </w:rPr>
            </w:pPr>
            <w:del w:id="709" w:author="RAFAEL SOTOMAYOR" w:date="2016-12-20T17:07:00Z">
              <w:r w:rsidDel="00C66CF8">
                <w:rPr>
                  <w:sz w:val="16"/>
                  <w:szCs w:val="16"/>
                </w:rPr>
                <w:delText>La Araucanía</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10" w:author="RAFAEL SOTOMAYOR" w:date="2016-12-20T17:07:00Z"/>
              </w:rPr>
            </w:pPr>
            <w:del w:id="711" w:author="RAFAEL SOTOMAYOR" w:date="2016-12-20T17:07:00Z">
              <w:r w:rsidDel="00C66CF8">
                <w:rPr>
                  <w:sz w:val="16"/>
                  <w:szCs w:val="16"/>
                </w:rPr>
                <w:delText>58.069</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12" w:author="RAFAEL SOTOMAYOR" w:date="2016-12-20T17:07:00Z"/>
              </w:rPr>
            </w:pPr>
            <w:del w:id="713" w:author="RAFAEL SOTOMAYOR" w:date="2016-12-20T17:07:00Z">
              <w:r w:rsidDel="00C66CF8">
                <w:rPr>
                  <w:sz w:val="16"/>
                  <w:szCs w:val="16"/>
                </w:rPr>
                <w:delText>1.788.710</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14" w:author="RAFAEL SOTOMAYOR" w:date="2016-12-20T17:07:00Z"/>
              </w:rPr>
            </w:pPr>
            <w:del w:id="715" w:author="RAFAEL SOTOMAYOR" w:date="2016-12-20T17:07:00Z">
              <w:r w:rsidDel="00C66CF8">
                <w:rPr>
                  <w:sz w:val="16"/>
                  <w:szCs w:val="16"/>
                </w:rPr>
                <w:delText>2.899.692</w:delText>
              </w:r>
            </w:del>
          </w:p>
        </w:tc>
      </w:tr>
      <w:tr w:rsidR="00071D81" w:rsidDel="00C66CF8">
        <w:tblPrEx>
          <w:tblCellMar>
            <w:top w:w="0" w:type="dxa"/>
            <w:left w:w="0" w:type="dxa"/>
            <w:bottom w:w="0" w:type="dxa"/>
            <w:right w:w="0" w:type="dxa"/>
          </w:tblCellMar>
        </w:tblPrEx>
        <w:trPr>
          <w:del w:id="716"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717" w:author="RAFAEL SOTOMAYOR" w:date="2016-12-20T17:07:00Z"/>
              </w:rPr>
            </w:pPr>
            <w:del w:id="718" w:author="RAFAEL SOTOMAYOR" w:date="2016-12-20T17:07:00Z">
              <w:r w:rsidDel="00C66CF8">
                <w:rPr>
                  <w:sz w:val="16"/>
                  <w:szCs w:val="16"/>
                </w:rPr>
                <w:delText>Los Ríos</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19" w:author="RAFAEL SOTOMAYOR" w:date="2016-12-20T17:07:00Z"/>
              </w:rPr>
            </w:pPr>
            <w:del w:id="720" w:author="RAFAEL SOTOMAYOR" w:date="2016-12-20T17:07:00Z">
              <w:r w:rsidDel="00C66CF8">
                <w:rPr>
                  <w:sz w:val="16"/>
                  <w:szCs w:val="16"/>
                </w:rPr>
                <w:delText>16.529</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21" w:author="RAFAEL SOTOMAYOR" w:date="2016-12-20T17:07:00Z"/>
              </w:rPr>
            </w:pPr>
            <w:del w:id="722" w:author="RAFAEL SOTOMAYOR" w:date="2016-12-20T17:07:00Z">
              <w:r w:rsidDel="00C66CF8">
                <w:rPr>
                  <w:sz w:val="16"/>
                  <w:szCs w:val="16"/>
                </w:rPr>
                <w:delText>699.498</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23" w:author="RAFAEL SOTOMAYOR" w:date="2016-12-20T17:07:00Z"/>
              </w:rPr>
            </w:pPr>
            <w:del w:id="724" w:author="RAFAEL SOTOMAYOR" w:date="2016-12-20T17:07:00Z">
              <w:r w:rsidDel="00C66CF8">
                <w:rPr>
                  <w:sz w:val="16"/>
                  <w:szCs w:val="16"/>
                </w:rPr>
                <w:delText>1.674.269</w:delText>
              </w:r>
            </w:del>
          </w:p>
        </w:tc>
      </w:tr>
      <w:tr w:rsidR="00071D81" w:rsidDel="00C66CF8">
        <w:tblPrEx>
          <w:tblCellMar>
            <w:top w:w="0" w:type="dxa"/>
            <w:left w:w="0" w:type="dxa"/>
            <w:bottom w:w="0" w:type="dxa"/>
            <w:right w:w="0" w:type="dxa"/>
          </w:tblCellMar>
        </w:tblPrEx>
        <w:trPr>
          <w:del w:id="725"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726" w:author="RAFAEL SOTOMAYOR" w:date="2016-12-20T17:07:00Z"/>
              </w:rPr>
            </w:pPr>
            <w:del w:id="727" w:author="RAFAEL SOTOMAYOR" w:date="2016-12-20T17:07:00Z">
              <w:r w:rsidDel="00C66CF8">
                <w:rPr>
                  <w:sz w:val="16"/>
                  <w:szCs w:val="16"/>
                </w:rPr>
                <w:delText>Los Lagos</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28" w:author="RAFAEL SOTOMAYOR" w:date="2016-12-20T17:07:00Z"/>
              </w:rPr>
            </w:pPr>
            <w:del w:id="729" w:author="RAFAEL SOTOMAYOR" w:date="2016-12-20T17:07:00Z">
              <w:r w:rsidDel="00C66CF8">
                <w:rPr>
                  <w:sz w:val="16"/>
                  <w:szCs w:val="16"/>
                </w:rPr>
                <w:delText>35.717</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30" w:author="RAFAEL SOTOMAYOR" w:date="2016-12-20T17:07:00Z"/>
              </w:rPr>
            </w:pPr>
            <w:del w:id="731" w:author="RAFAEL SOTOMAYOR" w:date="2016-12-20T17:07:00Z">
              <w:r w:rsidDel="00C66CF8">
                <w:rPr>
                  <w:sz w:val="16"/>
                  <w:szCs w:val="16"/>
                </w:rPr>
                <w:delText>962.178</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32" w:author="RAFAEL SOTOMAYOR" w:date="2016-12-20T17:07:00Z"/>
              </w:rPr>
            </w:pPr>
            <w:del w:id="733" w:author="RAFAEL SOTOMAYOR" w:date="2016-12-20T17:07:00Z">
              <w:r w:rsidDel="00C66CF8">
                <w:rPr>
                  <w:sz w:val="16"/>
                  <w:szCs w:val="16"/>
                </w:rPr>
                <w:delText>4.562.293</w:delText>
              </w:r>
            </w:del>
          </w:p>
        </w:tc>
      </w:tr>
      <w:tr w:rsidR="00071D81" w:rsidDel="00C66CF8">
        <w:tblPrEx>
          <w:tblCellMar>
            <w:top w:w="0" w:type="dxa"/>
            <w:left w:w="0" w:type="dxa"/>
            <w:bottom w:w="0" w:type="dxa"/>
            <w:right w:w="0" w:type="dxa"/>
          </w:tblCellMar>
        </w:tblPrEx>
        <w:trPr>
          <w:del w:id="734"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735" w:author="RAFAEL SOTOMAYOR" w:date="2016-12-20T17:07:00Z"/>
              </w:rPr>
            </w:pPr>
            <w:del w:id="736" w:author="RAFAEL SOTOMAYOR" w:date="2016-12-20T17:07:00Z">
              <w:r w:rsidDel="00C66CF8">
                <w:rPr>
                  <w:sz w:val="16"/>
                  <w:szCs w:val="16"/>
                </w:rPr>
                <w:delText>Aysén</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37" w:author="RAFAEL SOTOMAYOR" w:date="2016-12-20T17:07:00Z"/>
              </w:rPr>
            </w:pPr>
            <w:del w:id="738" w:author="RAFAEL SOTOMAYOR" w:date="2016-12-20T17:07:00Z">
              <w:r w:rsidDel="00C66CF8">
                <w:rPr>
                  <w:sz w:val="16"/>
                  <w:szCs w:val="16"/>
                </w:rPr>
                <w:delText>4.002</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39" w:author="RAFAEL SOTOMAYOR" w:date="2016-12-20T17:07:00Z"/>
              </w:rPr>
            </w:pPr>
            <w:del w:id="740" w:author="RAFAEL SOTOMAYOR" w:date="2016-12-20T17:07:00Z">
              <w:r w:rsidDel="00C66CF8">
                <w:rPr>
                  <w:sz w:val="16"/>
                  <w:szCs w:val="16"/>
                </w:rPr>
                <w:delText>776.774</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41" w:author="RAFAEL SOTOMAYOR" w:date="2016-12-20T17:07:00Z"/>
              </w:rPr>
            </w:pPr>
            <w:del w:id="742" w:author="RAFAEL SOTOMAYOR" w:date="2016-12-20T17:07:00Z">
              <w:r w:rsidDel="00C66CF8">
                <w:rPr>
                  <w:sz w:val="16"/>
                  <w:szCs w:val="16"/>
                </w:rPr>
                <w:delText>10.219.165</w:delText>
              </w:r>
            </w:del>
          </w:p>
        </w:tc>
      </w:tr>
      <w:tr w:rsidR="00071D81" w:rsidDel="00C66CF8">
        <w:tblPrEx>
          <w:tblCellMar>
            <w:top w:w="0" w:type="dxa"/>
            <w:left w:w="0" w:type="dxa"/>
            <w:bottom w:w="0" w:type="dxa"/>
            <w:right w:w="0" w:type="dxa"/>
          </w:tblCellMar>
        </w:tblPrEx>
        <w:trPr>
          <w:del w:id="743" w:author="RAFAEL SOTOMAYOR" w:date="2016-12-20T17:07:00Z"/>
        </w:trPr>
        <w:tc>
          <w:tcPr>
            <w:tcW w:w="2700" w:type="dxa"/>
            <w:shd w:val="clear" w:color="auto" w:fill="F3F3F3"/>
            <w:tcMar>
              <w:top w:w="40" w:type="dxa"/>
              <w:left w:w="40" w:type="dxa"/>
              <w:bottom w:w="40" w:type="dxa"/>
              <w:right w:w="40" w:type="dxa"/>
            </w:tcMar>
            <w:vAlign w:val="bottom"/>
          </w:tcPr>
          <w:p w:rsidR="00071D81" w:rsidDel="00C66CF8" w:rsidRDefault="004423CA">
            <w:pPr>
              <w:contextualSpacing w:val="0"/>
              <w:rPr>
                <w:del w:id="744" w:author="RAFAEL SOTOMAYOR" w:date="2016-12-20T17:07:00Z"/>
              </w:rPr>
            </w:pPr>
            <w:del w:id="745" w:author="RAFAEL SOTOMAYOR" w:date="2016-12-20T17:07:00Z">
              <w:r w:rsidDel="00C66CF8">
                <w:rPr>
                  <w:sz w:val="18"/>
                  <w:szCs w:val="18"/>
                </w:rPr>
                <w:delText>Magallanes</w:delText>
              </w:r>
            </w:del>
          </w:p>
        </w:tc>
        <w:tc>
          <w:tcPr>
            <w:tcW w:w="178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46" w:author="RAFAEL SOTOMAYOR" w:date="2016-12-20T17:07:00Z"/>
              </w:rPr>
            </w:pPr>
            <w:del w:id="747" w:author="RAFAEL SOTOMAYOR" w:date="2016-12-20T17:07:00Z">
              <w:r w:rsidDel="00C66CF8">
                <w:rPr>
                  <w:sz w:val="18"/>
                  <w:szCs w:val="18"/>
                </w:rPr>
                <w:delText>1.392</w:delText>
              </w:r>
            </w:del>
          </w:p>
        </w:tc>
        <w:tc>
          <w:tcPr>
            <w:tcW w:w="1605"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48" w:author="RAFAEL SOTOMAYOR" w:date="2016-12-20T17:07:00Z"/>
              </w:rPr>
            </w:pPr>
            <w:del w:id="749" w:author="RAFAEL SOTOMAYOR" w:date="2016-12-20T17:07:00Z">
              <w:r w:rsidDel="00C66CF8">
                <w:rPr>
                  <w:sz w:val="18"/>
                  <w:szCs w:val="18"/>
                </w:rPr>
                <w:delText>4.197.645</w:delText>
              </w:r>
            </w:del>
          </w:p>
        </w:tc>
        <w:tc>
          <w:tcPr>
            <w:tcW w:w="2790" w:type="dxa"/>
            <w:shd w:val="clear" w:color="auto" w:fill="F3F3F3"/>
            <w:tcMar>
              <w:top w:w="40" w:type="dxa"/>
              <w:left w:w="40" w:type="dxa"/>
              <w:bottom w:w="40" w:type="dxa"/>
              <w:right w:w="40" w:type="dxa"/>
            </w:tcMar>
            <w:vAlign w:val="bottom"/>
          </w:tcPr>
          <w:p w:rsidR="00071D81" w:rsidDel="00C66CF8" w:rsidRDefault="004423CA">
            <w:pPr>
              <w:contextualSpacing w:val="0"/>
              <w:jc w:val="right"/>
              <w:rPr>
                <w:del w:id="750" w:author="RAFAEL SOTOMAYOR" w:date="2016-12-20T17:07:00Z"/>
              </w:rPr>
            </w:pPr>
            <w:del w:id="751" w:author="RAFAEL SOTOMAYOR" w:date="2016-12-20T17:07:00Z">
              <w:r w:rsidDel="00C66CF8">
                <w:rPr>
                  <w:sz w:val="18"/>
                  <w:szCs w:val="18"/>
                </w:rPr>
                <w:delText>12.347.203</w:delText>
              </w:r>
            </w:del>
          </w:p>
        </w:tc>
      </w:tr>
      <w:tr w:rsidR="00071D81" w:rsidDel="00C66CF8">
        <w:tblPrEx>
          <w:tblCellMar>
            <w:top w:w="0" w:type="dxa"/>
            <w:left w:w="0" w:type="dxa"/>
            <w:bottom w:w="0" w:type="dxa"/>
            <w:right w:w="0" w:type="dxa"/>
          </w:tblCellMar>
        </w:tblPrEx>
        <w:trPr>
          <w:del w:id="752" w:author="RAFAEL SOTOMAYOR" w:date="2016-12-20T17:07:00Z"/>
        </w:trPr>
        <w:tc>
          <w:tcPr>
            <w:tcW w:w="2700" w:type="dxa"/>
            <w:tcBorders>
              <w:left w:val="single" w:sz="6" w:space="0" w:color="000000"/>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753" w:author="RAFAEL SOTOMAYOR" w:date="2016-12-20T17:07:00Z"/>
              </w:rPr>
            </w:pPr>
            <w:del w:id="754" w:author="RAFAEL SOTOMAYOR" w:date="2016-12-20T17:07:00Z">
              <w:r w:rsidDel="00C66CF8">
                <w:rPr>
                  <w:b/>
                  <w:color w:val="FFFFFF"/>
                  <w:sz w:val="18"/>
                  <w:szCs w:val="18"/>
                  <w:shd w:val="clear" w:color="auto" w:fill="38761D"/>
                </w:rPr>
                <w:delText>Total general</w:delText>
              </w:r>
            </w:del>
          </w:p>
        </w:tc>
        <w:tc>
          <w:tcPr>
            <w:tcW w:w="1785" w:type="dxa"/>
            <w:tcBorders>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jc w:val="right"/>
              <w:rPr>
                <w:del w:id="755" w:author="RAFAEL SOTOMAYOR" w:date="2016-12-20T17:07:00Z"/>
              </w:rPr>
            </w:pPr>
            <w:del w:id="756" w:author="RAFAEL SOTOMAYOR" w:date="2016-12-20T17:07:00Z">
              <w:r w:rsidDel="00C66CF8">
                <w:rPr>
                  <w:b/>
                  <w:color w:val="FFFFFF"/>
                  <w:sz w:val="18"/>
                  <w:szCs w:val="18"/>
                  <w:shd w:val="clear" w:color="auto" w:fill="38761D"/>
                </w:rPr>
                <w:delText>301.376</w:delText>
              </w:r>
            </w:del>
          </w:p>
        </w:tc>
        <w:tc>
          <w:tcPr>
            <w:tcW w:w="1605" w:type="dxa"/>
            <w:tcBorders>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jc w:val="right"/>
              <w:rPr>
                <w:del w:id="757" w:author="RAFAEL SOTOMAYOR" w:date="2016-12-20T17:07:00Z"/>
              </w:rPr>
            </w:pPr>
            <w:del w:id="758" w:author="RAFAEL SOTOMAYOR" w:date="2016-12-20T17:07:00Z">
              <w:r w:rsidDel="00C66CF8">
                <w:rPr>
                  <w:b/>
                  <w:color w:val="FFFFFF"/>
                  <w:sz w:val="18"/>
                  <w:szCs w:val="18"/>
                  <w:shd w:val="clear" w:color="auto" w:fill="38761D"/>
                </w:rPr>
                <w:delText>1.847.3128</w:delText>
              </w:r>
            </w:del>
          </w:p>
        </w:tc>
        <w:tc>
          <w:tcPr>
            <w:tcW w:w="2790" w:type="dxa"/>
            <w:tcBorders>
              <w:bottom w:val="single" w:sz="6" w:space="0" w:color="000000"/>
              <w:right w:val="single" w:sz="6" w:space="0" w:color="FFFFFE"/>
            </w:tcBorders>
            <w:shd w:val="clear" w:color="auto" w:fill="38761D"/>
            <w:tcMar>
              <w:top w:w="40" w:type="dxa"/>
              <w:left w:w="40" w:type="dxa"/>
              <w:bottom w:w="40" w:type="dxa"/>
              <w:right w:w="40" w:type="dxa"/>
            </w:tcMar>
            <w:vAlign w:val="bottom"/>
          </w:tcPr>
          <w:p w:rsidR="00071D81" w:rsidDel="00C66CF8" w:rsidRDefault="004423CA">
            <w:pPr>
              <w:contextualSpacing w:val="0"/>
              <w:jc w:val="right"/>
              <w:rPr>
                <w:del w:id="759" w:author="RAFAEL SOTOMAYOR" w:date="2016-12-20T17:07:00Z"/>
              </w:rPr>
            </w:pPr>
            <w:del w:id="760" w:author="RAFAEL SOTOMAYOR" w:date="2016-12-20T17:07:00Z">
              <w:r w:rsidDel="00C66CF8">
                <w:rPr>
                  <w:b/>
                  <w:color w:val="FFFFFF"/>
                  <w:sz w:val="18"/>
                  <w:szCs w:val="18"/>
                  <w:shd w:val="clear" w:color="auto" w:fill="38761D"/>
                </w:rPr>
                <w:delText>51.695.733</w:delText>
              </w:r>
            </w:del>
          </w:p>
        </w:tc>
      </w:tr>
      <w:tr w:rsidR="00071D81" w:rsidDel="00C66CF8">
        <w:tblPrEx>
          <w:tblCellMar>
            <w:top w:w="0" w:type="dxa"/>
            <w:left w:w="0" w:type="dxa"/>
            <w:bottom w:w="0" w:type="dxa"/>
            <w:right w:w="0" w:type="dxa"/>
          </w:tblCellMar>
        </w:tblPrEx>
        <w:trPr>
          <w:trHeight w:val="280"/>
          <w:del w:id="761" w:author="RAFAEL SOTOMAYOR" w:date="2016-12-20T17:07:00Z"/>
        </w:trPr>
        <w:tc>
          <w:tcPr>
            <w:tcW w:w="8880" w:type="dxa"/>
            <w:gridSpan w:val="4"/>
            <w:tcMar>
              <w:top w:w="40" w:type="dxa"/>
              <w:left w:w="40" w:type="dxa"/>
              <w:bottom w:w="40" w:type="dxa"/>
              <w:right w:w="40" w:type="dxa"/>
            </w:tcMar>
            <w:vAlign w:val="bottom"/>
          </w:tcPr>
          <w:p w:rsidR="00071D81" w:rsidDel="00C66CF8" w:rsidRDefault="004423CA">
            <w:pPr>
              <w:contextualSpacing w:val="0"/>
              <w:rPr>
                <w:del w:id="762" w:author="RAFAEL SOTOMAYOR" w:date="2016-12-20T17:07:00Z"/>
              </w:rPr>
            </w:pPr>
            <w:del w:id="763" w:author="RAFAEL SOTOMAYOR" w:date="2016-12-20T17:07:00Z">
              <w:r w:rsidDel="00C66CF8">
                <w:rPr>
                  <w:sz w:val="16"/>
                  <w:szCs w:val="16"/>
                </w:rPr>
                <w:delText>Fuente: elaborado por Odepa con información del VII Censo Nacional Agropecuario y Forestal; Odepa – INE, 2007.</w:delText>
              </w:r>
            </w:del>
          </w:p>
        </w:tc>
      </w:tr>
    </w:tbl>
    <w:p w:rsidR="00071D81" w:rsidDel="00C66CF8" w:rsidRDefault="004423CA">
      <w:pPr>
        <w:contextualSpacing w:val="0"/>
        <w:rPr>
          <w:del w:id="764" w:author="RAFAEL SOTOMAYOR" w:date="2016-12-20T17:07:00Z"/>
        </w:rPr>
      </w:pPr>
      <w:del w:id="765" w:author="RAFAEL SOTOMAYOR" w:date="2016-12-20T17:07:00Z">
        <w:r w:rsidDel="00C66CF8">
          <w:delText>Si se utilizan como localizacio</w:delText>
        </w:r>
        <w:r w:rsidDel="00C66CF8">
          <w:delText>́n geográfica las áreas homogéneas ambientales definidas por Odepa (“Áreas homogéneas ambientales y sus patrones dominantes en el uso del suelo”), la depresión intermedia (entre Angostura de Paine y el río Bío Bío) y el valle de secano (entre el B</w:delText>
        </w:r>
        <w:r w:rsidDel="00C66CF8">
          <w:delText xml:space="preserve">ío Bío y el Canal de Chacao) concentran en conjunto casi el 38% de las </w:delText>
        </w:r>
        <w:r w:rsidDel="00C66CF8">
          <w:lastRenderedPageBreak/>
          <w:delText>explotaciones del país (23,4% y 14,5%, respectivamente).  (Ver Tabla Nº4)</w:delText>
        </w:r>
      </w:del>
    </w:p>
    <w:p w:rsidR="00071D81" w:rsidDel="00C66CF8" w:rsidRDefault="00071D81">
      <w:pPr>
        <w:contextualSpacing w:val="0"/>
        <w:rPr>
          <w:del w:id="766" w:author="RAFAEL SOTOMAYOR" w:date="2016-12-20T17:07:00Z"/>
        </w:rPr>
      </w:pPr>
    </w:p>
    <w:p w:rsidR="00071D81" w:rsidDel="00C66CF8" w:rsidRDefault="004423CA">
      <w:pPr>
        <w:contextualSpacing w:val="0"/>
        <w:rPr>
          <w:del w:id="767" w:author="RAFAEL SOTOMAYOR" w:date="2016-12-20T17:07:00Z"/>
        </w:rPr>
      </w:pPr>
      <w:del w:id="768" w:author="RAFAEL SOTOMAYOR" w:date="2016-12-20T17:07:00Z">
        <w:r w:rsidDel="00C66CF8">
          <w:delText>Tabla Nº 4: Distribución de las explotaciones y su superficie silvoagropecuaria según las áreas homogén</w:delText>
        </w:r>
        <w:r w:rsidDel="00C66CF8">
          <w:delText>eas ambientales de Odepa.</w:delText>
        </w:r>
      </w:del>
    </w:p>
    <w:p w:rsidR="00071D81" w:rsidDel="00C66CF8" w:rsidRDefault="004423CA">
      <w:pPr>
        <w:contextualSpacing w:val="0"/>
        <w:rPr>
          <w:del w:id="769" w:author="RAFAEL SOTOMAYOR" w:date="2016-12-20T17:07:00Z"/>
        </w:rPr>
      </w:pPr>
      <w:del w:id="770" w:author="RAFAEL SOTOMAYOR" w:date="2016-12-20T17:07:00Z">
        <w:r w:rsidDel="00C66CF8">
          <w:tab/>
        </w:r>
        <w:r w:rsidDel="00C66CF8">
          <w:tab/>
        </w:r>
        <w:r w:rsidDel="00C66CF8">
          <w:tab/>
        </w:r>
        <w:r w:rsidDel="00C66CF8">
          <w:tab/>
        </w:r>
      </w:del>
    </w:p>
    <w:tbl>
      <w:tblPr>
        <w:tblStyle w:val="a4"/>
        <w:tblW w:w="8880" w:type="dxa"/>
        <w:tblInd w:w="4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600" w:firstRow="0" w:lastRow="0" w:firstColumn="0" w:lastColumn="0" w:noHBand="1" w:noVBand="1"/>
      </w:tblPr>
      <w:tblGrid>
        <w:gridCol w:w="2835"/>
        <w:gridCol w:w="1785"/>
        <w:gridCol w:w="2205"/>
        <w:gridCol w:w="2055"/>
      </w:tblGrid>
      <w:tr w:rsidR="00071D81" w:rsidDel="00C66CF8">
        <w:tblPrEx>
          <w:tblCellMar>
            <w:top w:w="0" w:type="dxa"/>
            <w:left w:w="0" w:type="dxa"/>
            <w:bottom w:w="0" w:type="dxa"/>
            <w:right w:w="0" w:type="dxa"/>
          </w:tblCellMar>
        </w:tblPrEx>
        <w:trPr>
          <w:del w:id="771" w:author="RAFAEL SOTOMAYOR" w:date="2016-12-20T17:07:00Z"/>
        </w:trPr>
        <w:tc>
          <w:tcPr>
            <w:tcW w:w="2835" w:type="dxa"/>
            <w:tcBorders>
              <w:left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772" w:author="RAFAEL SOTOMAYOR" w:date="2016-12-20T17:07:00Z"/>
              </w:rPr>
            </w:pPr>
            <w:del w:id="773" w:author="RAFAEL SOTOMAYOR" w:date="2016-12-20T17:07:00Z">
              <w:r w:rsidDel="00C66CF8">
                <w:rPr>
                  <w:b/>
                  <w:color w:val="FFFFFF"/>
                  <w:sz w:val="18"/>
                  <w:szCs w:val="18"/>
                  <w:shd w:val="clear" w:color="auto" w:fill="38761D"/>
                </w:rPr>
                <w:delText>Área Homogénea</w:delText>
              </w:r>
            </w:del>
          </w:p>
        </w:tc>
        <w:tc>
          <w:tcPr>
            <w:tcW w:w="1785" w:type="dxa"/>
            <w:tcBorders>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774" w:author="RAFAEL SOTOMAYOR" w:date="2016-12-20T17:07:00Z"/>
              </w:rPr>
            </w:pPr>
            <w:del w:id="775" w:author="RAFAEL SOTOMAYOR" w:date="2016-12-20T17:07:00Z">
              <w:r w:rsidDel="00C66CF8">
                <w:rPr>
                  <w:b/>
                  <w:color w:val="FFFFFF"/>
                  <w:sz w:val="18"/>
                  <w:szCs w:val="18"/>
                  <w:shd w:val="clear" w:color="auto" w:fill="38761D"/>
                </w:rPr>
                <w:delText>Número de explotaciones</w:delText>
              </w:r>
            </w:del>
          </w:p>
        </w:tc>
        <w:tc>
          <w:tcPr>
            <w:tcW w:w="2205" w:type="dxa"/>
            <w:tcBorders>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776" w:author="RAFAEL SOTOMAYOR" w:date="2016-12-20T17:07:00Z"/>
              </w:rPr>
            </w:pPr>
            <w:del w:id="777" w:author="RAFAEL SOTOMAYOR" w:date="2016-12-20T17:07:00Z">
              <w:r w:rsidDel="00C66CF8">
                <w:rPr>
                  <w:b/>
                  <w:color w:val="FFFFFF"/>
                  <w:sz w:val="18"/>
                  <w:szCs w:val="18"/>
                  <w:shd w:val="clear" w:color="auto" w:fill="38761D"/>
                </w:rPr>
                <w:delText>Superficie total de la explotación (ha)</w:delText>
              </w:r>
            </w:del>
          </w:p>
        </w:tc>
        <w:tc>
          <w:tcPr>
            <w:tcW w:w="2055" w:type="dxa"/>
            <w:tcBorders>
              <w:right w:val="single" w:sz="6" w:space="0" w:color="FFFFFE"/>
            </w:tcBorders>
            <w:shd w:val="clear" w:color="auto" w:fill="38761D"/>
            <w:tcMar>
              <w:top w:w="40" w:type="dxa"/>
              <w:left w:w="40" w:type="dxa"/>
              <w:bottom w:w="40" w:type="dxa"/>
              <w:right w:w="40" w:type="dxa"/>
            </w:tcMar>
            <w:vAlign w:val="bottom"/>
          </w:tcPr>
          <w:p w:rsidR="00071D81" w:rsidDel="00C66CF8" w:rsidRDefault="004423CA">
            <w:pPr>
              <w:contextualSpacing w:val="0"/>
              <w:rPr>
                <w:del w:id="778" w:author="RAFAEL SOTOMAYOR" w:date="2016-12-20T17:07:00Z"/>
              </w:rPr>
            </w:pPr>
            <w:del w:id="779" w:author="RAFAEL SOTOMAYOR" w:date="2016-12-20T17:07:00Z">
              <w:r w:rsidDel="00C66CF8">
                <w:rPr>
                  <w:b/>
                  <w:color w:val="FFFFFF"/>
                  <w:sz w:val="18"/>
                  <w:szCs w:val="18"/>
                  <w:shd w:val="clear" w:color="auto" w:fill="38761D"/>
                </w:rPr>
                <w:delText>Superficie agrícola utilizada* (ha)</w:delText>
              </w:r>
            </w:del>
          </w:p>
        </w:tc>
      </w:tr>
      <w:tr w:rsidR="00071D81" w:rsidDel="00C66CF8">
        <w:tblPrEx>
          <w:tblCellMar>
            <w:top w:w="0" w:type="dxa"/>
            <w:left w:w="0" w:type="dxa"/>
            <w:bottom w:w="0" w:type="dxa"/>
            <w:right w:w="0" w:type="dxa"/>
          </w:tblCellMar>
        </w:tblPrEx>
        <w:trPr>
          <w:del w:id="780"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781" w:author="RAFAEL SOTOMAYOR" w:date="2016-12-20T17:07:00Z"/>
              </w:rPr>
            </w:pPr>
            <w:del w:id="782" w:author="RAFAEL SOTOMAYOR" w:date="2016-12-20T17:07:00Z">
              <w:r w:rsidDel="00C66CF8">
                <w:rPr>
                  <w:color w:val="000000"/>
                  <w:sz w:val="16"/>
                  <w:szCs w:val="16"/>
                </w:rPr>
                <w:delText>Bosque lluvioso</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783" w:author="RAFAEL SOTOMAYOR" w:date="2016-12-20T17:07:00Z"/>
              </w:rPr>
            </w:pPr>
            <w:del w:id="784" w:author="RAFAEL SOTOMAYOR" w:date="2016-12-20T17:07:00Z">
              <w:r w:rsidDel="00C66CF8">
                <w:rPr>
                  <w:color w:val="000000"/>
                  <w:sz w:val="16"/>
                  <w:szCs w:val="16"/>
                </w:rPr>
                <w:delText>1.952</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785" w:author="RAFAEL SOTOMAYOR" w:date="2016-12-20T17:07:00Z"/>
              </w:rPr>
            </w:pPr>
            <w:del w:id="786" w:author="RAFAEL SOTOMAYOR" w:date="2016-12-20T17:07:00Z">
              <w:r w:rsidDel="00C66CF8">
                <w:rPr>
                  <w:color w:val="000000"/>
                  <w:sz w:val="16"/>
                  <w:szCs w:val="16"/>
                </w:rPr>
                <w:delText>15.385.132</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787" w:author="RAFAEL SOTOMAYOR" w:date="2016-12-20T17:07:00Z"/>
              </w:rPr>
            </w:pPr>
            <w:del w:id="788" w:author="RAFAEL SOTOMAYOR" w:date="2016-12-20T17:07:00Z">
              <w:r w:rsidDel="00C66CF8">
                <w:rPr>
                  <w:color w:val="000000"/>
                  <w:sz w:val="16"/>
                  <w:szCs w:val="16"/>
                </w:rPr>
                <w:delText>1.924.252</w:delText>
              </w:r>
            </w:del>
          </w:p>
        </w:tc>
      </w:tr>
      <w:tr w:rsidR="00071D81" w:rsidDel="00C66CF8">
        <w:tblPrEx>
          <w:tblCellMar>
            <w:top w:w="0" w:type="dxa"/>
            <w:left w:w="0" w:type="dxa"/>
            <w:bottom w:w="0" w:type="dxa"/>
            <w:right w:w="0" w:type="dxa"/>
          </w:tblCellMar>
        </w:tblPrEx>
        <w:trPr>
          <w:del w:id="789"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790" w:author="RAFAEL SOTOMAYOR" w:date="2016-12-20T17:07:00Z"/>
              </w:rPr>
            </w:pPr>
            <w:del w:id="791" w:author="RAFAEL SOTOMAYOR" w:date="2016-12-20T17:07:00Z">
              <w:r w:rsidDel="00C66CF8">
                <w:rPr>
                  <w:color w:val="000000"/>
                  <w:sz w:val="16"/>
                  <w:szCs w:val="16"/>
                </w:rPr>
                <w:delText>Cerro o cordón isla</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792" w:author="RAFAEL SOTOMAYOR" w:date="2016-12-20T17:07:00Z"/>
              </w:rPr>
            </w:pPr>
            <w:del w:id="793" w:author="RAFAEL SOTOMAYOR" w:date="2016-12-20T17:07:00Z">
              <w:r w:rsidDel="00C66CF8">
                <w:rPr>
                  <w:color w:val="000000"/>
                  <w:sz w:val="16"/>
                  <w:szCs w:val="16"/>
                </w:rPr>
                <w:delText>3.006</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794" w:author="RAFAEL SOTOMAYOR" w:date="2016-12-20T17:07:00Z"/>
              </w:rPr>
            </w:pPr>
            <w:del w:id="795" w:author="RAFAEL SOTOMAYOR" w:date="2016-12-20T17:07:00Z">
              <w:r w:rsidDel="00C66CF8">
                <w:rPr>
                  <w:color w:val="000000"/>
                  <w:sz w:val="16"/>
                  <w:szCs w:val="16"/>
                </w:rPr>
                <w:delText>158.531</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796" w:author="RAFAEL SOTOMAYOR" w:date="2016-12-20T17:07:00Z"/>
              </w:rPr>
            </w:pPr>
            <w:del w:id="797" w:author="RAFAEL SOTOMAYOR" w:date="2016-12-20T17:07:00Z">
              <w:r w:rsidDel="00C66CF8">
                <w:rPr>
                  <w:color w:val="000000"/>
                  <w:sz w:val="16"/>
                  <w:szCs w:val="16"/>
                </w:rPr>
                <w:delText>81.605</w:delText>
              </w:r>
            </w:del>
          </w:p>
        </w:tc>
      </w:tr>
      <w:tr w:rsidR="00071D81" w:rsidDel="00C66CF8">
        <w:tblPrEx>
          <w:tblCellMar>
            <w:top w:w="0" w:type="dxa"/>
            <w:left w:w="0" w:type="dxa"/>
            <w:bottom w:w="0" w:type="dxa"/>
            <w:right w:w="0" w:type="dxa"/>
          </w:tblCellMar>
        </w:tblPrEx>
        <w:trPr>
          <w:del w:id="798"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799" w:author="RAFAEL SOTOMAYOR" w:date="2016-12-20T17:07:00Z"/>
              </w:rPr>
            </w:pPr>
            <w:del w:id="800" w:author="RAFAEL SOTOMAYOR" w:date="2016-12-20T17:07:00Z">
              <w:r w:rsidDel="00C66CF8">
                <w:rPr>
                  <w:color w:val="000000"/>
                  <w:sz w:val="16"/>
                  <w:szCs w:val="16"/>
                </w:rPr>
                <w:delText>Chiloé insular</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01" w:author="RAFAEL SOTOMAYOR" w:date="2016-12-20T17:07:00Z"/>
              </w:rPr>
            </w:pPr>
            <w:del w:id="802" w:author="RAFAEL SOTOMAYOR" w:date="2016-12-20T17:07:00Z">
              <w:r w:rsidDel="00C66CF8">
                <w:rPr>
                  <w:color w:val="000000"/>
                  <w:sz w:val="16"/>
                  <w:szCs w:val="16"/>
                </w:rPr>
                <w:delText>13.127</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03" w:author="RAFAEL SOTOMAYOR" w:date="2016-12-20T17:07:00Z"/>
              </w:rPr>
            </w:pPr>
            <w:del w:id="804" w:author="RAFAEL SOTOMAYOR" w:date="2016-12-20T17:07:00Z">
              <w:r w:rsidDel="00C66CF8">
                <w:rPr>
                  <w:color w:val="000000"/>
                  <w:sz w:val="16"/>
                  <w:szCs w:val="16"/>
                </w:rPr>
                <w:delText>886.159</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05" w:author="RAFAEL SOTOMAYOR" w:date="2016-12-20T17:07:00Z"/>
              </w:rPr>
            </w:pPr>
            <w:del w:id="806" w:author="RAFAEL SOTOMAYOR" w:date="2016-12-20T17:07:00Z">
              <w:r w:rsidDel="00C66CF8">
                <w:rPr>
                  <w:color w:val="000000"/>
                  <w:sz w:val="16"/>
                  <w:szCs w:val="16"/>
                </w:rPr>
                <w:delText>143.932</w:delText>
              </w:r>
            </w:del>
          </w:p>
        </w:tc>
      </w:tr>
      <w:tr w:rsidR="00071D81" w:rsidDel="00C66CF8">
        <w:tblPrEx>
          <w:tblCellMar>
            <w:top w:w="0" w:type="dxa"/>
            <w:left w:w="0" w:type="dxa"/>
            <w:bottom w:w="0" w:type="dxa"/>
            <w:right w:w="0" w:type="dxa"/>
          </w:tblCellMar>
        </w:tblPrEx>
        <w:trPr>
          <w:del w:id="807"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808" w:author="RAFAEL SOTOMAYOR" w:date="2016-12-20T17:07:00Z"/>
              </w:rPr>
            </w:pPr>
            <w:del w:id="809" w:author="RAFAEL SOTOMAYOR" w:date="2016-12-20T17:07:00Z">
              <w:r w:rsidDel="00C66CF8">
                <w:rPr>
                  <w:color w:val="000000"/>
                  <w:sz w:val="16"/>
                  <w:szCs w:val="16"/>
                </w:rPr>
                <w:delText>Chiloé occidental</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10" w:author="RAFAEL SOTOMAYOR" w:date="2016-12-20T17:07:00Z"/>
              </w:rPr>
            </w:pPr>
            <w:del w:id="811" w:author="RAFAEL SOTOMAYOR" w:date="2016-12-20T17:07:00Z">
              <w:r w:rsidDel="00C66CF8">
                <w:rPr>
                  <w:color w:val="000000"/>
                  <w:sz w:val="16"/>
                  <w:szCs w:val="16"/>
                </w:rPr>
                <w:delText>793</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12" w:author="RAFAEL SOTOMAYOR" w:date="2016-12-20T17:07:00Z"/>
              </w:rPr>
            </w:pPr>
            <w:del w:id="813" w:author="RAFAEL SOTOMAYOR" w:date="2016-12-20T17:07:00Z">
              <w:r w:rsidDel="00C66CF8">
                <w:rPr>
                  <w:color w:val="000000"/>
                  <w:sz w:val="16"/>
                  <w:szCs w:val="16"/>
                </w:rPr>
                <w:delText>102.123</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14" w:author="RAFAEL SOTOMAYOR" w:date="2016-12-20T17:07:00Z"/>
              </w:rPr>
            </w:pPr>
            <w:del w:id="815" w:author="RAFAEL SOTOMAYOR" w:date="2016-12-20T17:07:00Z">
              <w:r w:rsidDel="00C66CF8">
                <w:rPr>
                  <w:color w:val="000000"/>
                  <w:sz w:val="16"/>
                  <w:szCs w:val="16"/>
                </w:rPr>
                <w:delText>11.586</w:delText>
              </w:r>
            </w:del>
          </w:p>
        </w:tc>
      </w:tr>
      <w:tr w:rsidR="00071D81" w:rsidDel="00C66CF8">
        <w:tblPrEx>
          <w:tblCellMar>
            <w:top w:w="0" w:type="dxa"/>
            <w:left w:w="0" w:type="dxa"/>
            <w:bottom w:w="0" w:type="dxa"/>
            <w:right w:w="0" w:type="dxa"/>
          </w:tblCellMar>
        </w:tblPrEx>
        <w:trPr>
          <w:del w:id="816"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817" w:author="RAFAEL SOTOMAYOR" w:date="2016-12-20T17:07:00Z"/>
              </w:rPr>
            </w:pPr>
            <w:del w:id="818" w:author="RAFAEL SOTOMAYOR" w:date="2016-12-20T17:07:00Z">
              <w:r w:rsidDel="00C66CF8">
                <w:rPr>
                  <w:color w:val="000000"/>
                  <w:sz w:val="16"/>
                  <w:szCs w:val="16"/>
                </w:rPr>
                <w:delText>Coironal</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19" w:author="RAFAEL SOTOMAYOR" w:date="2016-12-20T17:07:00Z"/>
              </w:rPr>
            </w:pPr>
            <w:del w:id="820" w:author="RAFAEL SOTOMAYOR" w:date="2016-12-20T17:07:00Z">
              <w:r w:rsidDel="00C66CF8">
                <w:rPr>
                  <w:color w:val="000000"/>
                  <w:sz w:val="16"/>
                  <w:szCs w:val="16"/>
                </w:rPr>
                <w:delText>915</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21" w:author="RAFAEL SOTOMAYOR" w:date="2016-12-20T17:07:00Z"/>
              </w:rPr>
            </w:pPr>
            <w:del w:id="822" w:author="RAFAEL SOTOMAYOR" w:date="2016-12-20T17:07:00Z">
              <w:r w:rsidDel="00C66CF8">
                <w:rPr>
                  <w:color w:val="000000"/>
                  <w:sz w:val="16"/>
                  <w:szCs w:val="16"/>
                </w:rPr>
                <w:delText>2.589.845</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23" w:author="RAFAEL SOTOMAYOR" w:date="2016-12-20T17:07:00Z"/>
              </w:rPr>
            </w:pPr>
            <w:del w:id="824" w:author="RAFAEL SOTOMAYOR" w:date="2016-12-20T17:07:00Z">
              <w:r w:rsidDel="00C66CF8">
                <w:rPr>
                  <w:color w:val="000000"/>
                  <w:sz w:val="16"/>
                  <w:szCs w:val="16"/>
                </w:rPr>
                <w:delText>2.116.951</w:delText>
              </w:r>
            </w:del>
          </w:p>
        </w:tc>
      </w:tr>
      <w:tr w:rsidR="00071D81" w:rsidDel="00C66CF8">
        <w:tblPrEx>
          <w:tblCellMar>
            <w:top w:w="0" w:type="dxa"/>
            <w:left w:w="0" w:type="dxa"/>
            <w:bottom w:w="0" w:type="dxa"/>
            <w:right w:w="0" w:type="dxa"/>
          </w:tblCellMar>
        </w:tblPrEx>
        <w:trPr>
          <w:del w:id="825"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826" w:author="RAFAEL SOTOMAYOR" w:date="2016-12-20T17:07:00Z"/>
              </w:rPr>
            </w:pPr>
            <w:del w:id="827" w:author="RAFAEL SOTOMAYOR" w:date="2016-12-20T17:07:00Z">
              <w:r w:rsidDel="00C66CF8">
                <w:rPr>
                  <w:color w:val="000000"/>
                  <w:sz w:val="16"/>
                  <w:szCs w:val="16"/>
                </w:rPr>
                <w:delText>Cordillera</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28" w:author="RAFAEL SOTOMAYOR" w:date="2016-12-20T17:07:00Z"/>
              </w:rPr>
            </w:pPr>
            <w:del w:id="829" w:author="RAFAEL SOTOMAYOR" w:date="2016-12-20T17:07:00Z">
              <w:r w:rsidDel="00C66CF8">
                <w:rPr>
                  <w:color w:val="000000"/>
                  <w:sz w:val="16"/>
                  <w:szCs w:val="16"/>
                </w:rPr>
                <w:delText>15.760</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30" w:author="RAFAEL SOTOMAYOR" w:date="2016-12-20T17:07:00Z"/>
              </w:rPr>
            </w:pPr>
            <w:del w:id="831" w:author="RAFAEL SOTOMAYOR" w:date="2016-12-20T17:07:00Z">
              <w:r w:rsidDel="00C66CF8">
                <w:rPr>
                  <w:color w:val="000000"/>
                  <w:sz w:val="16"/>
                  <w:szCs w:val="16"/>
                </w:rPr>
                <w:delText>9.109.869</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32" w:author="RAFAEL SOTOMAYOR" w:date="2016-12-20T17:07:00Z"/>
              </w:rPr>
            </w:pPr>
            <w:del w:id="833" w:author="RAFAEL SOTOMAYOR" w:date="2016-12-20T17:07:00Z">
              <w:r w:rsidDel="00C66CF8">
                <w:rPr>
                  <w:color w:val="000000"/>
                  <w:sz w:val="16"/>
                  <w:szCs w:val="16"/>
                </w:rPr>
                <w:delText>2.500.778</w:delText>
              </w:r>
            </w:del>
          </w:p>
        </w:tc>
      </w:tr>
      <w:tr w:rsidR="00071D81" w:rsidDel="00C66CF8">
        <w:tblPrEx>
          <w:tblCellMar>
            <w:top w:w="0" w:type="dxa"/>
            <w:left w:w="0" w:type="dxa"/>
            <w:bottom w:w="0" w:type="dxa"/>
            <w:right w:w="0" w:type="dxa"/>
          </w:tblCellMar>
        </w:tblPrEx>
        <w:trPr>
          <w:del w:id="834"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835" w:author="RAFAEL SOTOMAYOR" w:date="2016-12-20T17:07:00Z"/>
              </w:rPr>
            </w:pPr>
            <w:del w:id="836" w:author="RAFAEL SOTOMAYOR" w:date="2016-12-20T17:07:00Z">
              <w:r w:rsidDel="00C66CF8">
                <w:rPr>
                  <w:color w:val="000000"/>
                  <w:sz w:val="16"/>
                  <w:szCs w:val="16"/>
                </w:rPr>
                <w:delText>Depresión intermedia</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37" w:author="RAFAEL SOTOMAYOR" w:date="2016-12-20T17:07:00Z"/>
              </w:rPr>
            </w:pPr>
            <w:del w:id="838" w:author="RAFAEL SOTOMAYOR" w:date="2016-12-20T17:07:00Z">
              <w:r w:rsidDel="00C66CF8">
                <w:rPr>
                  <w:color w:val="000000"/>
                  <w:sz w:val="16"/>
                  <w:szCs w:val="16"/>
                </w:rPr>
                <w:delText>70.374</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39" w:author="RAFAEL SOTOMAYOR" w:date="2016-12-20T17:07:00Z"/>
              </w:rPr>
            </w:pPr>
            <w:del w:id="840" w:author="RAFAEL SOTOMAYOR" w:date="2016-12-20T17:07:00Z">
              <w:r w:rsidDel="00C66CF8">
                <w:rPr>
                  <w:color w:val="000000"/>
                  <w:sz w:val="16"/>
                  <w:szCs w:val="16"/>
                </w:rPr>
                <w:delText>2.007.188</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41" w:author="RAFAEL SOTOMAYOR" w:date="2016-12-20T17:07:00Z"/>
              </w:rPr>
            </w:pPr>
            <w:del w:id="842" w:author="RAFAEL SOTOMAYOR" w:date="2016-12-20T17:07:00Z">
              <w:r w:rsidDel="00C66CF8">
                <w:rPr>
                  <w:color w:val="000000"/>
                  <w:sz w:val="16"/>
                  <w:szCs w:val="16"/>
                </w:rPr>
                <w:delText>1.530.896</w:delText>
              </w:r>
            </w:del>
          </w:p>
        </w:tc>
      </w:tr>
      <w:tr w:rsidR="00071D81" w:rsidDel="00C66CF8">
        <w:tblPrEx>
          <w:tblCellMar>
            <w:top w:w="0" w:type="dxa"/>
            <w:left w:w="0" w:type="dxa"/>
            <w:bottom w:w="0" w:type="dxa"/>
            <w:right w:w="0" w:type="dxa"/>
          </w:tblCellMar>
        </w:tblPrEx>
        <w:trPr>
          <w:del w:id="843"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844" w:author="RAFAEL SOTOMAYOR" w:date="2016-12-20T17:07:00Z"/>
              </w:rPr>
            </w:pPr>
            <w:del w:id="845" w:author="RAFAEL SOTOMAYOR" w:date="2016-12-20T17:07:00Z">
              <w:r w:rsidDel="00C66CF8">
                <w:rPr>
                  <w:color w:val="000000"/>
                  <w:sz w:val="16"/>
                  <w:szCs w:val="16"/>
                </w:rPr>
                <w:delText>Desierto</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46" w:author="RAFAEL SOTOMAYOR" w:date="2016-12-20T17:07:00Z"/>
              </w:rPr>
            </w:pPr>
            <w:del w:id="847" w:author="RAFAEL SOTOMAYOR" w:date="2016-12-20T17:07:00Z">
              <w:r w:rsidDel="00C66CF8">
                <w:rPr>
                  <w:color w:val="000000"/>
                  <w:sz w:val="16"/>
                  <w:szCs w:val="16"/>
                </w:rPr>
                <w:delText>2.682</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48" w:author="RAFAEL SOTOMAYOR" w:date="2016-12-20T17:07:00Z"/>
              </w:rPr>
            </w:pPr>
            <w:del w:id="849" w:author="RAFAEL SOTOMAYOR" w:date="2016-12-20T17:07:00Z">
              <w:r w:rsidDel="00C66CF8">
                <w:rPr>
                  <w:color w:val="000000"/>
                  <w:sz w:val="16"/>
                  <w:szCs w:val="16"/>
                </w:rPr>
                <w:delText>1.592.557</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50" w:author="RAFAEL SOTOMAYOR" w:date="2016-12-20T17:07:00Z"/>
              </w:rPr>
            </w:pPr>
            <w:del w:id="851" w:author="RAFAEL SOTOMAYOR" w:date="2016-12-20T17:07:00Z">
              <w:r w:rsidDel="00C66CF8">
                <w:rPr>
                  <w:color w:val="000000"/>
                  <w:sz w:val="16"/>
                  <w:szCs w:val="16"/>
                </w:rPr>
                <w:delText>333.487</w:delText>
              </w:r>
            </w:del>
          </w:p>
        </w:tc>
      </w:tr>
      <w:tr w:rsidR="00071D81" w:rsidDel="00C66CF8">
        <w:tblPrEx>
          <w:tblCellMar>
            <w:top w:w="0" w:type="dxa"/>
            <w:left w:w="0" w:type="dxa"/>
            <w:bottom w:w="0" w:type="dxa"/>
            <w:right w:w="0" w:type="dxa"/>
          </w:tblCellMar>
        </w:tblPrEx>
        <w:trPr>
          <w:del w:id="852"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853" w:author="RAFAEL SOTOMAYOR" w:date="2016-12-20T17:07:00Z"/>
              </w:rPr>
            </w:pPr>
            <w:del w:id="854" w:author="RAFAEL SOTOMAYOR" w:date="2016-12-20T17:07:00Z">
              <w:r w:rsidDel="00C66CF8">
                <w:rPr>
                  <w:color w:val="000000"/>
                  <w:sz w:val="16"/>
                  <w:szCs w:val="16"/>
                </w:rPr>
                <w:delText>Ñadis</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55" w:author="RAFAEL SOTOMAYOR" w:date="2016-12-20T17:07:00Z"/>
              </w:rPr>
            </w:pPr>
            <w:del w:id="856" w:author="RAFAEL SOTOMAYOR" w:date="2016-12-20T17:07:00Z">
              <w:r w:rsidDel="00C66CF8">
                <w:rPr>
                  <w:color w:val="000000"/>
                  <w:sz w:val="16"/>
                  <w:szCs w:val="16"/>
                </w:rPr>
                <w:delText>6.999</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57" w:author="RAFAEL SOTOMAYOR" w:date="2016-12-20T17:07:00Z"/>
              </w:rPr>
            </w:pPr>
            <w:del w:id="858" w:author="RAFAEL SOTOMAYOR" w:date="2016-12-20T17:07:00Z">
              <w:r w:rsidDel="00C66CF8">
                <w:rPr>
                  <w:color w:val="000000"/>
                  <w:sz w:val="16"/>
                  <w:szCs w:val="16"/>
                </w:rPr>
                <w:delText>291.989</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59" w:author="RAFAEL SOTOMAYOR" w:date="2016-12-20T17:07:00Z"/>
              </w:rPr>
            </w:pPr>
            <w:del w:id="860" w:author="RAFAEL SOTOMAYOR" w:date="2016-12-20T17:07:00Z">
              <w:r w:rsidDel="00C66CF8">
                <w:rPr>
                  <w:color w:val="000000"/>
                  <w:sz w:val="16"/>
                  <w:szCs w:val="16"/>
                </w:rPr>
                <w:delText>172.444</w:delText>
              </w:r>
            </w:del>
          </w:p>
        </w:tc>
      </w:tr>
      <w:tr w:rsidR="00071D81" w:rsidDel="00C66CF8">
        <w:tblPrEx>
          <w:tblCellMar>
            <w:top w:w="0" w:type="dxa"/>
            <w:left w:w="0" w:type="dxa"/>
            <w:bottom w:w="0" w:type="dxa"/>
            <w:right w:w="0" w:type="dxa"/>
          </w:tblCellMar>
        </w:tblPrEx>
        <w:trPr>
          <w:del w:id="861"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862" w:author="RAFAEL SOTOMAYOR" w:date="2016-12-20T17:07:00Z"/>
              </w:rPr>
            </w:pPr>
            <w:del w:id="863" w:author="RAFAEL SOTOMAYOR" w:date="2016-12-20T17:07:00Z">
              <w:r w:rsidDel="00C66CF8">
                <w:rPr>
                  <w:color w:val="000000"/>
                  <w:sz w:val="16"/>
                  <w:szCs w:val="16"/>
                </w:rPr>
                <w:delText>Precordillera</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64" w:author="RAFAEL SOTOMAYOR" w:date="2016-12-20T17:07:00Z"/>
              </w:rPr>
            </w:pPr>
            <w:del w:id="865" w:author="RAFAEL SOTOMAYOR" w:date="2016-12-20T17:07:00Z">
              <w:r w:rsidDel="00C66CF8">
                <w:rPr>
                  <w:color w:val="000000"/>
                  <w:sz w:val="16"/>
                  <w:szCs w:val="16"/>
                </w:rPr>
                <w:delText>28.147</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66" w:author="RAFAEL SOTOMAYOR" w:date="2016-12-20T17:07:00Z"/>
              </w:rPr>
            </w:pPr>
            <w:del w:id="867" w:author="RAFAEL SOTOMAYOR" w:date="2016-12-20T17:07:00Z">
              <w:r w:rsidDel="00C66CF8">
                <w:rPr>
                  <w:color w:val="000000"/>
                  <w:sz w:val="16"/>
                  <w:szCs w:val="16"/>
                </w:rPr>
                <w:delText>5.033.223</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68" w:author="RAFAEL SOTOMAYOR" w:date="2016-12-20T17:07:00Z"/>
              </w:rPr>
            </w:pPr>
            <w:del w:id="869" w:author="RAFAEL SOTOMAYOR" w:date="2016-12-20T17:07:00Z">
              <w:r w:rsidDel="00C66CF8">
                <w:rPr>
                  <w:color w:val="000000"/>
                  <w:sz w:val="16"/>
                  <w:szCs w:val="16"/>
                </w:rPr>
                <w:delText>1.933.273</w:delText>
              </w:r>
            </w:del>
          </w:p>
        </w:tc>
      </w:tr>
      <w:tr w:rsidR="00071D81" w:rsidDel="00C66CF8">
        <w:tblPrEx>
          <w:tblCellMar>
            <w:top w:w="0" w:type="dxa"/>
            <w:left w:w="0" w:type="dxa"/>
            <w:bottom w:w="0" w:type="dxa"/>
            <w:right w:w="0" w:type="dxa"/>
          </w:tblCellMar>
        </w:tblPrEx>
        <w:trPr>
          <w:del w:id="870"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871" w:author="RAFAEL SOTOMAYOR" w:date="2016-12-20T17:07:00Z"/>
              </w:rPr>
            </w:pPr>
            <w:del w:id="872" w:author="RAFAEL SOTOMAYOR" w:date="2016-12-20T17:07:00Z">
              <w:r w:rsidDel="00C66CF8">
                <w:rPr>
                  <w:color w:val="000000"/>
                  <w:sz w:val="16"/>
                  <w:szCs w:val="16"/>
                </w:rPr>
                <w:delText>Precordillera trasandina</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73" w:author="RAFAEL SOTOMAYOR" w:date="2016-12-20T17:07:00Z"/>
              </w:rPr>
            </w:pPr>
            <w:del w:id="874" w:author="RAFAEL SOTOMAYOR" w:date="2016-12-20T17:07:00Z">
              <w:r w:rsidDel="00C66CF8">
                <w:rPr>
                  <w:color w:val="000000"/>
                  <w:sz w:val="16"/>
                  <w:szCs w:val="16"/>
                </w:rPr>
                <w:delText>1.153</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75" w:author="RAFAEL SOTOMAYOR" w:date="2016-12-20T17:07:00Z"/>
              </w:rPr>
            </w:pPr>
            <w:del w:id="876" w:author="RAFAEL SOTOMAYOR" w:date="2016-12-20T17:07:00Z">
              <w:r w:rsidDel="00C66CF8">
                <w:rPr>
                  <w:color w:val="000000"/>
                  <w:sz w:val="16"/>
                  <w:szCs w:val="16"/>
                </w:rPr>
                <w:delText>2.600.602</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77" w:author="RAFAEL SOTOMAYOR" w:date="2016-12-20T17:07:00Z"/>
              </w:rPr>
            </w:pPr>
            <w:del w:id="878" w:author="RAFAEL SOTOMAYOR" w:date="2016-12-20T17:07:00Z">
              <w:r w:rsidDel="00C66CF8">
                <w:rPr>
                  <w:color w:val="000000"/>
                  <w:sz w:val="16"/>
                  <w:szCs w:val="16"/>
                </w:rPr>
                <w:delText>475.359</w:delText>
              </w:r>
            </w:del>
          </w:p>
        </w:tc>
      </w:tr>
      <w:tr w:rsidR="00071D81" w:rsidDel="00C66CF8">
        <w:tblPrEx>
          <w:tblCellMar>
            <w:top w:w="0" w:type="dxa"/>
            <w:left w:w="0" w:type="dxa"/>
            <w:bottom w:w="0" w:type="dxa"/>
            <w:right w:w="0" w:type="dxa"/>
          </w:tblCellMar>
        </w:tblPrEx>
        <w:trPr>
          <w:del w:id="879"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880" w:author="RAFAEL SOTOMAYOR" w:date="2016-12-20T17:07:00Z"/>
              </w:rPr>
            </w:pPr>
            <w:del w:id="881" w:author="RAFAEL SOTOMAYOR" w:date="2016-12-20T17:07:00Z">
              <w:r w:rsidDel="00C66CF8">
                <w:rPr>
                  <w:color w:val="000000"/>
                  <w:sz w:val="16"/>
                  <w:szCs w:val="16"/>
                </w:rPr>
                <w:delText>Secano costero</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82" w:author="RAFAEL SOTOMAYOR" w:date="2016-12-20T17:07:00Z"/>
              </w:rPr>
            </w:pPr>
            <w:del w:id="883" w:author="RAFAEL SOTOMAYOR" w:date="2016-12-20T17:07:00Z">
              <w:r w:rsidDel="00C66CF8">
                <w:rPr>
                  <w:color w:val="000000"/>
                  <w:sz w:val="16"/>
                  <w:szCs w:val="16"/>
                </w:rPr>
                <w:delText>43.727</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84" w:author="RAFAEL SOTOMAYOR" w:date="2016-12-20T17:07:00Z"/>
              </w:rPr>
            </w:pPr>
            <w:del w:id="885" w:author="RAFAEL SOTOMAYOR" w:date="2016-12-20T17:07:00Z">
              <w:r w:rsidDel="00C66CF8">
                <w:rPr>
                  <w:color w:val="000000"/>
                  <w:sz w:val="16"/>
                  <w:szCs w:val="16"/>
                </w:rPr>
                <w:delText>3.965.996</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86" w:author="RAFAEL SOTOMAYOR" w:date="2016-12-20T17:07:00Z"/>
              </w:rPr>
            </w:pPr>
            <w:del w:id="887" w:author="RAFAEL SOTOMAYOR" w:date="2016-12-20T17:07:00Z">
              <w:r w:rsidDel="00C66CF8">
                <w:rPr>
                  <w:color w:val="000000"/>
                  <w:sz w:val="16"/>
                  <w:szCs w:val="16"/>
                </w:rPr>
                <w:delText>2.182.167</w:delText>
              </w:r>
            </w:del>
          </w:p>
        </w:tc>
      </w:tr>
      <w:tr w:rsidR="00071D81" w:rsidDel="00C66CF8">
        <w:tblPrEx>
          <w:tblCellMar>
            <w:top w:w="0" w:type="dxa"/>
            <w:left w:w="0" w:type="dxa"/>
            <w:bottom w:w="0" w:type="dxa"/>
            <w:right w:w="0" w:type="dxa"/>
          </w:tblCellMar>
        </w:tblPrEx>
        <w:trPr>
          <w:del w:id="888"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889" w:author="RAFAEL SOTOMAYOR" w:date="2016-12-20T17:07:00Z"/>
              </w:rPr>
            </w:pPr>
            <w:del w:id="890" w:author="RAFAEL SOTOMAYOR" w:date="2016-12-20T17:07:00Z">
              <w:r w:rsidDel="00C66CF8">
                <w:rPr>
                  <w:color w:val="000000"/>
                  <w:sz w:val="16"/>
                  <w:szCs w:val="16"/>
                </w:rPr>
                <w:delText>Secano interior</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91" w:author="RAFAEL SOTOMAYOR" w:date="2016-12-20T17:07:00Z"/>
              </w:rPr>
            </w:pPr>
            <w:del w:id="892" w:author="RAFAEL SOTOMAYOR" w:date="2016-12-20T17:07:00Z">
              <w:r w:rsidDel="00C66CF8">
                <w:rPr>
                  <w:color w:val="000000"/>
                  <w:sz w:val="16"/>
                  <w:szCs w:val="16"/>
                </w:rPr>
                <w:delText>39.799</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93" w:author="RAFAEL SOTOMAYOR" w:date="2016-12-20T17:07:00Z"/>
              </w:rPr>
            </w:pPr>
            <w:del w:id="894" w:author="RAFAEL SOTOMAYOR" w:date="2016-12-20T17:07:00Z">
              <w:r w:rsidDel="00C66CF8">
                <w:rPr>
                  <w:color w:val="000000"/>
                  <w:sz w:val="16"/>
                  <w:szCs w:val="16"/>
                </w:rPr>
                <w:delText>2.408.725</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895" w:author="RAFAEL SOTOMAYOR" w:date="2016-12-20T17:07:00Z"/>
              </w:rPr>
            </w:pPr>
            <w:del w:id="896" w:author="RAFAEL SOTOMAYOR" w:date="2016-12-20T17:07:00Z">
              <w:r w:rsidDel="00C66CF8">
                <w:rPr>
                  <w:color w:val="000000"/>
                  <w:sz w:val="16"/>
                  <w:szCs w:val="16"/>
                </w:rPr>
                <w:delText>1.523.783</w:delText>
              </w:r>
            </w:del>
          </w:p>
        </w:tc>
      </w:tr>
      <w:tr w:rsidR="00071D81" w:rsidDel="00C66CF8">
        <w:tblPrEx>
          <w:tblCellMar>
            <w:top w:w="0" w:type="dxa"/>
            <w:left w:w="0" w:type="dxa"/>
            <w:bottom w:w="0" w:type="dxa"/>
            <w:right w:w="0" w:type="dxa"/>
          </w:tblCellMar>
        </w:tblPrEx>
        <w:trPr>
          <w:del w:id="897"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898" w:author="RAFAEL SOTOMAYOR" w:date="2016-12-20T17:07:00Z"/>
              </w:rPr>
            </w:pPr>
            <w:del w:id="899" w:author="RAFAEL SOTOMAYOR" w:date="2016-12-20T17:07:00Z">
              <w:r w:rsidDel="00C66CF8">
                <w:rPr>
                  <w:color w:val="000000"/>
                  <w:sz w:val="16"/>
                  <w:szCs w:val="16"/>
                </w:rPr>
                <w:delText>Secano norte chico</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00" w:author="RAFAEL SOTOMAYOR" w:date="2016-12-20T17:07:00Z"/>
              </w:rPr>
            </w:pPr>
            <w:del w:id="901" w:author="RAFAEL SOTOMAYOR" w:date="2016-12-20T17:07:00Z">
              <w:r w:rsidDel="00C66CF8">
                <w:rPr>
                  <w:color w:val="000000"/>
                  <w:sz w:val="16"/>
                  <w:szCs w:val="16"/>
                </w:rPr>
                <w:delText>11.456</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02" w:author="RAFAEL SOTOMAYOR" w:date="2016-12-20T17:07:00Z"/>
              </w:rPr>
            </w:pPr>
            <w:del w:id="903" w:author="RAFAEL SOTOMAYOR" w:date="2016-12-20T17:07:00Z">
              <w:r w:rsidDel="00C66CF8">
                <w:rPr>
                  <w:color w:val="000000"/>
                  <w:sz w:val="16"/>
                  <w:szCs w:val="16"/>
                </w:rPr>
                <w:delText>2.207.184</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04" w:author="RAFAEL SOTOMAYOR" w:date="2016-12-20T17:07:00Z"/>
              </w:rPr>
            </w:pPr>
            <w:del w:id="905" w:author="RAFAEL SOTOMAYOR" w:date="2016-12-20T17:07:00Z">
              <w:r w:rsidDel="00C66CF8">
                <w:rPr>
                  <w:color w:val="000000"/>
                  <w:sz w:val="16"/>
                  <w:szCs w:val="16"/>
                </w:rPr>
                <w:delText>1.599.618</w:delText>
              </w:r>
            </w:del>
          </w:p>
        </w:tc>
      </w:tr>
      <w:tr w:rsidR="00071D81" w:rsidDel="00C66CF8">
        <w:tblPrEx>
          <w:tblCellMar>
            <w:top w:w="0" w:type="dxa"/>
            <w:left w:w="0" w:type="dxa"/>
            <w:bottom w:w="0" w:type="dxa"/>
            <w:right w:w="0" w:type="dxa"/>
          </w:tblCellMar>
        </w:tblPrEx>
        <w:trPr>
          <w:del w:id="906"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907" w:author="RAFAEL SOTOMAYOR" w:date="2016-12-20T17:07:00Z"/>
              </w:rPr>
            </w:pPr>
            <w:del w:id="908" w:author="RAFAEL SOTOMAYOR" w:date="2016-12-20T17:07:00Z">
              <w:r w:rsidDel="00C66CF8">
                <w:rPr>
                  <w:color w:val="000000"/>
                  <w:sz w:val="16"/>
                  <w:szCs w:val="16"/>
                </w:rPr>
                <w:delText>Territorio insular occidental</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09" w:author="RAFAEL SOTOMAYOR" w:date="2016-12-20T17:07:00Z"/>
              </w:rPr>
            </w:pPr>
            <w:del w:id="910" w:author="RAFAEL SOTOMAYOR" w:date="2016-12-20T17:07:00Z">
              <w:r w:rsidDel="00C66CF8">
                <w:rPr>
                  <w:color w:val="000000"/>
                  <w:sz w:val="16"/>
                  <w:szCs w:val="16"/>
                </w:rPr>
                <w:delText>344</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11" w:author="RAFAEL SOTOMAYOR" w:date="2016-12-20T17:07:00Z"/>
              </w:rPr>
            </w:pPr>
            <w:del w:id="912" w:author="RAFAEL SOTOMAYOR" w:date="2016-12-20T17:07:00Z">
              <w:r w:rsidDel="00C66CF8">
                <w:rPr>
                  <w:color w:val="000000"/>
                  <w:sz w:val="16"/>
                  <w:szCs w:val="16"/>
                </w:rPr>
                <w:delText>23.364</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13" w:author="RAFAEL SOTOMAYOR" w:date="2016-12-20T17:07:00Z"/>
              </w:rPr>
            </w:pPr>
            <w:del w:id="914" w:author="RAFAEL SOTOMAYOR" w:date="2016-12-20T17:07:00Z">
              <w:r w:rsidDel="00C66CF8">
                <w:rPr>
                  <w:color w:val="000000"/>
                  <w:sz w:val="16"/>
                  <w:szCs w:val="16"/>
                </w:rPr>
                <w:delText>16.933</w:delText>
              </w:r>
            </w:del>
          </w:p>
        </w:tc>
      </w:tr>
      <w:tr w:rsidR="00071D81" w:rsidDel="00C66CF8">
        <w:tblPrEx>
          <w:tblCellMar>
            <w:top w:w="0" w:type="dxa"/>
            <w:left w:w="0" w:type="dxa"/>
            <w:bottom w:w="0" w:type="dxa"/>
            <w:right w:w="0" w:type="dxa"/>
          </w:tblCellMar>
        </w:tblPrEx>
        <w:trPr>
          <w:del w:id="915"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916" w:author="RAFAEL SOTOMAYOR" w:date="2016-12-20T17:07:00Z"/>
              </w:rPr>
            </w:pPr>
            <w:del w:id="917" w:author="RAFAEL SOTOMAYOR" w:date="2016-12-20T17:07:00Z">
              <w:r w:rsidDel="00C66CF8">
                <w:rPr>
                  <w:color w:val="000000"/>
                  <w:sz w:val="16"/>
                  <w:szCs w:val="16"/>
                </w:rPr>
                <w:delText>Transición</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18" w:author="RAFAEL SOTOMAYOR" w:date="2016-12-20T17:07:00Z"/>
              </w:rPr>
            </w:pPr>
            <w:del w:id="919" w:author="RAFAEL SOTOMAYOR" w:date="2016-12-20T17:07:00Z">
              <w:r w:rsidDel="00C66CF8">
                <w:rPr>
                  <w:color w:val="000000"/>
                  <w:sz w:val="16"/>
                  <w:szCs w:val="16"/>
                </w:rPr>
                <w:delText>301</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20" w:author="RAFAEL SOTOMAYOR" w:date="2016-12-20T17:07:00Z"/>
              </w:rPr>
            </w:pPr>
            <w:del w:id="921" w:author="RAFAEL SOTOMAYOR" w:date="2016-12-20T17:07:00Z">
              <w:r w:rsidDel="00C66CF8">
                <w:rPr>
                  <w:color w:val="000000"/>
                  <w:sz w:val="16"/>
                  <w:szCs w:val="16"/>
                </w:rPr>
                <w:delText>858.459</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22" w:author="RAFAEL SOTOMAYOR" w:date="2016-12-20T17:07:00Z"/>
              </w:rPr>
            </w:pPr>
            <w:del w:id="923" w:author="RAFAEL SOTOMAYOR" w:date="2016-12-20T17:07:00Z">
              <w:r w:rsidDel="00C66CF8">
                <w:rPr>
                  <w:color w:val="000000"/>
                  <w:sz w:val="16"/>
                  <w:szCs w:val="16"/>
                </w:rPr>
                <w:delText>301.295</w:delText>
              </w:r>
            </w:del>
          </w:p>
        </w:tc>
      </w:tr>
      <w:tr w:rsidR="00071D81" w:rsidDel="00C66CF8">
        <w:tblPrEx>
          <w:tblCellMar>
            <w:top w:w="0" w:type="dxa"/>
            <w:left w:w="0" w:type="dxa"/>
            <w:bottom w:w="0" w:type="dxa"/>
            <w:right w:w="0" w:type="dxa"/>
          </w:tblCellMar>
        </w:tblPrEx>
        <w:trPr>
          <w:del w:id="924"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925" w:author="RAFAEL SOTOMAYOR" w:date="2016-12-20T17:07:00Z"/>
              </w:rPr>
            </w:pPr>
            <w:del w:id="926" w:author="RAFAEL SOTOMAYOR" w:date="2016-12-20T17:07:00Z">
              <w:r w:rsidDel="00C66CF8">
                <w:rPr>
                  <w:color w:val="000000"/>
                  <w:sz w:val="16"/>
                  <w:szCs w:val="16"/>
                </w:rPr>
                <w:delText>Valle secano</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27" w:author="RAFAEL SOTOMAYOR" w:date="2016-12-20T17:07:00Z"/>
              </w:rPr>
            </w:pPr>
            <w:del w:id="928" w:author="RAFAEL SOTOMAYOR" w:date="2016-12-20T17:07:00Z">
              <w:r w:rsidDel="00C66CF8">
                <w:rPr>
                  <w:color w:val="000000"/>
                  <w:sz w:val="16"/>
                  <w:szCs w:val="16"/>
                </w:rPr>
                <w:delText>43.782</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29" w:author="RAFAEL SOTOMAYOR" w:date="2016-12-20T17:07:00Z"/>
              </w:rPr>
            </w:pPr>
            <w:del w:id="930" w:author="RAFAEL SOTOMAYOR" w:date="2016-12-20T17:07:00Z">
              <w:r w:rsidDel="00C66CF8">
                <w:rPr>
                  <w:color w:val="000000"/>
                  <w:sz w:val="16"/>
                  <w:szCs w:val="16"/>
                </w:rPr>
                <w:delText>1.619.658</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31" w:author="RAFAEL SOTOMAYOR" w:date="2016-12-20T17:07:00Z"/>
              </w:rPr>
            </w:pPr>
            <w:del w:id="932" w:author="RAFAEL SOTOMAYOR" w:date="2016-12-20T17:07:00Z">
              <w:r w:rsidDel="00C66CF8">
                <w:rPr>
                  <w:color w:val="000000"/>
                  <w:sz w:val="16"/>
                  <w:szCs w:val="16"/>
                </w:rPr>
                <w:delText>1.293.960</w:delText>
              </w:r>
            </w:del>
          </w:p>
        </w:tc>
      </w:tr>
      <w:tr w:rsidR="00071D81" w:rsidDel="00C66CF8">
        <w:tblPrEx>
          <w:tblCellMar>
            <w:top w:w="0" w:type="dxa"/>
            <w:left w:w="0" w:type="dxa"/>
            <w:bottom w:w="0" w:type="dxa"/>
            <w:right w:w="0" w:type="dxa"/>
          </w:tblCellMar>
        </w:tblPrEx>
        <w:trPr>
          <w:del w:id="933" w:author="RAFAEL SOTOMAYOR" w:date="2016-12-20T17:07:00Z"/>
        </w:trPr>
        <w:tc>
          <w:tcPr>
            <w:tcW w:w="2835" w:type="dxa"/>
            <w:shd w:val="clear" w:color="auto" w:fill="FFFFFF"/>
            <w:tcMar>
              <w:top w:w="40" w:type="dxa"/>
              <w:left w:w="40" w:type="dxa"/>
              <w:bottom w:w="40" w:type="dxa"/>
              <w:right w:w="40" w:type="dxa"/>
            </w:tcMar>
            <w:vAlign w:val="bottom"/>
          </w:tcPr>
          <w:p w:rsidR="00071D81" w:rsidDel="00C66CF8" w:rsidRDefault="004423CA">
            <w:pPr>
              <w:contextualSpacing w:val="0"/>
              <w:rPr>
                <w:del w:id="934" w:author="RAFAEL SOTOMAYOR" w:date="2016-12-20T17:07:00Z"/>
              </w:rPr>
            </w:pPr>
            <w:del w:id="935" w:author="RAFAEL SOTOMAYOR" w:date="2016-12-20T17:07:00Z">
              <w:r w:rsidDel="00C66CF8">
                <w:rPr>
                  <w:color w:val="000000"/>
                  <w:sz w:val="16"/>
                  <w:szCs w:val="16"/>
                </w:rPr>
                <w:delText>Valle transversal</w:delText>
              </w:r>
            </w:del>
          </w:p>
        </w:tc>
        <w:tc>
          <w:tcPr>
            <w:tcW w:w="178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36" w:author="RAFAEL SOTOMAYOR" w:date="2016-12-20T17:07:00Z"/>
              </w:rPr>
            </w:pPr>
            <w:del w:id="937" w:author="RAFAEL SOTOMAYOR" w:date="2016-12-20T17:07:00Z">
              <w:r w:rsidDel="00C66CF8">
                <w:rPr>
                  <w:color w:val="000000"/>
                  <w:sz w:val="16"/>
                  <w:szCs w:val="16"/>
                </w:rPr>
                <w:delText>17.059</w:delText>
              </w:r>
            </w:del>
          </w:p>
        </w:tc>
        <w:tc>
          <w:tcPr>
            <w:tcW w:w="220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38" w:author="RAFAEL SOTOMAYOR" w:date="2016-12-20T17:07:00Z"/>
              </w:rPr>
            </w:pPr>
            <w:del w:id="939" w:author="RAFAEL SOTOMAYOR" w:date="2016-12-20T17:07:00Z">
              <w:r w:rsidDel="00C66CF8">
                <w:rPr>
                  <w:color w:val="000000"/>
                  <w:sz w:val="16"/>
                  <w:szCs w:val="16"/>
                </w:rPr>
                <w:delText>855.128</w:delText>
              </w:r>
            </w:del>
          </w:p>
        </w:tc>
        <w:tc>
          <w:tcPr>
            <w:tcW w:w="2055" w:type="dxa"/>
            <w:shd w:val="clear" w:color="auto" w:fill="FFFFFF"/>
            <w:tcMar>
              <w:top w:w="40" w:type="dxa"/>
              <w:left w:w="40" w:type="dxa"/>
              <w:bottom w:w="40" w:type="dxa"/>
              <w:right w:w="40" w:type="dxa"/>
            </w:tcMar>
            <w:vAlign w:val="bottom"/>
          </w:tcPr>
          <w:p w:rsidR="00071D81" w:rsidDel="00C66CF8" w:rsidRDefault="004423CA">
            <w:pPr>
              <w:contextualSpacing w:val="0"/>
              <w:jc w:val="right"/>
              <w:rPr>
                <w:del w:id="940" w:author="RAFAEL SOTOMAYOR" w:date="2016-12-20T17:07:00Z"/>
              </w:rPr>
            </w:pPr>
            <w:del w:id="941" w:author="RAFAEL SOTOMAYOR" w:date="2016-12-20T17:07:00Z">
              <w:r w:rsidDel="00C66CF8">
                <w:rPr>
                  <w:color w:val="000000"/>
                  <w:sz w:val="16"/>
                  <w:szCs w:val="16"/>
                </w:rPr>
                <w:delText>330.809</w:delText>
              </w:r>
            </w:del>
          </w:p>
        </w:tc>
      </w:tr>
      <w:tr w:rsidR="00071D81" w:rsidDel="00C66CF8">
        <w:tblPrEx>
          <w:tblCellMar>
            <w:top w:w="0" w:type="dxa"/>
            <w:left w:w="0" w:type="dxa"/>
            <w:bottom w:w="0" w:type="dxa"/>
            <w:right w:w="0" w:type="dxa"/>
          </w:tblCellMar>
        </w:tblPrEx>
        <w:trPr>
          <w:del w:id="942" w:author="RAFAEL SOTOMAYOR" w:date="2016-12-20T17:07:00Z"/>
        </w:trPr>
        <w:tc>
          <w:tcPr>
            <w:tcW w:w="2835" w:type="dxa"/>
            <w:tcBorders>
              <w:left w:val="single" w:sz="6" w:space="0" w:color="000000"/>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rPr>
                <w:del w:id="943" w:author="RAFAEL SOTOMAYOR" w:date="2016-12-20T17:07:00Z"/>
              </w:rPr>
            </w:pPr>
            <w:del w:id="944" w:author="RAFAEL SOTOMAYOR" w:date="2016-12-20T17:07:00Z">
              <w:r w:rsidDel="00C66CF8">
                <w:rPr>
                  <w:b/>
                  <w:color w:val="FFFFFF"/>
                  <w:sz w:val="18"/>
                  <w:szCs w:val="18"/>
                  <w:shd w:val="clear" w:color="auto" w:fill="38761D"/>
                </w:rPr>
                <w:delText>Total general</w:delText>
              </w:r>
            </w:del>
          </w:p>
        </w:tc>
        <w:tc>
          <w:tcPr>
            <w:tcW w:w="1785" w:type="dxa"/>
            <w:tcBorders>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jc w:val="right"/>
              <w:rPr>
                <w:del w:id="945" w:author="RAFAEL SOTOMAYOR" w:date="2016-12-20T17:07:00Z"/>
              </w:rPr>
            </w:pPr>
            <w:del w:id="946" w:author="RAFAEL SOTOMAYOR" w:date="2016-12-20T17:07:00Z">
              <w:r w:rsidDel="00C66CF8">
                <w:rPr>
                  <w:b/>
                  <w:color w:val="FFFFFF"/>
                  <w:sz w:val="18"/>
                  <w:szCs w:val="18"/>
                  <w:shd w:val="clear" w:color="auto" w:fill="38761D"/>
                </w:rPr>
                <w:delText>301.376</w:delText>
              </w:r>
            </w:del>
          </w:p>
        </w:tc>
        <w:tc>
          <w:tcPr>
            <w:tcW w:w="2205" w:type="dxa"/>
            <w:tcBorders>
              <w:bottom w:val="single" w:sz="6" w:space="0" w:color="000000"/>
              <w:right w:val="single" w:sz="6" w:space="0" w:color="000000"/>
            </w:tcBorders>
            <w:shd w:val="clear" w:color="auto" w:fill="38761D"/>
            <w:tcMar>
              <w:top w:w="40" w:type="dxa"/>
              <w:left w:w="40" w:type="dxa"/>
              <w:bottom w:w="40" w:type="dxa"/>
              <w:right w:w="40" w:type="dxa"/>
            </w:tcMar>
            <w:vAlign w:val="bottom"/>
          </w:tcPr>
          <w:p w:rsidR="00071D81" w:rsidDel="00C66CF8" w:rsidRDefault="004423CA">
            <w:pPr>
              <w:contextualSpacing w:val="0"/>
              <w:jc w:val="right"/>
              <w:rPr>
                <w:del w:id="947" w:author="RAFAEL SOTOMAYOR" w:date="2016-12-20T17:07:00Z"/>
              </w:rPr>
            </w:pPr>
            <w:del w:id="948" w:author="RAFAEL SOTOMAYOR" w:date="2016-12-20T17:07:00Z">
              <w:r w:rsidDel="00C66CF8">
                <w:rPr>
                  <w:b/>
                  <w:color w:val="FFFFFF"/>
                  <w:sz w:val="18"/>
                  <w:szCs w:val="18"/>
                  <w:shd w:val="clear" w:color="auto" w:fill="38761D"/>
                </w:rPr>
                <w:delText>51.695.733</w:delText>
              </w:r>
            </w:del>
          </w:p>
        </w:tc>
        <w:tc>
          <w:tcPr>
            <w:tcW w:w="2055" w:type="dxa"/>
            <w:tcBorders>
              <w:bottom w:val="single" w:sz="6" w:space="0" w:color="000000"/>
              <w:right w:val="single" w:sz="6" w:space="0" w:color="FFFFFE"/>
            </w:tcBorders>
            <w:shd w:val="clear" w:color="auto" w:fill="38761D"/>
            <w:tcMar>
              <w:top w:w="40" w:type="dxa"/>
              <w:left w:w="40" w:type="dxa"/>
              <w:bottom w:w="40" w:type="dxa"/>
              <w:right w:w="40" w:type="dxa"/>
            </w:tcMar>
            <w:vAlign w:val="bottom"/>
          </w:tcPr>
          <w:p w:rsidR="00071D81" w:rsidDel="00C66CF8" w:rsidRDefault="004423CA">
            <w:pPr>
              <w:contextualSpacing w:val="0"/>
              <w:jc w:val="right"/>
              <w:rPr>
                <w:del w:id="949" w:author="RAFAEL SOTOMAYOR" w:date="2016-12-20T17:07:00Z"/>
              </w:rPr>
            </w:pPr>
            <w:del w:id="950" w:author="RAFAEL SOTOMAYOR" w:date="2016-12-20T17:07:00Z">
              <w:r w:rsidDel="00C66CF8">
                <w:rPr>
                  <w:b/>
                  <w:color w:val="FFFFFF"/>
                  <w:sz w:val="18"/>
                  <w:szCs w:val="18"/>
                  <w:shd w:val="clear" w:color="auto" w:fill="38761D"/>
                </w:rPr>
                <w:delText>18.473.128</w:delText>
              </w:r>
            </w:del>
          </w:p>
        </w:tc>
      </w:tr>
      <w:tr w:rsidR="00071D81" w:rsidDel="00C66CF8">
        <w:tblPrEx>
          <w:tblCellMar>
            <w:top w:w="0" w:type="dxa"/>
            <w:left w:w="0" w:type="dxa"/>
            <w:bottom w:w="0" w:type="dxa"/>
            <w:right w:w="0" w:type="dxa"/>
          </w:tblCellMar>
        </w:tblPrEx>
        <w:trPr>
          <w:trHeight w:val="280"/>
          <w:del w:id="951" w:author="RAFAEL SOTOMAYOR" w:date="2016-12-20T17:07:00Z"/>
        </w:trPr>
        <w:tc>
          <w:tcPr>
            <w:tcW w:w="8880" w:type="dxa"/>
            <w:gridSpan w:val="4"/>
            <w:tcMar>
              <w:top w:w="40" w:type="dxa"/>
              <w:left w:w="40" w:type="dxa"/>
              <w:bottom w:w="40" w:type="dxa"/>
              <w:right w:w="40" w:type="dxa"/>
            </w:tcMar>
            <w:vAlign w:val="bottom"/>
          </w:tcPr>
          <w:p w:rsidR="00071D81" w:rsidDel="00C66CF8" w:rsidRDefault="004423CA">
            <w:pPr>
              <w:contextualSpacing w:val="0"/>
              <w:rPr>
                <w:del w:id="952" w:author="RAFAEL SOTOMAYOR" w:date="2016-12-20T17:07:00Z"/>
              </w:rPr>
            </w:pPr>
            <w:del w:id="953" w:author="RAFAEL SOTOMAYOR" w:date="2016-12-20T17:07:00Z">
              <w:r w:rsidDel="00C66CF8">
                <w:rPr>
                  <w:sz w:val="16"/>
                  <w:szCs w:val="16"/>
                </w:rPr>
                <w:delText>*Corresponde a la superficie bajo uso silvoagropecuario efectivo dentro de la explotación.</w:delText>
              </w:r>
            </w:del>
          </w:p>
        </w:tc>
      </w:tr>
      <w:tr w:rsidR="00071D81" w:rsidDel="00C66CF8">
        <w:tblPrEx>
          <w:tblCellMar>
            <w:top w:w="0" w:type="dxa"/>
            <w:left w:w="0" w:type="dxa"/>
            <w:bottom w:w="0" w:type="dxa"/>
            <w:right w:w="0" w:type="dxa"/>
          </w:tblCellMar>
        </w:tblPrEx>
        <w:trPr>
          <w:trHeight w:val="280"/>
          <w:del w:id="954" w:author="RAFAEL SOTOMAYOR" w:date="2016-12-20T17:07:00Z"/>
        </w:trPr>
        <w:tc>
          <w:tcPr>
            <w:tcW w:w="8880" w:type="dxa"/>
            <w:gridSpan w:val="4"/>
            <w:tcMar>
              <w:top w:w="40" w:type="dxa"/>
              <w:left w:w="40" w:type="dxa"/>
              <w:bottom w:w="40" w:type="dxa"/>
              <w:right w:w="40" w:type="dxa"/>
            </w:tcMar>
            <w:vAlign w:val="bottom"/>
          </w:tcPr>
          <w:p w:rsidR="00071D81" w:rsidDel="00C66CF8" w:rsidRDefault="004423CA">
            <w:pPr>
              <w:contextualSpacing w:val="0"/>
              <w:rPr>
                <w:del w:id="955" w:author="RAFAEL SOTOMAYOR" w:date="2016-12-20T17:07:00Z"/>
              </w:rPr>
            </w:pPr>
            <w:del w:id="956" w:author="RAFAEL SOTOMAYOR" w:date="2016-12-20T17:07:00Z">
              <w:r w:rsidDel="00C66CF8">
                <w:rPr>
                  <w:sz w:val="16"/>
                  <w:szCs w:val="16"/>
                </w:rPr>
                <w:delText>Fuente: elaborado por Odepa a partir de información del VII Censo Nacional Agropecuario y Forestal; Odepa - INE, 2007.</w:delText>
              </w:r>
            </w:del>
          </w:p>
        </w:tc>
      </w:tr>
    </w:tbl>
    <w:p w:rsidR="00071D81" w:rsidDel="00C66CF8" w:rsidRDefault="004423CA">
      <w:pPr>
        <w:contextualSpacing w:val="0"/>
        <w:rPr>
          <w:del w:id="957" w:author="RAFAEL SOTOMAYOR" w:date="2016-12-20T17:07:00Z"/>
        </w:rPr>
      </w:pPr>
      <w:del w:id="958" w:author="RAFAEL SOTOMAYOR" w:date="2016-12-20T17:07:00Z">
        <w:r w:rsidDel="00C66CF8">
          <w:tab/>
        </w:r>
        <w:r w:rsidDel="00C66CF8">
          <w:tab/>
        </w:r>
        <w:r w:rsidDel="00C66CF8">
          <w:tab/>
        </w:r>
        <w:r w:rsidDel="00C66CF8">
          <w:tab/>
        </w:r>
        <w:r w:rsidDel="00C66CF8">
          <w:tab/>
        </w:r>
        <w:r w:rsidDel="00C66CF8">
          <w:tab/>
        </w:r>
        <w:r w:rsidDel="00C66CF8">
          <w:tab/>
        </w:r>
        <w:r w:rsidDel="00C66CF8">
          <w:tab/>
        </w:r>
        <w:r w:rsidDel="00C66CF8">
          <w:tab/>
        </w:r>
        <w:r w:rsidDel="00C66CF8">
          <w:tab/>
        </w:r>
      </w:del>
    </w:p>
    <w:p w:rsidR="00071D81" w:rsidDel="00C66CF8" w:rsidRDefault="00071D81">
      <w:pPr>
        <w:contextualSpacing w:val="0"/>
        <w:rPr>
          <w:del w:id="959" w:author="RAFAEL SOTOMAYOR" w:date="2016-12-20T17:07:00Z"/>
        </w:rPr>
      </w:pPr>
    </w:p>
    <w:p w:rsidR="00071D81" w:rsidDel="00C66CF8" w:rsidRDefault="004423CA">
      <w:pPr>
        <w:contextualSpacing w:val="0"/>
        <w:rPr>
          <w:del w:id="960" w:author="RAFAEL SOTOMAYOR" w:date="2016-12-20T17:07:00Z"/>
        </w:rPr>
      </w:pPr>
      <w:del w:id="961" w:author="RAFAEL SOTOMAYOR" w:date="2016-12-20T17:07:00Z">
        <w:r w:rsidDel="00C66CF8">
          <w:delText>Como se ha indicado en este documento, la fruticultura es un sub-sector de gran importancia para la agricultura, que genera recursos económicos importantes para las regiones donde se desarrolla.</w:delText>
        </w:r>
      </w:del>
    </w:p>
    <w:p w:rsidR="00071D81" w:rsidDel="00C66CF8" w:rsidRDefault="00071D81">
      <w:pPr>
        <w:contextualSpacing w:val="0"/>
        <w:rPr>
          <w:del w:id="962" w:author="RAFAEL SOTOMAYOR" w:date="2016-12-20T17:07:00Z"/>
        </w:rPr>
      </w:pPr>
    </w:p>
    <w:p w:rsidR="00071D81" w:rsidDel="00C66CF8" w:rsidRDefault="004423CA">
      <w:pPr>
        <w:contextualSpacing w:val="0"/>
        <w:rPr>
          <w:del w:id="963" w:author="RAFAEL SOTOMAYOR" w:date="2016-12-20T17:07:00Z"/>
        </w:rPr>
      </w:pPr>
      <w:del w:id="964" w:author="RAFAEL SOTOMAYOR" w:date="2016-12-20T17:07:00Z">
        <w:r w:rsidDel="00C66CF8">
          <w:delText>En la producción frutícola se pueden diferenciar las exporta</w:delText>
        </w:r>
        <w:r w:rsidDel="00C66CF8">
          <w:delText>ciones de fruta fresca de las exportaciones de fruta procesada, la que genera un valor agregado a la materia prima inicial.</w:delText>
        </w:r>
      </w:del>
    </w:p>
    <w:p w:rsidR="00071D81" w:rsidDel="00C66CF8" w:rsidRDefault="00071D81">
      <w:pPr>
        <w:contextualSpacing w:val="0"/>
        <w:rPr>
          <w:del w:id="965" w:author="RAFAEL SOTOMAYOR" w:date="2016-12-20T17:07:00Z"/>
        </w:rPr>
      </w:pPr>
    </w:p>
    <w:p w:rsidR="00071D81" w:rsidDel="00C66CF8" w:rsidRDefault="00071D81">
      <w:pPr>
        <w:contextualSpacing w:val="0"/>
        <w:rPr>
          <w:del w:id="966" w:author="RAFAEL SOTOMAYOR" w:date="2016-12-20T17:07:00Z"/>
        </w:rPr>
      </w:pPr>
    </w:p>
    <w:p w:rsidR="00071D81" w:rsidDel="00C66CF8" w:rsidRDefault="00071D81">
      <w:pPr>
        <w:contextualSpacing w:val="0"/>
        <w:rPr>
          <w:del w:id="967" w:author="RAFAEL SOTOMAYOR" w:date="2016-12-20T17:07:00Z"/>
        </w:rPr>
      </w:pPr>
    </w:p>
    <w:p w:rsidR="00071D81" w:rsidDel="00C66CF8" w:rsidRDefault="00071D81">
      <w:pPr>
        <w:contextualSpacing w:val="0"/>
        <w:rPr>
          <w:del w:id="968" w:author="RAFAEL SOTOMAYOR" w:date="2016-12-20T17:07:00Z"/>
        </w:rPr>
      </w:pPr>
    </w:p>
    <w:p w:rsidR="00071D81" w:rsidDel="00C66CF8" w:rsidRDefault="00071D81">
      <w:pPr>
        <w:contextualSpacing w:val="0"/>
        <w:rPr>
          <w:del w:id="969" w:author="RAFAEL SOTOMAYOR" w:date="2016-12-20T17:07:00Z"/>
        </w:rPr>
      </w:pPr>
    </w:p>
    <w:p w:rsidR="00071D81" w:rsidDel="00C66CF8" w:rsidRDefault="004423CA">
      <w:pPr>
        <w:contextualSpacing w:val="0"/>
        <w:rPr>
          <w:del w:id="970" w:author="RAFAEL SOTOMAYOR" w:date="2016-12-20T17:07:00Z"/>
        </w:rPr>
      </w:pPr>
      <w:del w:id="971" w:author="RAFAEL SOTOMAYOR" w:date="2016-12-20T17:07:00Z">
        <w:r w:rsidDel="00C66CF8">
          <w:delText>Tabla Nº 5: Ingresos generados por Fruta Fresca Exportada por Región (Miles Dólares FOB)</w:delText>
        </w:r>
      </w:del>
    </w:p>
    <w:p w:rsidR="00071D81" w:rsidDel="00C66CF8" w:rsidRDefault="00071D81">
      <w:pPr>
        <w:contextualSpacing w:val="0"/>
        <w:rPr>
          <w:del w:id="972" w:author="RAFAEL SOTOMAYOR" w:date="2016-12-20T17:07:00Z"/>
        </w:rPr>
      </w:pPr>
    </w:p>
    <w:tbl>
      <w:tblPr>
        <w:tblStyle w:val="a5"/>
        <w:tblW w:w="9607" w:type="dxa"/>
        <w:tblInd w:w="40"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top w:w="0" w:type="dxa"/>
          <w:left w:w="0" w:type="dxa"/>
          <w:bottom w:w="0" w:type="dxa"/>
          <w:right w:w="0" w:type="dxa"/>
        </w:tblCellMar>
        <w:tblLook w:val="0600" w:firstRow="0" w:lastRow="0" w:firstColumn="0" w:lastColumn="0" w:noHBand="1" w:noVBand="1"/>
      </w:tblPr>
      <w:tblGrid>
        <w:gridCol w:w="2377"/>
        <w:gridCol w:w="1620"/>
        <w:gridCol w:w="1350"/>
        <w:gridCol w:w="1425"/>
        <w:gridCol w:w="1200"/>
        <w:gridCol w:w="1635"/>
      </w:tblGrid>
      <w:tr w:rsidR="00071D81" w:rsidDel="00C66CF8">
        <w:tblPrEx>
          <w:tblCellMar>
            <w:top w:w="0" w:type="dxa"/>
            <w:left w:w="0" w:type="dxa"/>
            <w:bottom w:w="0" w:type="dxa"/>
            <w:right w:w="0" w:type="dxa"/>
          </w:tblCellMar>
        </w:tblPrEx>
        <w:trPr>
          <w:del w:id="973"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974" w:author="RAFAEL SOTOMAYOR" w:date="2016-12-20T17:07:00Z"/>
              </w:rPr>
            </w:pPr>
            <w:del w:id="975" w:author="RAFAEL SOTOMAYOR" w:date="2016-12-20T17:07:00Z">
              <w:r w:rsidDel="00C66CF8">
                <w:rPr>
                  <w:b/>
                  <w:sz w:val="20"/>
                  <w:szCs w:val="20"/>
                  <w:shd w:val="clear" w:color="auto" w:fill="CCCCCC"/>
                </w:rPr>
                <w:delText>Región</w:delText>
              </w:r>
            </w:del>
          </w:p>
        </w:tc>
        <w:tc>
          <w:tcPr>
            <w:tcW w:w="1620" w:type="dxa"/>
            <w:tcBorders>
              <w:top w:val="single" w:sz="4" w:space="0" w:color="CCCCCC"/>
              <w:left w:val="single" w:sz="4" w:space="0" w:color="CCCCCC"/>
              <w:bottom w:val="single" w:sz="4" w:space="0" w:color="CCCCCC"/>
              <w:right w:val="single" w:sz="4" w:space="0" w:color="CCCCCC"/>
            </w:tcBorders>
            <w:shd w:val="clear" w:color="auto" w:fill="CCCCCC"/>
            <w:tcMar>
              <w:top w:w="40" w:type="dxa"/>
              <w:left w:w="40" w:type="dxa"/>
              <w:bottom w:w="40" w:type="dxa"/>
              <w:right w:w="40" w:type="dxa"/>
            </w:tcMar>
            <w:vAlign w:val="bottom"/>
          </w:tcPr>
          <w:p w:rsidR="00071D81" w:rsidDel="00C66CF8" w:rsidRDefault="00071D81">
            <w:pPr>
              <w:contextualSpacing w:val="0"/>
              <w:jc w:val="center"/>
              <w:rPr>
                <w:del w:id="976" w:author="RAFAEL SOTOMAYOR" w:date="2016-12-20T17:07:00Z"/>
              </w:rPr>
            </w:pPr>
          </w:p>
          <w:p w:rsidR="00071D81" w:rsidDel="00C66CF8" w:rsidRDefault="00071D81">
            <w:pPr>
              <w:contextualSpacing w:val="0"/>
              <w:jc w:val="center"/>
              <w:rPr>
                <w:del w:id="977" w:author="RAFAEL SOTOMAYOR" w:date="2016-12-20T17:07:00Z"/>
              </w:rPr>
            </w:pPr>
          </w:p>
          <w:p w:rsidR="00071D81" w:rsidDel="00C66CF8" w:rsidRDefault="004423CA">
            <w:pPr>
              <w:contextualSpacing w:val="0"/>
              <w:jc w:val="center"/>
              <w:rPr>
                <w:del w:id="978" w:author="RAFAEL SOTOMAYOR" w:date="2016-12-20T17:07:00Z"/>
              </w:rPr>
            </w:pPr>
            <w:del w:id="979" w:author="RAFAEL SOTOMAYOR" w:date="2016-12-20T17:07:00Z">
              <w:r w:rsidDel="00C66CF8">
                <w:rPr>
                  <w:b/>
                  <w:sz w:val="20"/>
                  <w:szCs w:val="20"/>
                  <w:shd w:val="clear" w:color="auto" w:fill="CCCCCC"/>
                </w:rPr>
                <w:delText>2015</w:delText>
              </w:r>
            </w:del>
          </w:p>
        </w:tc>
        <w:tc>
          <w:tcPr>
            <w:tcW w:w="2775" w:type="dxa"/>
            <w:gridSpan w:val="2"/>
            <w:tcBorders>
              <w:top w:val="single" w:sz="4" w:space="0" w:color="CCCCCC"/>
              <w:left w:val="single" w:sz="4" w:space="0" w:color="CCCCCC"/>
              <w:bottom w:val="single" w:sz="4" w:space="0" w:color="CCCCCC"/>
              <w:right w:val="single" w:sz="4" w:space="0" w:color="CCCCCC"/>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980" w:author="RAFAEL SOTOMAYOR" w:date="2016-12-20T17:07:00Z"/>
              </w:rPr>
            </w:pPr>
            <w:del w:id="981" w:author="RAFAEL SOTOMAYOR" w:date="2016-12-20T17:07:00Z">
              <w:r w:rsidDel="00C66CF8">
                <w:rPr>
                  <w:b/>
                  <w:sz w:val="20"/>
                  <w:szCs w:val="20"/>
                  <w:shd w:val="clear" w:color="auto" w:fill="CCCCCC"/>
                </w:rPr>
                <w:delText>ene-jul</w:delText>
              </w:r>
            </w:del>
          </w:p>
        </w:tc>
        <w:tc>
          <w:tcPr>
            <w:tcW w:w="1200" w:type="dxa"/>
            <w:tcBorders>
              <w:top w:val="single" w:sz="4" w:space="0" w:color="CCCCCC"/>
              <w:left w:val="single" w:sz="4" w:space="0" w:color="CCCCCC"/>
              <w:bottom w:val="single" w:sz="4" w:space="0" w:color="CCCCCC"/>
              <w:right w:val="single" w:sz="4" w:space="0" w:color="CCCCCC"/>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982" w:author="RAFAEL SOTOMAYOR" w:date="2016-12-20T17:07:00Z"/>
              </w:rPr>
            </w:pPr>
            <w:del w:id="983" w:author="RAFAEL SOTOMAYOR" w:date="2016-12-20T17:07:00Z">
              <w:r w:rsidDel="00C66CF8">
                <w:rPr>
                  <w:b/>
                  <w:sz w:val="20"/>
                  <w:szCs w:val="20"/>
                  <w:shd w:val="clear" w:color="auto" w:fill="CCCCCC"/>
                </w:rPr>
                <w:delText>Región/</w:delText>
              </w:r>
            </w:del>
          </w:p>
          <w:p w:rsidR="00071D81" w:rsidDel="00C66CF8" w:rsidRDefault="004423CA">
            <w:pPr>
              <w:contextualSpacing w:val="0"/>
              <w:jc w:val="center"/>
              <w:rPr>
                <w:del w:id="984" w:author="RAFAEL SOTOMAYOR" w:date="2016-12-20T17:07:00Z"/>
              </w:rPr>
            </w:pPr>
            <w:del w:id="985" w:author="RAFAEL SOTOMAYOR" w:date="2016-12-20T17:07:00Z">
              <w:r w:rsidDel="00C66CF8">
                <w:rPr>
                  <w:b/>
                  <w:sz w:val="20"/>
                  <w:szCs w:val="20"/>
                  <w:shd w:val="clear" w:color="auto" w:fill="CCCCCC"/>
                </w:rPr>
                <w:delText>país</w:delText>
              </w:r>
            </w:del>
          </w:p>
        </w:tc>
        <w:tc>
          <w:tcPr>
            <w:tcW w:w="1635" w:type="dxa"/>
            <w:tcBorders>
              <w:top w:val="single" w:sz="4" w:space="0" w:color="CCCCCC"/>
              <w:left w:val="single" w:sz="4" w:space="0" w:color="CCCCCC"/>
              <w:bottom w:val="single" w:sz="4" w:space="0" w:color="CCCCCC"/>
              <w:right w:val="single" w:sz="4" w:space="0" w:color="CCCCCC"/>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986" w:author="RAFAEL SOTOMAYOR" w:date="2016-12-20T17:07:00Z"/>
              </w:rPr>
            </w:pPr>
            <w:del w:id="987" w:author="RAFAEL SOTOMAYOR" w:date="2016-12-20T17:07:00Z">
              <w:r w:rsidDel="00C66CF8">
                <w:rPr>
                  <w:b/>
                  <w:sz w:val="20"/>
                  <w:szCs w:val="20"/>
                  <w:shd w:val="clear" w:color="auto" w:fill="CCCCCC"/>
                </w:rPr>
                <w:delText>Pa</w:delText>
              </w:r>
              <w:r w:rsidDel="00C66CF8">
                <w:rPr>
                  <w:b/>
                  <w:sz w:val="20"/>
                  <w:szCs w:val="20"/>
                  <w:shd w:val="clear" w:color="auto" w:fill="CCCCCC"/>
                </w:rPr>
                <w:delText>rticipación/</w:delText>
              </w:r>
            </w:del>
          </w:p>
          <w:p w:rsidR="00071D81" w:rsidDel="00C66CF8" w:rsidRDefault="004423CA">
            <w:pPr>
              <w:contextualSpacing w:val="0"/>
              <w:jc w:val="center"/>
              <w:rPr>
                <w:del w:id="988" w:author="RAFAEL SOTOMAYOR" w:date="2016-12-20T17:07:00Z"/>
              </w:rPr>
            </w:pPr>
            <w:del w:id="989" w:author="RAFAEL SOTOMAYOR" w:date="2016-12-20T17:07:00Z">
              <w:r w:rsidDel="00C66CF8">
                <w:rPr>
                  <w:b/>
                  <w:sz w:val="20"/>
                  <w:szCs w:val="20"/>
                  <w:shd w:val="clear" w:color="auto" w:fill="CCCCCC"/>
                </w:rPr>
                <w:delText>Región</w:delText>
              </w:r>
            </w:del>
          </w:p>
        </w:tc>
      </w:tr>
      <w:tr w:rsidR="00071D81" w:rsidDel="00C66CF8">
        <w:tblPrEx>
          <w:tblCellMar>
            <w:top w:w="0" w:type="dxa"/>
            <w:left w:w="0" w:type="dxa"/>
            <w:bottom w:w="0" w:type="dxa"/>
            <w:right w:w="0" w:type="dxa"/>
          </w:tblCellMar>
        </w:tblPrEx>
        <w:trPr>
          <w:del w:id="990"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shd w:val="clear" w:color="auto" w:fill="CCCCCC"/>
            <w:tcMar>
              <w:top w:w="40" w:type="dxa"/>
              <w:left w:w="40" w:type="dxa"/>
              <w:bottom w:w="40" w:type="dxa"/>
              <w:right w:w="40" w:type="dxa"/>
            </w:tcMar>
            <w:vAlign w:val="bottom"/>
          </w:tcPr>
          <w:p w:rsidR="00071D81" w:rsidDel="00C66CF8" w:rsidRDefault="00071D81">
            <w:pPr>
              <w:contextualSpacing w:val="0"/>
              <w:rPr>
                <w:del w:id="991" w:author="RAFAEL SOTOMAYOR" w:date="2016-12-20T17:07:00Z"/>
              </w:rPr>
            </w:pPr>
          </w:p>
        </w:tc>
        <w:tc>
          <w:tcPr>
            <w:tcW w:w="1620" w:type="dxa"/>
            <w:tcBorders>
              <w:top w:val="single" w:sz="4" w:space="0" w:color="CCCCCC"/>
              <w:left w:val="single" w:sz="4" w:space="0" w:color="CCCCCC"/>
              <w:bottom w:val="single" w:sz="4" w:space="0" w:color="CCCCCC"/>
              <w:right w:val="single" w:sz="4" w:space="0" w:color="CCCCCC"/>
            </w:tcBorders>
            <w:shd w:val="clear" w:color="auto" w:fill="CCCCCC"/>
            <w:tcMar>
              <w:top w:w="40" w:type="dxa"/>
              <w:left w:w="40" w:type="dxa"/>
              <w:bottom w:w="40" w:type="dxa"/>
              <w:right w:w="40" w:type="dxa"/>
            </w:tcMar>
            <w:vAlign w:val="bottom"/>
          </w:tcPr>
          <w:p w:rsidR="00071D81" w:rsidDel="00C66CF8" w:rsidRDefault="00071D81">
            <w:pPr>
              <w:contextualSpacing w:val="0"/>
              <w:rPr>
                <w:del w:id="992" w:author="RAFAEL SOTOMAYOR" w:date="2016-12-20T17:07:00Z"/>
              </w:rPr>
            </w:pPr>
          </w:p>
        </w:tc>
        <w:tc>
          <w:tcPr>
            <w:tcW w:w="1350" w:type="dxa"/>
            <w:tcBorders>
              <w:top w:val="single" w:sz="4" w:space="0" w:color="CCCCCC"/>
              <w:left w:val="single" w:sz="4" w:space="0" w:color="CCCCCC"/>
              <w:bottom w:val="single" w:sz="4" w:space="0" w:color="CCCCCC"/>
              <w:right w:val="single" w:sz="4" w:space="0" w:color="CCCCCC"/>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993" w:author="RAFAEL SOTOMAYOR" w:date="2016-12-20T17:07:00Z"/>
              </w:rPr>
            </w:pPr>
            <w:del w:id="994" w:author="RAFAEL SOTOMAYOR" w:date="2016-12-20T17:07:00Z">
              <w:r w:rsidDel="00C66CF8">
                <w:rPr>
                  <w:b/>
                  <w:sz w:val="20"/>
                  <w:szCs w:val="20"/>
                  <w:shd w:val="clear" w:color="auto" w:fill="CCCCCC"/>
                </w:rPr>
                <w:delText>2015</w:delText>
              </w:r>
            </w:del>
          </w:p>
        </w:tc>
        <w:tc>
          <w:tcPr>
            <w:tcW w:w="1425" w:type="dxa"/>
            <w:tcBorders>
              <w:top w:val="single" w:sz="4" w:space="0" w:color="CCCCCC"/>
              <w:left w:val="single" w:sz="4" w:space="0" w:color="CCCCCC"/>
              <w:bottom w:val="single" w:sz="4" w:space="0" w:color="CCCCCC"/>
              <w:right w:val="single" w:sz="4" w:space="0" w:color="CCCCCC"/>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995" w:author="RAFAEL SOTOMAYOR" w:date="2016-12-20T17:07:00Z"/>
              </w:rPr>
            </w:pPr>
            <w:del w:id="996" w:author="RAFAEL SOTOMAYOR" w:date="2016-12-20T17:07:00Z">
              <w:r w:rsidDel="00C66CF8">
                <w:rPr>
                  <w:b/>
                  <w:sz w:val="20"/>
                  <w:szCs w:val="20"/>
                  <w:shd w:val="clear" w:color="auto" w:fill="CCCCCC"/>
                </w:rPr>
                <w:delText>2016</w:delText>
              </w:r>
            </w:del>
          </w:p>
        </w:tc>
        <w:tc>
          <w:tcPr>
            <w:tcW w:w="1200" w:type="dxa"/>
            <w:tcBorders>
              <w:top w:val="single" w:sz="4" w:space="0" w:color="CCCCCC"/>
              <w:left w:val="single" w:sz="4" w:space="0" w:color="CCCCCC"/>
              <w:bottom w:val="single" w:sz="4" w:space="0" w:color="CCCCCC"/>
              <w:right w:val="single" w:sz="4" w:space="0" w:color="CCCCCC"/>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997" w:author="RAFAEL SOTOMAYOR" w:date="2016-12-20T17:07:00Z"/>
              </w:rPr>
            </w:pPr>
            <w:del w:id="998" w:author="RAFAEL SOTOMAYOR" w:date="2016-12-20T17:07:00Z">
              <w:r w:rsidDel="00C66CF8">
                <w:rPr>
                  <w:b/>
                  <w:sz w:val="20"/>
                  <w:szCs w:val="20"/>
                  <w:shd w:val="clear" w:color="auto" w:fill="CCCCCC"/>
                </w:rPr>
                <w:delText>2016</w:delText>
              </w:r>
            </w:del>
          </w:p>
        </w:tc>
        <w:tc>
          <w:tcPr>
            <w:tcW w:w="1635" w:type="dxa"/>
            <w:tcBorders>
              <w:top w:val="single" w:sz="4" w:space="0" w:color="CCCCCC"/>
              <w:left w:val="single" w:sz="4" w:space="0" w:color="CCCCCC"/>
              <w:bottom w:val="single" w:sz="4" w:space="0" w:color="CCCCCC"/>
              <w:right w:val="single" w:sz="4" w:space="0" w:color="CCCCCC"/>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999" w:author="RAFAEL SOTOMAYOR" w:date="2016-12-20T17:07:00Z"/>
              </w:rPr>
            </w:pPr>
            <w:del w:id="1000" w:author="RAFAEL SOTOMAYOR" w:date="2016-12-20T17:07:00Z">
              <w:r w:rsidDel="00C66CF8">
                <w:rPr>
                  <w:b/>
                  <w:sz w:val="20"/>
                  <w:szCs w:val="20"/>
                  <w:shd w:val="clear" w:color="auto" w:fill="CCCCCC"/>
                </w:rPr>
                <w:delText>2016</w:delText>
              </w:r>
            </w:del>
          </w:p>
        </w:tc>
      </w:tr>
      <w:tr w:rsidR="00071D81" w:rsidDel="00C66CF8">
        <w:tblPrEx>
          <w:tblCellMar>
            <w:top w:w="0" w:type="dxa"/>
            <w:left w:w="0" w:type="dxa"/>
            <w:bottom w:w="0" w:type="dxa"/>
            <w:right w:w="0" w:type="dxa"/>
          </w:tblCellMar>
        </w:tblPrEx>
        <w:trPr>
          <w:trHeight w:val="260"/>
          <w:del w:id="1001"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02" w:author="RAFAEL SOTOMAYOR" w:date="2016-12-20T17:07:00Z"/>
              </w:rPr>
            </w:pPr>
            <w:del w:id="1003" w:author="RAFAEL SOTOMAYOR" w:date="2016-12-20T17:07:00Z">
              <w:r w:rsidDel="00C66CF8">
                <w:rPr>
                  <w:color w:val="000000"/>
                  <w:sz w:val="16"/>
                  <w:szCs w:val="16"/>
                </w:rPr>
                <w:delText>Tarapacá</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04" w:author="RAFAEL SOTOMAYOR" w:date="2016-12-20T17:07:00Z"/>
              </w:rPr>
            </w:pPr>
            <w:del w:id="1005" w:author="RAFAEL SOTOMAYOR" w:date="2016-12-20T17:07:00Z">
              <w:r w:rsidDel="00C66CF8">
                <w:rPr>
                  <w:color w:val="000000"/>
                  <w:sz w:val="16"/>
                  <w:szCs w:val="16"/>
                </w:rPr>
                <w:delText>163</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06" w:author="RAFAEL SOTOMAYOR" w:date="2016-12-20T17:07:00Z"/>
              </w:rPr>
            </w:pPr>
            <w:del w:id="1007" w:author="RAFAEL SOTOMAYOR" w:date="2016-12-20T17:07:00Z">
              <w:r w:rsidDel="00C66CF8">
                <w:rPr>
                  <w:color w:val="000000"/>
                  <w:sz w:val="16"/>
                  <w:szCs w:val="16"/>
                </w:rPr>
                <w:delText>121</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08" w:author="RAFAEL SOTOMAYOR" w:date="2016-12-20T17:07:00Z"/>
              </w:rPr>
            </w:pPr>
            <w:del w:id="1009" w:author="RAFAEL SOTOMAYOR" w:date="2016-12-20T17:07:00Z">
              <w:r w:rsidDel="00C66CF8">
                <w:rPr>
                  <w:color w:val="000000"/>
                  <w:sz w:val="16"/>
                  <w:szCs w:val="16"/>
                </w:rPr>
                <w:delText>1.061</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10" w:author="RAFAEL SOTOMAYOR" w:date="2016-12-20T17:07:00Z"/>
              </w:rPr>
            </w:pPr>
            <w:del w:id="1011" w:author="RAFAEL SOTOMAYOR" w:date="2016-12-20T17:07:00Z">
              <w:r w:rsidDel="00C66CF8">
                <w:rPr>
                  <w:color w:val="000000"/>
                  <w:sz w:val="16"/>
                  <w:szCs w:val="16"/>
                </w:rPr>
                <w:delText>0,00%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12" w:author="RAFAEL SOTOMAYOR" w:date="2016-12-20T17:07:00Z"/>
              </w:rPr>
            </w:pPr>
            <w:del w:id="1013" w:author="RAFAEL SOTOMAYOR" w:date="2016-12-20T17:07:00Z">
              <w:r w:rsidDel="00C66CF8">
                <w:rPr>
                  <w:color w:val="000000"/>
                  <w:sz w:val="16"/>
                  <w:szCs w:val="16"/>
                </w:rPr>
                <w:delText>48,40%</w:delText>
              </w:r>
            </w:del>
          </w:p>
        </w:tc>
      </w:tr>
      <w:tr w:rsidR="00071D81" w:rsidDel="00C66CF8">
        <w:tblPrEx>
          <w:tblCellMar>
            <w:top w:w="0" w:type="dxa"/>
            <w:left w:w="0" w:type="dxa"/>
            <w:bottom w:w="0" w:type="dxa"/>
            <w:right w:w="0" w:type="dxa"/>
          </w:tblCellMar>
        </w:tblPrEx>
        <w:trPr>
          <w:del w:id="1014"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15" w:author="RAFAEL SOTOMAYOR" w:date="2016-12-20T17:07:00Z"/>
              </w:rPr>
            </w:pPr>
            <w:del w:id="1016" w:author="RAFAEL SOTOMAYOR" w:date="2016-12-20T17:07:00Z">
              <w:r w:rsidDel="00C66CF8">
                <w:rPr>
                  <w:color w:val="000000"/>
                  <w:sz w:val="16"/>
                  <w:szCs w:val="16"/>
                </w:rPr>
                <w:delText>Antofagasta</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17" w:author="RAFAEL SOTOMAYOR" w:date="2016-12-20T17:07:00Z"/>
              </w:rPr>
            </w:pPr>
            <w:del w:id="1018" w:author="RAFAEL SOTOMAYOR" w:date="2016-12-20T17:07:00Z">
              <w:r w:rsidDel="00C66CF8">
                <w:rPr>
                  <w:color w:val="000000"/>
                  <w:sz w:val="16"/>
                  <w:szCs w:val="16"/>
                </w:rPr>
                <w:delText>953</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19" w:author="RAFAEL SOTOMAYOR" w:date="2016-12-20T17:07:00Z"/>
              </w:rPr>
            </w:pPr>
            <w:del w:id="1020" w:author="RAFAEL SOTOMAYOR" w:date="2016-12-20T17:07:00Z">
              <w:r w:rsidDel="00C66CF8">
                <w:rPr>
                  <w:color w:val="000000"/>
                  <w:sz w:val="16"/>
                  <w:szCs w:val="16"/>
                </w:rPr>
                <w:delText>953</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21" w:author="RAFAEL SOTOMAYOR" w:date="2016-12-20T17:07:00Z"/>
              </w:rPr>
            </w:pPr>
            <w:del w:id="1022" w:author="RAFAEL SOTOMAYOR" w:date="2016-12-20T17:07:00Z">
              <w:r w:rsidDel="00C66CF8">
                <w:rPr>
                  <w:color w:val="000000"/>
                  <w:sz w:val="16"/>
                  <w:szCs w:val="16"/>
                </w:rPr>
                <w:delText>845</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23" w:author="RAFAEL SOTOMAYOR" w:date="2016-12-20T17:07:00Z"/>
              </w:rPr>
            </w:pPr>
            <w:del w:id="1024" w:author="RAFAEL SOTOMAYOR" w:date="2016-12-20T17:07:00Z">
              <w:r w:rsidDel="00C66CF8">
                <w:rPr>
                  <w:color w:val="000000"/>
                  <w:sz w:val="16"/>
                  <w:szCs w:val="16"/>
                </w:rPr>
                <w:delText>0,00%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25" w:author="RAFAEL SOTOMAYOR" w:date="2016-12-20T17:07:00Z"/>
              </w:rPr>
            </w:pPr>
            <w:del w:id="1026" w:author="RAFAEL SOTOMAYOR" w:date="2016-12-20T17:07:00Z">
              <w:r w:rsidDel="00C66CF8">
                <w:rPr>
                  <w:color w:val="000000"/>
                  <w:sz w:val="16"/>
                  <w:szCs w:val="16"/>
                </w:rPr>
                <w:delText>50,40%</w:delText>
              </w:r>
            </w:del>
          </w:p>
        </w:tc>
      </w:tr>
      <w:tr w:rsidR="00071D81" w:rsidDel="00C66CF8">
        <w:tblPrEx>
          <w:tblCellMar>
            <w:top w:w="0" w:type="dxa"/>
            <w:left w:w="0" w:type="dxa"/>
            <w:bottom w:w="0" w:type="dxa"/>
            <w:right w:w="0" w:type="dxa"/>
          </w:tblCellMar>
        </w:tblPrEx>
        <w:trPr>
          <w:del w:id="1027"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28" w:author="RAFAEL SOTOMAYOR" w:date="2016-12-20T17:07:00Z"/>
              </w:rPr>
            </w:pPr>
            <w:del w:id="1029" w:author="RAFAEL SOTOMAYOR" w:date="2016-12-20T17:07:00Z">
              <w:r w:rsidDel="00C66CF8">
                <w:rPr>
                  <w:color w:val="000000"/>
                  <w:sz w:val="16"/>
                  <w:szCs w:val="16"/>
                </w:rPr>
                <w:delText>Atacama</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30" w:author="RAFAEL SOTOMAYOR" w:date="2016-12-20T17:07:00Z"/>
              </w:rPr>
            </w:pPr>
            <w:del w:id="1031" w:author="RAFAEL SOTOMAYOR" w:date="2016-12-20T17:07:00Z">
              <w:r w:rsidDel="00C66CF8">
                <w:rPr>
                  <w:color w:val="000000"/>
                  <w:sz w:val="16"/>
                  <w:szCs w:val="16"/>
                </w:rPr>
                <w:delText>244.406</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32" w:author="RAFAEL SOTOMAYOR" w:date="2016-12-20T17:07:00Z"/>
              </w:rPr>
            </w:pPr>
            <w:del w:id="1033" w:author="RAFAEL SOTOMAYOR" w:date="2016-12-20T17:07:00Z">
              <w:r w:rsidDel="00C66CF8">
                <w:rPr>
                  <w:color w:val="000000"/>
                  <w:sz w:val="16"/>
                  <w:szCs w:val="16"/>
                </w:rPr>
                <w:delText>219.383</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34" w:author="RAFAEL SOTOMAYOR" w:date="2016-12-20T17:07:00Z"/>
              </w:rPr>
            </w:pPr>
            <w:del w:id="1035" w:author="RAFAEL SOTOMAYOR" w:date="2016-12-20T17:07:00Z">
              <w:r w:rsidDel="00C66CF8">
                <w:rPr>
                  <w:color w:val="000000"/>
                  <w:sz w:val="16"/>
                  <w:szCs w:val="16"/>
                </w:rPr>
                <w:delText>187.786</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36" w:author="RAFAEL SOTOMAYOR" w:date="2016-12-20T17:07:00Z"/>
              </w:rPr>
            </w:pPr>
            <w:del w:id="1037" w:author="RAFAEL SOTOMAYOR" w:date="2016-12-20T17:07:00Z">
              <w:r w:rsidDel="00C66CF8">
                <w:rPr>
                  <w:color w:val="000000"/>
                  <w:sz w:val="16"/>
                  <w:szCs w:val="16"/>
                </w:rPr>
                <w:delText>5,60%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38" w:author="RAFAEL SOTOMAYOR" w:date="2016-12-20T17:07:00Z"/>
              </w:rPr>
            </w:pPr>
            <w:del w:id="1039" w:author="RAFAEL SOTOMAYOR" w:date="2016-12-20T17:07:00Z">
              <w:r w:rsidDel="00C66CF8">
                <w:rPr>
                  <w:color w:val="000000"/>
                  <w:sz w:val="16"/>
                  <w:szCs w:val="16"/>
                </w:rPr>
                <w:delText>99,50%</w:delText>
              </w:r>
            </w:del>
          </w:p>
        </w:tc>
      </w:tr>
      <w:tr w:rsidR="00071D81" w:rsidDel="00C66CF8">
        <w:tblPrEx>
          <w:tblCellMar>
            <w:top w:w="0" w:type="dxa"/>
            <w:left w:w="0" w:type="dxa"/>
            <w:bottom w:w="0" w:type="dxa"/>
            <w:right w:w="0" w:type="dxa"/>
          </w:tblCellMar>
        </w:tblPrEx>
        <w:trPr>
          <w:del w:id="1040"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41" w:author="RAFAEL SOTOMAYOR" w:date="2016-12-20T17:07:00Z"/>
              </w:rPr>
            </w:pPr>
            <w:del w:id="1042" w:author="RAFAEL SOTOMAYOR" w:date="2016-12-20T17:07:00Z">
              <w:r w:rsidDel="00C66CF8">
                <w:rPr>
                  <w:color w:val="000000"/>
                  <w:sz w:val="16"/>
                  <w:szCs w:val="16"/>
                </w:rPr>
                <w:delText>Coquimbo</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43" w:author="RAFAEL SOTOMAYOR" w:date="2016-12-20T17:07:00Z"/>
              </w:rPr>
            </w:pPr>
            <w:del w:id="1044" w:author="RAFAEL SOTOMAYOR" w:date="2016-12-20T17:07:00Z">
              <w:r w:rsidDel="00C66CF8">
                <w:rPr>
                  <w:color w:val="000000"/>
                  <w:sz w:val="16"/>
                  <w:szCs w:val="16"/>
                </w:rPr>
                <w:delText>391.086</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45" w:author="RAFAEL SOTOMAYOR" w:date="2016-12-20T17:07:00Z"/>
              </w:rPr>
            </w:pPr>
            <w:del w:id="1046" w:author="RAFAEL SOTOMAYOR" w:date="2016-12-20T17:07:00Z">
              <w:r w:rsidDel="00C66CF8">
                <w:rPr>
                  <w:color w:val="000000"/>
                  <w:sz w:val="16"/>
                  <w:szCs w:val="16"/>
                </w:rPr>
                <w:delText>264.041</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47" w:author="RAFAEL SOTOMAYOR" w:date="2016-12-20T17:07:00Z"/>
              </w:rPr>
            </w:pPr>
            <w:del w:id="1048" w:author="RAFAEL SOTOMAYOR" w:date="2016-12-20T17:07:00Z">
              <w:r w:rsidDel="00C66CF8">
                <w:rPr>
                  <w:color w:val="000000"/>
                  <w:sz w:val="16"/>
                  <w:szCs w:val="16"/>
                </w:rPr>
                <w:delText>364.708</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49" w:author="RAFAEL SOTOMAYOR" w:date="2016-12-20T17:07:00Z"/>
              </w:rPr>
            </w:pPr>
            <w:del w:id="1050" w:author="RAFAEL SOTOMAYOR" w:date="2016-12-20T17:07:00Z">
              <w:r w:rsidDel="00C66CF8">
                <w:rPr>
                  <w:color w:val="000000"/>
                  <w:sz w:val="16"/>
                  <w:szCs w:val="16"/>
                </w:rPr>
                <w:delText>10,80%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51" w:author="RAFAEL SOTOMAYOR" w:date="2016-12-20T17:07:00Z"/>
              </w:rPr>
            </w:pPr>
            <w:del w:id="1052" w:author="RAFAEL SOTOMAYOR" w:date="2016-12-20T17:07:00Z">
              <w:r w:rsidDel="00C66CF8">
                <w:rPr>
                  <w:color w:val="000000"/>
                  <w:sz w:val="16"/>
                  <w:szCs w:val="16"/>
                </w:rPr>
                <w:delText>94,00%</w:delText>
              </w:r>
            </w:del>
          </w:p>
        </w:tc>
      </w:tr>
      <w:tr w:rsidR="00071D81" w:rsidDel="00C66CF8">
        <w:tblPrEx>
          <w:tblCellMar>
            <w:top w:w="0" w:type="dxa"/>
            <w:left w:w="0" w:type="dxa"/>
            <w:bottom w:w="0" w:type="dxa"/>
            <w:right w:w="0" w:type="dxa"/>
          </w:tblCellMar>
        </w:tblPrEx>
        <w:trPr>
          <w:del w:id="1053"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54" w:author="RAFAEL SOTOMAYOR" w:date="2016-12-20T17:07:00Z"/>
              </w:rPr>
            </w:pPr>
            <w:del w:id="1055" w:author="RAFAEL SOTOMAYOR" w:date="2016-12-20T17:07:00Z">
              <w:r w:rsidDel="00C66CF8">
                <w:rPr>
                  <w:color w:val="000000"/>
                  <w:sz w:val="16"/>
                  <w:szCs w:val="16"/>
                </w:rPr>
                <w:delText>Valparaíso</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56" w:author="RAFAEL SOTOMAYOR" w:date="2016-12-20T17:07:00Z"/>
              </w:rPr>
            </w:pPr>
            <w:del w:id="1057" w:author="RAFAEL SOTOMAYOR" w:date="2016-12-20T17:07:00Z">
              <w:r w:rsidDel="00C66CF8">
                <w:rPr>
                  <w:color w:val="000000"/>
                  <w:sz w:val="16"/>
                  <w:szCs w:val="16"/>
                </w:rPr>
                <w:delText>884.351</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58" w:author="RAFAEL SOTOMAYOR" w:date="2016-12-20T17:07:00Z"/>
              </w:rPr>
            </w:pPr>
            <w:del w:id="1059" w:author="RAFAEL SOTOMAYOR" w:date="2016-12-20T17:07:00Z">
              <w:r w:rsidDel="00C66CF8">
                <w:rPr>
                  <w:color w:val="000000"/>
                  <w:sz w:val="16"/>
                  <w:szCs w:val="16"/>
                </w:rPr>
                <w:delText>612.882</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60" w:author="RAFAEL SOTOMAYOR" w:date="2016-12-20T17:07:00Z"/>
              </w:rPr>
            </w:pPr>
            <w:del w:id="1061" w:author="RAFAEL SOTOMAYOR" w:date="2016-12-20T17:07:00Z">
              <w:r w:rsidDel="00C66CF8">
                <w:rPr>
                  <w:color w:val="000000"/>
                  <w:sz w:val="16"/>
                  <w:szCs w:val="16"/>
                </w:rPr>
                <w:delText>735.706</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62" w:author="RAFAEL SOTOMAYOR" w:date="2016-12-20T17:07:00Z"/>
              </w:rPr>
            </w:pPr>
            <w:del w:id="1063" w:author="RAFAEL SOTOMAYOR" w:date="2016-12-20T17:07:00Z">
              <w:r w:rsidDel="00C66CF8">
                <w:rPr>
                  <w:color w:val="000000"/>
                  <w:sz w:val="16"/>
                  <w:szCs w:val="16"/>
                </w:rPr>
                <w:delText>21,80%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64" w:author="RAFAEL SOTOMAYOR" w:date="2016-12-20T17:07:00Z"/>
              </w:rPr>
            </w:pPr>
            <w:del w:id="1065" w:author="RAFAEL SOTOMAYOR" w:date="2016-12-20T17:07:00Z">
              <w:r w:rsidDel="00C66CF8">
                <w:rPr>
                  <w:color w:val="000000"/>
                  <w:sz w:val="16"/>
                  <w:szCs w:val="16"/>
                </w:rPr>
                <w:delText>74,20%</w:delText>
              </w:r>
            </w:del>
          </w:p>
        </w:tc>
      </w:tr>
      <w:tr w:rsidR="00071D81" w:rsidDel="00C66CF8">
        <w:tblPrEx>
          <w:tblCellMar>
            <w:top w:w="0" w:type="dxa"/>
            <w:left w:w="0" w:type="dxa"/>
            <w:bottom w:w="0" w:type="dxa"/>
            <w:right w:w="0" w:type="dxa"/>
          </w:tblCellMar>
        </w:tblPrEx>
        <w:trPr>
          <w:trHeight w:val="300"/>
          <w:del w:id="1066"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67" w:author="RAFAEL SOTOMAYOR" w:date="2016-12-20T17:07:00Z"/>
              </w:rPr>
            </w:pPr>
            <w:del w:id="1068" w:author="RAFAEL SOTOMAYOR" w:date="2016-12-20T17:07:00Z">
              <w:r w:rsidDel="00C66CF8">
                <w:rPr>
                  <w:color w:val="000000"/>
                  <w:sz w:val="16"/>
                  <w:szCs w:val="16"/>
                </w:rPr>
                <w:delText>Región Metropolitana</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69" w:author="RAFAEL SOTOMAYOR" w:date="2016-12-20T17:07:00Z"/>
              </w:rPr>
            </w:pPr>
            <w:del w:id="1070" w:author="RAFAEL SOTOMAYOR" w:date="2016-12-20T17:07:00Z">
              <w:r w:rsidDel="00C66CF8">
                <w:rPr>
                  <w:color w:val="000000"/>
                  <w:sz w:val="16"/>
                  <w:szCs w:val="16"/>
                </w:rPr>
                <w:delText>554.896</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71" w:author="RAFAEL SOTOMAYOR" w:date="2016-12-20T17:07:00Z"/>
              </w:rPr>
            </w:pPr>
            <w:del w:id="1072" w:author="RAFAEL SOTOMAYOR" w:date="2016-12-20T17:07:00Z">
              <w:r w:rsidDel="00C66CF8">
                <w:rPr>
                  <w:color w:val="000000"/>
                  <w:sz w:val="16"/>
                  <w:szCs w:val="16"/>
                </w:rPr>
                <w:delText>387.607</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73" w:author="RAFAEL SOTOMAYOR" w:date="2016-12-20T17:07:00Z"/>
              </w:rPr>
            </w:pPr>
            <w:del w:id="1074" w:author="RAFAEL SOTOMAYOR" w:date="2016-12-20T17:07:00Z">
              <w:r w:rsidDel="00C66CF8">
                <w:rPr>
                  <w:color w:val="000000"/>
                  <w:sz w:val="16"/>
                  <w:szCs w:val="16"/>
                </w:rPr>
                <w:delText>244.565</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75" w:author="RAFAEL SOTOMAYOR" w:date="2016-12-20T17:07:00Z"/>
              </w:rPr>
            </w:pPr>
            <w:del w:id="1076" w:author="RAFAEL SOTOMAYOR" w:date="2016-12-20T17:07:00Z">
              <w:r w:rsidDel="00C66CF8">
                <w:rPr>
                  <w:color w:val="000000"/>
                  <w:sz w:val="16"/>
                  <w:szCs w:val="16"/>
                </w:rPr>
                <w:delText>7,20%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77" w:author="RAFAEL SOTOMAYOR" w:date="2016-12-20T17:07:00Z"/>
              </w:rPr>
            </w:pPr>
            <w:del w:id="1078" w:author="RAFAEL SOTOMAYOR" w:date="2016-12-20T17:07:00Z">
              <w:r w:rsidDel="00C66CF8">
                <w:rPr>
                  <w:color w:val="000000"/>
                  <w:sz w:val="16"/>
                  <w:szCs w:val="16"/>
                </w:rPr>
                <w:delText>19,40%</w:delText>
              </w:r>
            </w:del>
          </w:p>
        </w:tc>
      </w:tr>
      <w:tr w:rsidR="00071D81" w:rsidDel="00C66CF8">
        <w:tblPrEx>
          <w:tblCellMar>
            <w:top w:w="0" w:type="dxa"/>
            <w:left w:w="0" w:type="dxa"/>
            <w:bottom w:w="0" w:type="dxa"/>
            <w:right w:w="0" w:type="dxa"/>
          </w:tblCellMar>
        </w:tblPrEx>
        <w:trPr>
          <w:del w:id="1079"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80" w:author="RAFAEL SOTOMAYOR" w:date="2016-12-20T17:07:00Z"/>
              </w:rPr>
            </w:pPr>
            <w:del w:id="1081" w:author="RAFAEL SOTOMAYOR" w:date="2016-12-20T17:07:00Z">
              <w:r w:rsidDel="00C66CF8">
                <w:rPr>
                  <w:color w:val="000000"/>
                  <w:sz w:val="16"/>
                  <w:szCs w:val="16"/>
                </w:rPr>
                <w:delText>O´Higgins</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82" w:author="RAFAEL SOTOMAYOR" w:date="2016-12-20T17:07:00Z"/>
              </w:rPr>
            </w:pPr>
            <w:del w:id="1083" w:author="RAFAEL SOTOMAYOR" w:date="2016-12-20T17:07:00Z">
              <w:r w:rsidDel="00C66CF8">
                <w:rPr>
                  <w:color w:val="000000"/>
                  <w:sz w:val="16"/>
                  <w:szCs w:val="16"/>
                </w:rPr>
                <w:delText>1.447.637</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84" w:author="RAFAEL SOTOMAYOR" w:date="2016-12-20T17:07:00Z"/>
              </w:rPr>
            </w:pPr>
            <w:del w:id="1085" w:author="RAFAEL SOTOMAYOR" w:date="2016-12-20T17:07:00Z">
              <w:r w:rsidDel="00C66CF8">
                <w:rPr>
                  <w:color w:val="000000"/>
                  <w:sz w:val="16"/>
                  <w:szCs w:val="16"/>
                </w:rPr>
                <w:delText>1.180.989</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86" w:author="RAFAEL SOTOMAYOR" w:date="2016-12-20T17:07:00Z"/>
              </w:rPr>
            </w:pPr>
            <w:del w:id="1087" w:author="RAFAEL SOTOMAYOR" w:date="2016-12-20T17:07:00Z">
              <w:r w:rsidDel="00C66CF8">
                <w:rPr>
                  <w:color w:val="000000"/>
                  <w:sz w:val="16"/>
                  <w:szCs w:val="16"/>
                </w:rPr>
                <w:delText>1.110.053</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88" w:author="RAFAEL SOTOMAYOR" w:date="2016-12-20T17:07:00Z"/>
              </w:rPr>
            </w:pPr>
            <w:del w:id="1089" w:author="RAFAEL SOTOMAYOR" w:date="2016-12-20T17:07:00Z">
              <w:r w:rsidDel="00C66CF8">
                <w:rPr>
                  <w:color w:val="000000"/>
                  <w:sz w:val="16"/>
                  <w:szCs w:val="16"/>
                </w:rPr>
                <w:delText>32,90%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90" w:author="RAFAEL SOTOMAYOR" w:date="2016-12-20T17:07:00Z"/>
              </w:rPr>
            </w:pPr>
            <w:del w:id="1091" w:author="RAFAEL SOTOMAYOR" w:date="2016-12-20T17:07:00Z">
              <w:r w:rsidDel="00C66CF8">
                <w:rPr>
                  <w:color w:val="000000"/>
                  <w:sz w:val="16"/>
                  <w:szCs w:val="16"/>
                </w:rPr>
                <w:delText>60,70%</w:delText>
              </w:r>
            </w:del>
          </w:p>
        </w:tc>
      </w:tr>
      <w:tr w:rsidR="00071D81" w:rsidDel="00C66CF8">
        <w:tblPrEx>
          <w:tblCellMar>
            <w:top w:w="0" w:type="dxa"/>
            <w:left w:w="0" w:type="dxa"/>
            <w:bottom w:w="0" w:type="dxa"/>
            <w:right w:w="0" w:type="dxa"/>
          </w:tblCellMar>
        </w:tblPrEx>
        <w:trPr>
          <w:del w:id="1092"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93" w:author="RAFAEL SOTOMAYOR" w:date="2016-12-20T17:07:00Z"/>
              </w:rPr>
            </w:pPr>
            <w:del w:id="1094" w:author="RAFAEL SOTOMAYOR" w:date="2016-12-20T17:07:00Z">
              <w:r w:rsidDel="00C66CF8">
                <w:rPr>
                  <w:color w:val="000000"/>
                  <w:sz w:val="16"/>
                  <w:szCs w:val="16"/>
                </w:rPr>
                <w:delText>Maule</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95" w:author="RAFAEL SOTOMAYOR" w:date="2016-12-20T17:07:00Z"/>
              </w:rPr>
            </w:pPr>
            <w:del w:id="1096" w:author="RAFAEL SOTOMAYOR" w:date="2016-12-20T17:07:00Z">
              <w:r w:rsidDel="00C66CF8">
                <w:rPr>
                  <w:color w:val="000000"/>
                  <w:sz w:val="16"/>
                  <w:szCs w:val="16"/>
                </w:rPr>
                <w:delText>683.956</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97" w:author="RAFAEL SOTOMAYOR" w:date="2016-12-20T17:07:00Z"/>
              </w:rPr>
            </w:pPr>
            <w:del w:id="1098" w:author="RAFAEL SOTOMAYOR" w:date="2016-12-20T17:07:00Z">
              <w:r w:rsidDel="00C66CF8">
                <w:rPr>
                  <w:color w:val="000000"/>
                  <w:sz w:val="16"/>
                  <w:szCs w:val="16"/>
                </w:rPr>
                <w:delText>524.282</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099" w:author="RAFAEL SOTOMAYOR" w:date="2016-12-20T17:07:00Z"/>
              </w:rPr>
            </w:pPr>
            <w:del w:id="1100" w:author="RAFAEL SOTOMAYOR" w:date="2016-12-20T17:07:00Z">
              <w:r w:rsidDel="00C66CF8">
                <w:rPr>
                  <w:color w:val="000000"/>
                  <w:sz w:val="16"/>
                  <w:szCs w:val="16"/>
                </w:rPr>
                <w:delText>532.232</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01" w:author="RAFAEL SOTOMAYOR" w:date="2016-12-20T17:07:00Z"/>
              </w:rPr>
            </w:pPr>
            <w:del w:id="1102" w:author="RAFAEL SOTOMAYOR" w:date="2016-12-20T17:07:00Z">
              <w:r w:rsidDel="00C66CF8">
                <w:rPr>
                  <w:color w:val="000000"/>
                  <w:sz w:val="16"/>
                  <w:szCs w:val="16"/>
                </w:rPr>
                <w:delText>15,80%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03" w:author="RAFAEL SOTOMAYOR" w:date="2016-12-20T17:07:00Z"/>
              </w:rPr>
            </w:pPr>
            <w:del w:id="1104" w:author="RAFAEL SOTOMAYOR" w:date="2016-12-20T17:07:00Z">
              <w:r w:rsidDel="00C66CF8">
                <w:rPr>
                  <w:color w:val="000000"/>
                  <w:sz w:val="16"/>
                  <w:szCs w:val="16"/>
                </w:rPr>
                <w:delText>41,40%</w:delText>
              </w:r>
            </w:del>
          </w:p>
        </w:tc>
      </w:tr>
      <w:tr w:rsidR="00071D81" w:rsidDel="00C66CF8">
        <w:tblPrEx>
          <w:tblCellMar>
            <w:top w:w="0" w:type="dxa"/>
            <w:left w:w="0" w:type="dxa"/>
            <w:bottom w:w="0" w:type="dxa"/>
            <w:right w:w="0" w:type="dxa"/>
          </w:tblCellMar>
        </w:tblPrEx>
        <w:trPr>
          <w:del w:id="1105"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06" w:author="RAFAEL SOTOMAYOR" w:date="2016-12-20T17:07:00Z"/>
              </w:rPr>
            </w:pPr>
            <w:del w:id="1107" w:author="RAFAEL SOTOMAYOR" w:date="2016-12-20T17:07:00Z">
              <w:r w:rsidDel="00C66CF8">
                <w:rPr>
                  <w:color w:val="000000"/>
                  <w:sz w:val="16"/>
                  <w:szCs w:val="16"/>
                </w:rPr>
                <w:delText>Bio Bio</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08" w:author="RAFAEL SOTOMAYOR" w:date="2016-12-20T17:07:00Z"/>
              </w:rPr>
            </w:pPr>
            <w:del w:id="1109" w:author="RAFAEL SOTOMAYOR" w:date="2016-12-20T17:07:00Z">
              <w:r w:rsidDel="00C66CF8">
                <w:rPr>
                  <w:color w:val="000000"/>
                  <w:sz w:val="16"/>
                  <w:szCs w:val="16"/>
                </w:rPr>
                <w:delText>116.862</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10" w:author="RAFAEL SOTOMAYOR" w:date="2016-12-20T17:07:00Z"/>
              </w:rPr>
            </w:pPr>
            <w:del w:id="1111" w:author="RAFAEL SOTOMAYOR" w:date="2016-12-20T17:07:00Z">
              <w:r w:rsidDel="00C66CF8">
                <w:rPr>
                  <w:color w:val="000000"/>
                  <w:sz w:val="16"/>
                  <w:szCs w:val="16"/>
                </w:rPr>
                <w:delText>104.417</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12" w:author="RAFAEL SOTOMAYOR" w:date="2016-12-20T17:07:00Z"/>
              </w:rPr>
            </w:pPr>
            <w:del w:id="1113" w:author="RAFAEL SOTOMAYOR" w:date="2016-12-20T17:07:00Z">
              <w:r w:rsidDel="00C66CF8">
                <w:rPr>
                  <w:color w:val="000000"/>
                  <w:sz w:val="16"/>
                  <w:szCs w:val="16"/>
                </w:rPr>
                <w:delText>73.497</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14" w:author="RAFAEL SOTOMAYOR" w:date="2016-12-20T17:07:00Z"/>
              </w:rPr>
            </w:pPr>
            <w:del w:id="1115" w:author="RAFAEL SOTOMAYOR" w:date="2016-12-20T17:07:00Z">
              <w:r w:rsidDel="00C66CF8">
                <w:rPr>
                  <w:color w:val="000000"/>
                  <w:sz w:val="16"/>
                  <w:szCs w:val="16"/>
                </w:rPr>
                <w:delText>2,20%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16" w:author="RAFAEL SOTOMAYOR" w:date="2016-12-20T17:07:00Z"/>
              </w:rPr>
            </w:pPr>
            <w:del w:id="1117" w:author="RAFAEL SOTOMAYOR" w:date="2016-12-20T17:07:00Z">
              <w:r w:rsidDel="00C66CF8">
                <w:rPr>
                  <w:color w:val="000000"/>
                  <w:sz w:val="16"/>
                  <w:szCs w:val="16"/>
                </w:rPr>
                <w:delText>3,00%</w:delText>
              </w:r>
            </w:del>
          </w:p>
        </w:tc>
      </w:tr>
      <w:tr w:rsidR="00071D81" w:rsidDel="00C66CF8">
        <w:tblPrEx>
          <w:tblCellMar>
            <w:top w:w="0" w:type="dxa"/>
            <w:left w:w="0" w:type="dxa"/>
            <w:bottom w:w="0" w:type="dxa"/>
            <w:right w:w="0" w:type="dxa"/>
          </w:tblCellMar>
        </w:tblPrEx>
        <w:trPr>
          <w:del w:id="1118"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19" w:author="RAFAEL SOTOMAYOR" w:date="2016-12-20T17:07:00Z"/>
              </w:rPr>
            </w:pPr>
            <w:del w:id="1120" w:author="RAFAEL SOTOMAYOR" w:date="2016-12-20T17:07:00Z">
              <w:r w:rsidDel="00C66CF8">
                <w:rPr>
                  <w:color w:val="000000"/>
                  <w:sz w:val="16"/>
                  <w:szCs w:val="16"/>
                </w:rPr>
                <w:delText>La Araucanía</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21" w:author="RAFAEL SOTOMAYOR" w:date="2016-12-20T17:07:00Z"/>
              </w:rPr>
            </w:pPr>
            <w:del w:id="1122" w:author="RAFAEL SOTOMAYOR" w:date="2016-12-20T17:07:00Z">
              <w:r w:rsidDel="00C66CF8">
                <w:rPr>
                  <w:color w:val="000000"/>
                  <w:sz w:val="16"/>
                  <w:szCs w:val="16"/>
                </w:rPr>
                <w:delText>127.917</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23" w:author="RAFAEL SOTOMAYOR" w:date="2016-12-20T17:07:00Z"/>
              </w:rPr>
            </w:pPr>
            <w:del w:id="1124" w:author="RAFAEL SOTOMAYOR" w:date="2016-12-20T17:07:00Z">
              <w:r w:rsidDel="00C66CF8">
                <w:rPr>
                  <w:color w:val="000000"/>
                  <w:sz w:val="16"/>
                  <w:szCs w:val="16"/>
                </w:rPr>
                <w:delText>122.297</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25" w:author="RAFAEL SOTOMAYOR" w:date="2016-12-20T17:07:00Z"/>
              </w:rPr>
            </w:pPr>
            <w:del w:id="1126" w:author="RAFAEL SOTOMAYOR" w:date="2016-12-20T17:07:00Z">
              <w:r w:rsidDel="00C66CF8">
                <w:rPr>
                  <w:color w:val="000000"/>
                  <w:sz w:val="16"/>
                  <w:szCs w:val="16"/>
                </w:rPr>
                <w:delText>87.959</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27" w:author="RAFAEL SOTOMAYOR" w:date="2016-12-20T17:07:00Z"/>
              </w:rPr>
            </w:pPr>
            <w:del w:id="1128" w:author="RAFAEL SOTOMAYOR" w:date="2016-12-20T17:07:00Z">
              <w:r w:rsidDel="00C66CF8">
                <w:rPr>
                  <w:color w:val="000000"/>
                  <w:sz w:val="16"/>
                  <w:szCs w:val="16"/>
                </w:rPr>
                <w:delText>2,60%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29" w:author="RAFAEL SOTOMAYOR" w:date="2016-12-20T17:07:00Z"/>
              </w:rPr>
            </w:pPr>
            <w:del w:id="1130" w:author="RAFAEL SOTOMAYOR" w:date="2016-12-20T17:07:00Z">
              <w:r w:rsidDel="00C66CF8">
                <w:rPr>
                  <w:color w:val="000000"/>
                  <w:sz w:val="16"/>
                  <w:szCs w:val="16"/>
                </w:rPr>
                <w:delText>40,80%</w:delText>
              </w:r>
            </w:del>
          </w:p>
        </w:tc>
      </w:tr>
      <w:tr w:rsidR="00071D81" w:rsidDel="00C66CF8">
        <w:tblPrEx>
          <w:tblCellMar>
            <w:top w:w="0" w:type="dxa"/>
            <w:left w:w="0" w:type="dxa"/>
            <w:bottom w:w="0" w:type="dxa"/>
            <w:right w:w="0" w:type="dxa"/>
          </w:tblCellMar>
        </w:tblPrEx>
        <w:trPr>
          <w:del w:id="1131"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32" w:author="RAFAEL SOTOMAYOR" w:date="2016-12-20T17:07:00Z"/>
              </w:rPr>
            </w:pPr>
            <w:del w:id="1133" w:author="RAFAEL SOTOMAYOR" w:date="2016-12-20T17:07:00Z">
              <w:r w:rsidDel="00C66CF8">
                <w:rPr>
                  <w:color w:val="000000"/>
                  <w:sz w:val="16"/>
                  <w:szCs w:val="16"/>
                </w:rPr>
                <w:delText>Los Ríos</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34" w:author="RAFAEL SOTOMAYOR" w:date="2016-12-20T17:07:00Z"/>
              </w:rPr>
            </w:pPr>
            <w:del w:id="1135" w:author="RAFAEL SOTOMAYOR" w:date="2016-12-20T17:07:00Z">
              <w:r w:rsidDel="00C66CF8">
                <w:rPr>
                  <w:color w:val="000000"/>
                  <w:sz w:val="16"/>
                  <w:szCs w:val="16"/>
                </w:rPr>
                <w:delText>9.237</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36" w:author="RAFAEL SOTOMAYOR" w:date="2016-12-20T17:07:00Z"/>
              </w:rPr>
            </w:pPr>
            <w:del w:id="1137" w:author="RAFAEL SOTOMAYOR" w:date="2016-12-20T17:07:00Z">
              <w:r w:rsidDel="00C66CF8">
                <w:rPr>
                  <w:color w:val="000000"/>
                  <w:sz w:val="16"/>
                  <w:szCs w:val="16"/>
                </w:rPr>
                <w:delText>9.237</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38" w:author="RAFAEL SOTOMAYOR" w:date="2016-12-20T17:07:00Z"/>
              </w:rPr>
            </w:pPr>
            <w:del w:id="1139" w:author="RAFAEL SOTOMAYOR" w:date="2016-12-20T17:07:00Z">
              <w:r w:rsidDel="00C66CF8">
                <w:rPr>
                  <w:color w:val="000000"/>
                  <w:sz w:val="16"/>
                  <w:szCs w:val="16"/>
                </w:rPr>
                <w:delText>13.937</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40" w:author="RAFAEL SOTOMAYOR" w:date="2016-12-20T17:07:00Z"/>
              </w:rPr>
            </w:pPr>
            <w:del w:id="1141" w:author="RAFAEL SOTOMAYOR" w:date="2016-12-20T17:07:00Z">
              <w:r w:rsidDel="00C66CF8">
                <w:rPr>
                  <w:color w:val="000000"/>
                  <w:sz w:val="16"/>
                  <w:szCs w:val="16"/>
                </w:rPr>
                <w:delText>0,40%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42" w:author="RAFAEL SOTOMAYOR" w:date="2016-12-20T17:07:00Z"/>
              </w:rPr>
            </w:pPr>
            <w:del w:id="1143" w:author="RAFAEL SOTOMAYOR" w:date="2016-12-20T17:07:00Z">
              <w:r w:rsidDel="00C66CF8">
                <w:rPr>
                  <w:color w:val="000000"/>
                  <w:sz w:val="16"/>
                  <w:szCs w:val="16"/>
                </w:rPr>
                <w:delText>5,20%</w:delText>
              </w:r>
            </w:del>
          </w:p>
        </w:tc>
      </w:tr>
      <w:tr w:rsidR="00071D81" w:rsidDel="00C66CF8">
        <w:tblPrEx>
          <w:tblCellMar>
            <w:top w:w="0" w:type="dxa"/>
            <w:left w:w="0" w:type="dxa"/>
            <w:bottom w:w="0" w:type="dxa"/>
            <w:right w:w="0" w:type="dxa"/>
          </w:tblCellMar>
        </w:tblPrEx>
        <w:trPr>
          <w:del w:id="1144"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45" w:author="RAFAEL SOTOMAYOR" w:date="2016-12-20T17:07:00Z"/>
              </w:rPr>
            </w:pPr>
            <w:del w:id="1146" w:author="RAFAEL SOTOMAYOR" w:date="2016-12-20T17:07:00Z">
              <w:r w:rsidDel="00C66CF8">
                <w:rPr>
                  <w:color w:val="000000"/>
                  <w:sz w:val="16"/>
                  <w:szCs w:val="16"/>
                </w:rPr>
                <w:delText>Los Lagos</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47" w:author="RAFAEL SOTOMAYOR" w:date="2016-12-20T17:07:00Z"/>
              </w:rPr>
            </w:pPr>
            <w:del w:id="1148" w:author="RAFAEL SOTOMAYOR" w:date="2016-12-20T17:07:00Z">
              <w:r w:rsidDel="00C66CF8">
                <w:rPr>
                  <w:color w:val="000000"/>
                  <w:sz w:val="16"/>
                  <w:szCs w:val="16"/>
                </w:rPr>
                <w:delText>23.899</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49" w:author="RAFAEL SOTOMAYOR" w:date="2016-12-20T17:07:00Z"/>
              </w:rPr>
            </w:pPr>
            <w:del w:id="1150" w:author="RAFAEL SOTOMAYOR" w:date="2016-12-20T17:07:00Z">
              <w:r w:rsidDel="00C66CF8">
                <w:rPr>
                  <w:color w:val="000000"/>
                  <w:sz w:val="16"/>
                  <w:szCs w:val="16"/>
                </w:rPr>
                <w:delText>23.387</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51" w:author="RAFAEL SOTOMAYOR" w:date="2016-12-20T17:07:00Z"/>
              </w:rPr>
            </w:pPr>
            <w:del w:id="1152" w:author="RAFAEL SOTOMAYOR" w:date="2016-12-20T17:07:00Z">
              <w:r w:rsidDel="00C66CF8">
                <w:rPr>
                  <w:color w:val="000000"/>
                  <w:sz w:val="16"/>
                  <w:szCs w:val="16"/>
                </w:rPr>
                <w:delText>22.938</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53" w:author="RAFAEL SOTOMAYOR" w:date="2016-12-20T17:07:00Z"/>
              </w:rPr>
            </w:pPr>
            <w:del w:id="1154" w:author="RAFAEL SOTOMAYOR" w:date="2016-12-20T17:07:00Z">
              <w:r w:rsidDel="00C66CF8">
                <w:rPr>
                  <w:color w:val="000000"/>
                  <w:sz w:val="16"/>
                  <w:szCs w:val="16"/>
                </w:rPr>
                <w:delText>0,70%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55" w:author="RAFAEL SOTOMAYOR" w:date="2016-12-20T17:07:00Z"/>
              </w:rPr>
            </w:pPr>
            <w:del w:id="1156" w:author="RAFAEL SOTOMAYOR" w:date="2016-12-20T17:07:00Z">
              <w:r w:rsidDel="00C66CF8">
                <w:rPr>
                  <w:color w:val="000000"/>
                  <w:sz w:val="16"/>
                  <w:szCs w:val="16"/>
                </w:rPr>
                <w:delText>11,30%</w:delText>
              </w:r>
            </w:del>
          </w:p>
        </w:tc>
      </w:tr>
      <w:tr w:rsidR="00071D81" w:rsidDel="00C66CF8">
        <w:tblPrEx>
          <w:tblCellMar>
            <w:top w:w="0" w:type="dxa"/>
            <w:left w:w="0" w:type="dxa"/>
            <w:bottom w:w="0" w:type="dxa"/>
            <w:right w:w="0" w:type="dxa"/>
          </w:tblCellMar>
        </w:tblPrEx>
        <w:trPr>
          <w:del w:id="1157" w:author="RAFAEL SOTOMAYOR" w:date="2016-12-20T17:07:00Z"/>
        </w:trPr>
        <w:tc>
          <w:tcPr>
            <w:tcW w:w="2377"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58" w:author="RAFAEL SOTOMAYOR" w:date="2016-12-20T17:07:00Z"/>
              </w:rPr>
            </w:pPr>
            <w:del w:id="1159" w:author="RAFAEL SOTOMAYOR" w:date="2016-12-20T17:07:00Z">
              <w:r w:rsidDel="00C66CF8">
                <w:rPr>
                  <w:color w:val="000000"/>
                  <w:sz w:val="16"/>
                  <w:szCs w:val="16"/>
                </w:rPr>
                <w:delText>Aisén del Gral. Carlos Ibañez</w:delText>
              </w:r>
            </w:del>
          </w:p>
        </w:tc>
        <w:tc>
          <w:tcPr>
            <w:tcW w:w="162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60" w:author="RAFAEL SOTOMAYOR" w:date="2016-12-20T17:07:00Z"/>
              </w:rPr>
            </w:pPr>
            <w:del w:id="1161" w:author="RAFAEL SOTOMAYOR" w:date="2016-12-20T17:07:00Z">
              <w:r w:rsidDel="00C66CF8">
                <w:rPr>
                  <w:color w:val="000000"/>
                  <w:sz w:val="16"/>
                  <w:szCs w:val="16"/>
                </w:rPr>
                <w:delText>941</w:delText>
              </w:r>
            </w:del>
          </w:p>
        </w:tc>
        <w:tc>
          <w:tcPr>
            <w:tcW w:w="135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62" w:author="RAFAEL SOTOMAYOR" w:date="2016-12-20T17:07:00Z"/>
              </w:rPr>
            </w:pPr>
            <w:del w:id="1163" w:author="RAFAEL SOTOMAYOR" w:date="2016-12-20T17:07:00Z">
              <w:r w:rsidDel="00C66CF8">
                <w:rPr>
                  <w:color w:val="000000"/>
                  <w:sz w:val="16"/>
                  <w:szCs w:val="16"/>
                </w:rPr>
                <w:delText>941</w:delText>
              </w:r>
            </w:del>
          </w:p>
        </w:tc>
        <w:tc>
          <w:tcPr>
            <w:tcW w:w="142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64" w:author="RAFAEL SOTOMAYOR" w:date="2016-12-20T17:07:00Z"/>
              </w:rPr>
            </w:pPr>
            <w:del w:id="1165" w:author="RAFAEL SOTOMAYOR" w:date="2016-12-20T17:07:00Z">
              <w:r w:rsidDel="00C66CF8">
                <w:rPr>
                  <w:color w:val="000000"/>
                  <w:sz w:val="16"/>
                  <w:szCs w:val="16"/>
                </w:rPr>
                <w:delText>1.801</w:delText>
              </w:r>
            </w:del>
          </w:p>
        </w:tc>
        <w:tc>
          <w:tcPr>
            <w:tcW w:w="12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66" w:author="RAFAEL SOTOMAYOR" w:date="2016-12-20T17:07:00Z"/>
              </w:rPr>
            </w:pPr>
            <w:del w:id="1167" w:author="RAFAEL SOTOMAYOR" w:date="2016-12-20T17:07:00Z">
              <w:r w:rsidDel="00C66CF8">
                <w:rPr>
                  <w:color w:val="000000"/>
                  <w:sz w:val="16"/>
                  <w:szCs w:val="16"/>
                </w:rPr>
                <w:delText>0,10%</w:delText>
              </w:r>
            </w:del>
          </w:p>
        </w:tc>
        <w:tc>
          <w:tcPr>
            <w:tcW w:w="16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168" w:author="RAFAEL SOTOMAYOR" w:date="2016-12-20T17:07:00Z"/>
              </w:rPr>
            </w:pPr>
            <w:del w:id="1169" w:author="RAFAEL SOTOMAYOR" w:date="2016-12-20T17:07:00Z">
              <w:r w:rsidDel="00C66CF8">
                <w:rPr>
                  <w:color w:val="000000"/>
                  <w:sz w:val="16"/>
                  <w:szCs w:val="16"/>
                </w:rPr>
                <w:delText>44,10%</w:delText>
              </w:r>
            </w:del>
          </w:p>
        </w:tc>
      </w:tr>
    </w:tbl>
    <w:p w:rsidR="00071D81" w:rsidDel="00C66CF8" w:rsidRDefault="004423CA">
      <w:pPr>
        <w:contextualSpacing w:val="0"/>
        <w:rPr>
          <w:del w:id="1170" w:author="RAFAEL SOTOMAYOR" w:date="2016-12-20T17:07:00Z"/>
        </w:rPr>
      </w:pPr>
      <w:del w:id="1171" w:author="RAFAEL SOTOMAYOR" w:date="2016-12-20T17:07:00Z">
        <w:r w:rsidDel="00C66CF8">
          <w:rPr>
            <w:sz w:val="18"/>
            <w:szCs w:val="18"/>
          </w:rPr>
          <w:delText>Nota: Participaci</w:delText>
        </w:r>
        <w:r w:rsidDel="00C66CF8">
          <w:rPr>
            <w:sz w:val="18"/>
            <w:szCs w:val="18"/>
          </w:rPr>
          <w:delText>ón/Región, Fruta Fresca dentro de Resto de actividades Silvo Agropecuarias de cada región.</w:delText>
        </w:r>
      </w:del>
    </w:p>
    <w:p w:rsidR="00071D81" w:rsidDel="00C66CF8" w:rsidRDefault="00071D81">
      <w:pPr>
        <w:contextualSpacing w:val="0"/>
        <w:rPr>
          <w:del w:id="1172" w:author="RAFAEL SOTOMAYOR" w:date="2016-12-20T17:07:00Z"/>
        </w:rPr>
      </w:pPr>
    </w:p>
    <w:p w:rsidR="00071D81" w:rsidDel="00C66CF8" w:rsidRDefault="00071D81">
      <w:pPr>
        <w:contextualSpacing w:val="0"/>
        <w:rPr>
          <w:del w:id="1173" w:author="RAFAEL SOTOMAYOR" w:date="2016-12-20T17:07:00Z"/>
        </w:rPr>
      </w:pPr>
    </w:p>
    <w:p w:rsidR="00071D81" w:rsidDel="00C66CF8" w:rsidRDefault="004423CA">
      <w:pPr>
        <w:contextualSpacing w:val="0"/>
        <w:rPr>
          <w:del w:id="1174" w:author="RAFAEL SOTOMAYOR" w:date="2016-12-20T17:07:00Z"/>
        </w:rPr>
      </w:pPr>
      <w:del w:id="1175" w:author="RAFAEL SOTOMAYOR" w:date="2016-12-20T17:07:00Z">
        <w:r w:rsidDel="00C66CF8">
          <w:delText xml:space="preserve">Como se aprecia en la Tabla Nº5, la producción de fruta fresca está concentrada en algunas regiones. El 81,3% de las exportaciones de fruta fresca proviene de las </w:delText>
        </w:r>
        <w:r w:rsidDel="00C66CF8">
          <w:delText>regiones de Coquimbo, Valparaíso, O'Higgins y Maule. desde esa información se puede deducir que estas son las regiones en las que se desarrolla una agricultura en la que se requiere de mayor manejo de datos y tecnologías.</w:delText>
        </w:r>
      </w:del>
    </w:p>
    <w:p w:rsidR="00071D81" w:rsidDel="00C66CF8" w:rsidRDefault="00071D81">
      <w:pPr>
        <w:contextualSpacing w:val="0"/>
        <w:rPr>
          <w:del w:id="1176" w:author="RAFAEL SOTOMAYOR" w:date="2016-12-20T17:07:00Z"/>
        </w:rPr>
      </w:pPr>
    </w:p>
    <w:p w:rsidR="00071D81" w:rsidDel="00C66CF8" w:rsidRDefault="004423CA">
      <w:pPr>
        <w:contextualSpacing w:val="0"/>
        <w:rPr>
          <w:del w:id="1177" w:author="RAFAEL SOTOMAYOR" w:date="2016-12-20T17:07:00Z"/>
        </w:rPr>
      </w:pPr>
      <w:del w:id="1178" w:author="RAFAEL SOTOMAYOR" w:date="2016-12-20T17:07:00Z">
        <w:r w:rsidDel="00C66CF8">
          <w:delText>Y dentro de cada una de las regiones, hay algunas en las que la actividad frutícola (fruta fresca) ocupa un porcentaje importante del resto de las actividades Silvoagropecuarias, como son las regiones de Atacama y Coquimbo, cuyas exportaciones de fruta fre</w:delText>
        </w:r>
        <w:r w:rsidDel="00C66CF8">
          <w:delText>sca son sobre un 90% de la actividad agrícola.</w:delText>
        </w:r>
      </w:del>
    </w:p>
    <w:p w:rsidR="00071D81" w:rsidDel="00C66CF8" w:rsidRDefault="00071D81">
      <w:pPr>
        <w:contextualSpacing w:val="0"/>
        <w:rPr>
          <w:del w:id="1179" w:author="RAFAEL SOTOMAYOR" w:date="2016-12-20T17:07:00Z"/>
        </w:rPr>
      </w:pPr>
    </w:p>
    <w:p w:rsidR="00071D81" w:rsidDel="00C66CF8" w:rsidRDefault="004423CA">
      <w:pPr>
        <w:contextualSpacing w:val="0"/>
        <w:rPr>
          <w:del w:id="1180" w:author="RAFAEL SOTOMAYOR" w:date="2016-12-20T17:07:00Z"/>
        </w:rPr>
      </w:pPr>
      <w:del w:id="1181" w:author="RAFAEL SOTOMAYOR" w:date="2016-12-20T17:07:00Z">
        <w:r w:rsidDel="00C66CF8">
          <w:delText xml:space="preserve">Al igual que para las exportaciones de fruta fresca, la producción de fruta procesada se encuentra mayoritariamente concentrada en algunas regiones, el 82,2% del total nacional, se produce en las regiones de </w:delText>
        </w:r>
        <w:r w:rsidDel="00C66CF8">
          <w:delText xml:space="preserve">Bio Bio, Maule, O'Higgins y Metropolitana.  </w:delText>
        </w:r>
      </w:del>
    </w:p>
    <w:p w:rsidR="00071D81" w:rsidDel="00C66CF8" w:rsidRDefault="004423CA">
      <w:pPr>
        <w:contextualSpacing w:val="0"/>
        <w:rPr>
          <w:del w:id="1182" w:author="RAFAEL SOTOMAYOR" w:date="2016-12-20T17:07:00Z"/>
        </w:rPr>
      </w:pPr>
      <w:del w:id="1183" w:author="RAFAEL SOTOMAYOR" w:date="2016-12-20T17:07:00Z">
        <w:r w:rsidDel="00C66CF8">
          <w:delText xml:space="preserve">   </w:delText>
        </w:r>
      </w:del>
    </w:p>
    <w:p w:rsidR="00071D81" w:rsidDel="00C66CF8" w:rsidRDefault="004423CA">
      <w:pPr>
        <w:contextualSpacing w:val="0"/>
        <w:rPr>
          <w:del w:id="1184" w:author="RAFAEL SOTOMAYOR" w:date="2016-12-20T17:07:00Z"/>
        </w:rPr>
      </w:pPr>
      <w:del w:id="1185" w:author="RAFAEL SOTOMAYOR" w:date="2016-12-20T17:07:00Z">
        <w:r w:rsidDel="00C66CF8">
          <w:delText>Los procesos de proceso de la fruta, también requerirán de tecnologías productivas, de monitoreo y control permanente, así como de televigilancia, herramientas que requieren de conectividad y acceso a redes.</w:delText>
        </w:r>
      </w:del>
    </w:p>
    <w:p w:rsidR="00071D81" w:rsidDel="00C66CF8" w:rsidRDefault="00071D81">
      <w:pPr>
        <w:contextualSpacing w:val="0"/>
        <w:rPr>
          <w:del w:id="1186" w:author="RAFAEL SOTOMAYOR" w:date="2016-12-20T17:07:00Z"/>
        </w:rPr>
      </w:pPr>
    </w:p>
    <w:p w:rsidR="00071D81" w:rsidDel="00C66CF8" w:rsidRDefault="00071D81">
      <w:pPr>
        <w:contextualSpacing w:val="0"/>
        <w:rPr>
          <w:del w:id="1187" w:author="RAFAEL SOTOMAYOR" w:date="2016-12-20T17:07:00Z"/>
        </w:rPr>
      </w:pPr>
    </w:p>
    <w:p w:rsidR="00071D81" w:rsidDel="00C66CF8" w:rsidRDefault="00071D81">
      <w:pPr>
        <w:contextualSpacing w:val="0"/>
        <w:rPr>
          <w:del w:id="1188" w:author="RAFAEL SOTOMAYOR" w:date="2016-12-20T17:07:00Z"/>
        </w:rPr>
      </w:pPr>
    </w:p>
    <w:p w:rsidR="00071D81" w:rsidDel="00C66CF8" w:rsidRDefault="00071D81">
      <w:pPr>
        <w:contextualSpacing w:val="0"/>
        <w:rPr>
          <w:del w:id="1189" w:author="RAFAEL SOTOMAYOR" w:date="2016-12-20T17:07:00Z"/>
        </w:rPr>
      </w:pPr>
    </w:p>
    <w:p w:rsidR="00071D81" w:rsidDel="00C66CF8" w:rsidRDefault="00071D81">
      <w:pPr>
        <w:contextualSpacing w:val="0"/>
        <w:rPr>
          <w:del w:id="1190" w:author="RAFAEL SOTOMAYOR" w:date="2016-12-20T17:07:00Z"/>
        </w:rPr>
      </w:pPr>
    </w:p>
    <w:p w:rsidR="00071D81" w:rsidDel="00C66CF8" w:rsidRDefault="00071D81">
      <w:pPr>
        <w:contextualSpacing w:val="0"/>
        <w:rPr>
          <w:del w:id="1191" w:author="RAFAEL SOTOMAYOR" w:date="2016-12-20T17:07:00Z"/>
        </w:rPr>
      </w:pPr>
    </w:p>
    <w:p w:rsidR="00071D81" w:rsidDel="00C66CF8" w:rsidRDefault="004423CA">
      <w:pPr>
        <w:contextualSpacing w:val="0"/>
        <w:rPr>
          <w:del w:id="1192" w:author="RAFAEL SOTOMAYOR" w:date="2016-12-20T17:07:00Z"/>
        </w:rPr>
      </w:pPr>
      <w:del w:id="1193" w:author="RAFAEL SOTOMAYOR" w:date="2016-12-20T17:07:00Z">
        <w:r w:rsidDel="00C66CF8">
          <w:delText>Tabla Nº6: Ingresos generados por Fruta Procesada  Exportada por Región en Miles Dólares FOB</w:delText>
        </w:r>
      </w:del>
    </w:p>
    <w:p w:rsidR="00071D81" w:rsidDel="00C66CF8" w:rsidRDefault="00071D81">
      <w:pPr>
        <w:contextualSpacing w:val="0"/>
        <w:rPr>
          <w:del w:id="1194" w:author="RAFAEL SOTOMAYOR" w:date="2016-12-20T17:07:00Z"/>
        </w:rPr>
      </w:pPr>
    </w:p>
    <w:tbl>
      <w:tblPr>
        <w:tblStyle w:val="a6"/>
        <w:tblW w:w="8865" w:type="dxa"/>
        <w:tblInd w:w="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600" w:firstRow="0" w:lastRow="0" w:firstColumn="0" w:lastColumn="0" w:noHBand="1" w:noVBand="1"/>
      </w:tblPr>
      <w:tblGrid>
        <w:gridCol w:w="2565"/>
        <w:gridCol w:w="1200"/>
        <w:gridCol w:w="1215"/>
        <w:gridCol w:w="1215"/>
        <w:gridCol w:w="1230"/>
        <w:gridCol w:w="1440"/>
      </w:tblGrid>
      <w:tr w:rsidR="00071D81" w:rsidDel="00C66CF8">
        <w:tblPrEx>
          <w:tblCellMar>
            <w:top w:w="0" w:type="dxa"/>
            <w:left w:w="0" w:type="dxa"/>
            <w:bottom w:w="0" w:type="dxa"/>
            <w:right w:w="0" w:type="dxa"/>
          </w:tblCellMar>
        </w:tblPrEx>
        <w:trPr>
          <w:del w:id="1195" w:author="RAFAEL SOTOMAYOR" w:date="2016-12-20T17:07:00Z"/>
        </w:trPr>
        <w:tc>
          <w:tcPr>
            <w:tcW w:w="2565" w:type="dxa"/>
            <w:tcBorders>
              <w:left w:val="single" w:sz="4" w:space="0" w:color="999999"/>
              <w:bottom w:val="single" w:sz="4" w:space="0" w:color="999999"/>
              <w:right w:val="single" w:sz="4" w:space="0" w:color="999999"/>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1196" w:author="RAFAEL SOTOMAYOR" w:date="2016-12-20T17:07:00Z"/>
              </w:rPr>
            </w:pPr>
            <w:del w:id="1197" w:author="RAFAEL SOTOMAYOR" w:date="2016-12-20T17:07:00Z">
              <w:r w:rsidDel="00C66CF8">
                <w:rPr>
                  <w:b/>
                  <w:sz w:val="20"/>
                  <w:szCs w:val="20"/>
                  <w:shd w:val="clear" w:color="auto" w:fill="CCCCCC"/>
                </w:rPr>
                <w:delText>Región</w:delText>
              </w:r>
            </w:del>
          </w:p>
        </w:tc>
        <w:tc>
          <w:tcPr>
            <w:tcW w:w="1200" w:type="dxa"/>
            <w:tcBorders>
              <w:bottom w:val="single" w:sz="4" w:space="0" w:color="999999"/>
              <w:right w:val="single" w:sz="4" w:space="0" w:color="999999"/>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1198" w:author="RAFAEL SOTOMAYOR" w:date="2016-12-20T17:07:00Z"/>
              </w:rPr>
            </w:pPr>
            <w:del w:id="1199" w:author="RAFAEL SOTOMAYOR" w:date="2016-12-20T17:07:00Z">
              <w:r w:rsidDel="00C66CF8">
                <w:rPr>
                  <w:b/>
                  <w:sz w:val="20"/>
                  <w:szCs w:val="20"/>
                  <w:shd w:val="clear" w:color="auto" w:fill="CCCCCC"/>
                </w:rPr>
                <w:delText>2015</w:delText>
              </w:r>
            </w:del>
          </w:p>
        </w:tc>
        <w:tc>
          <w:tcPr>
            <w:tcW w:w="2430" w:type="dxa"/>
            <w:gridSpan w:val="2"/>
            <w:tcBorders>
              <w:bottom w:val="single" w:sz="4" w:space="0" w:color="999999"/>
              <w:right w:val="single" w:sz="4" w:space="0" w:color="999999"/>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1200" w:author="RAFAEL SOTOMAYOR" w:date="2016-12-20T17:07:00Z"/>
              </w:rPr>
            </w:pPr>
            <w:del w:id="1201" w:author="RAFAEL SOTOMAYOR" w:date="2016-12-20T17:07:00Z">
              <w:r w:rsidDel="00C66CF8">
                <w:rPr>
                  <w:b/>
                  <w:sz w:val="20"/>
                  <w:szCs w:val="20"/>
                  <w:shd w:val="clear" w:color="auto" w:fill="CCCCCC"/>
                </w:rPr>
                <w:delText>ene-jul</w:delText>
              </w:r>
            </w:del>
          </w:p>
        </w:tc>
        <w:tc>
          <w:tcPr>
            <w:tcW w:w="1230" w:type="dxa"/>
            <w:tcBorders>
              <w:bottom w:val="single" w:sz="4" w:space="0" w:color="999999"/>
              <w:right w:val="single" w:sz="4" w:space="0" w:color="999999"/>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1202" w:author="RAFAEL SOTOMAYOR" w:date="2016-12-20T17:07:00Z"/>
              </w:rPr>
            </w:pPr>
            <w:del w:id="1203" w:author="RAFAEL SOTOMAYOR" w:date="2016-12-20T17:07:00Z">
              <w:r w:rsidDel="00C66CF8">
                <w:rPr>
                  <w:b/>
                  <w:sz w:val="20"/>
                  <w:szCs w:val="20"/>
                  <w:shd w:val="clear" w:color="auto" w:fill="CCCCCC"/>
                </w:rPr>
                <w:delText>Región/</w:delText>
              </w:r>
            </w:del>
          </w:p>
          <w:p w:rsidR="00071D81" w:rsidDel="00C66CF8" w:rsidRDefault="004423CA">
            <w:pPr>
              <w:contextualSpacing w:val="0"/>
              <w:jc w:val="center"/>
              <w:rPr>
                <w:del w:id="1204" w:author="RAFAEL SOTOMAYOR" w:date="2016-12-20T17:07:00Z"/>
              </w:rPr>
            </w:pPr>
            <w:del w:id="1205" w:author="RAFAEL SOTOMAYOR" w:date="2016-12-20T17:07:00Z">
              <w:r w:rsidDel="00C66CF8">
                <w:rPr>
                  <w:b/>
                  <w:sz w:val="20"/>
                  <w:szCs w:val="20"/>
                  <w:shd w:val="clear" w:color="auto" w:fill="CCCCCC"/>
                </w:rPr>
                <w:delText>país</w:delText>
              </w:r>
            </w:del>
          </w:p>
        </w:tc>
        <w:tc>
          <w:tcPr>
            <w:tcW w:w="1440" w:type="dxa"/>
            <w:tcBorders>
              <w:bottom w:val="single" w:sz="4" w:space="0" w:color="999999"/>
              <w:right w:val="single" w:sz="4" w:space="0" w:color="999999"/>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1206" w:author="RAFAEL SOTOMAYOR" w:date="2016-12-20T17:07:00Z"/>
              </w:rPr>
            </w:pPr>
            <w:del w:id="1207" w:author="RAFAEL SOTOMAYOR" w:date="2016-12-20T17:07:00Z">
              <w:r w:rsidDel="00C66CF8">
                <w:rPr>
                  <w:b/>
                  <w:sz w:val="20"/>
                  <w:szCs w:val="20"/>
                  <w:shd w:val="clear" w:color="auto" w:fill="CCCCCC"/>
                </w:rPr>
                <w:delText>Participación/</w:delText>
              </w:r>
            </w:del>
          </w:p>
          <w:p w:rsidR="00071D81" w:rsidDel="00C66CF8" w:rsidRDefault="004423CA">
            <w:pPr>
              <w:contextualSpacing w:val="0"/>
              <w:jc w:val="center"/>
              <w:rPr>
                <w:del w:id="1208" w:author="RAFAEL SOTOMAYOR" w:date="2016-12-20T17:07:00Z"/>
              </w:rPr>
            </w:pPr>
            <w:del w:id="1209" w:author="RAFAEL SOTOMAYOR" w:date="2016-12-20T17:07:00Z">
              <w:r w:rsidDel="00C66CF8">
                <w:rPr>
                  <w:b/>
                  <w:sz w:val="20"/>
                  <w:szCs w:val="20"/>
                  <w:shd w:val="clear" w:color="auto" w:fill="CCCCCC"/>
                </w:rPr>
                <w:delText>Región</w:delText>
              </w:r>
            </w:del>
          </w:p>
        </w:tc>
      </w:tr>
      <w:tr w:rsidR="00071D81" w:rsidDel="00C66CF8">
        <w:tblPrEx>
          <w:tblCellMar>
            <w:top w:w="0" w:type="dxa"/>
            <w:left w:w="0" w:type="dxa"/>
            <w:bottom w:w="0" w:type="dxa"/>
            <w:right w:w="0" w:type="dxa"/>
          </w:tblCellMar>
        </w:tblPrEx>
        <w:trPr>
          <w:del w:id="1210" w:author="RAFAEL SOTOMAYOR" w:date="2016-12-20T17:07:00Z"/>
        </w:trPr>
        <w:tc>
          <w:tcPr>
            <w:tcW w:w="2565" w:type="dxa"/>
            <w:tcBorders>
              <w:left w:val="single" w:sz="4" w:space="0" w:color="999999"/>
              <w:bottom w:val="single" w:sz="4" w:space="0" w:color="999999"/>
              <w:right w:val="single" w:sz="4" w:space="0" w:color="999999"/>
            </w:tcBorders>
            <w:shd w:val="clear" w:color="auto" w:fill="CCCCCC"/>
            <w:tcMar>
              <w:top w:w="40" w:type="dxa"/>
              <w:left w:w="40" w:type="dxa"/>
              <w:bottom w:w="40" w:type="dxa"/>
              <w:right w:w="40" w:type="dxa"/>
            </w:tcMar>
            <w:vAlign w:val="bottom"/>
          </w:tcPr>
          <w:p w:rsidR="00071D81" w:rsidDel="00C66CF8" w:rsidRDefault="00071D81">
            <w:pPr>
              <w:contextualSpacing w:val="0"/>
              <w:rPr>
                <w:del w:id="1211" w:author="RAFAEL SOTOMAYOR" w:date="2016-12-20T17:07:00Z"/>
              </w:rPr>
            </w:pPr>
          </w:p>
        </w:tc>
        <w:tc>
          <w:tcPr>
            <w:tcW w:w="1200" w:type="dxa"/>
            <w:tcBorders>
              <w:bottom w:val="single" w:sz="4" w:space="0" w:color="999999"/>
              <w:right w:val="single" w:sz="4" w:space="0" w:color="999999"/>
            </w:tcBorders>
            <w:shd w:val="clear" w:color="auto" w:fill="CCCCCC"/>
            <w:tcMar>
              <w:top w:w="40" w:type="dxa"/>
              <w:left w:w="40" w:type="dxa"/>
              <w:bottom w:w="40" w:type="dxa"/>
              <w:right w:w="40" w:type="dxa"/>
            </w:tcMar>
            <w:vAlign w:val="bottom"/>
          </w:tcPr>
          <w:p w:rsidR="00071D81" w:rsidDel="00C66CF8" w:rsidRDefault="00071D81">
            <w:pPr>
              <w:contextualSpacing w:val="0"/>
              <w:rPr>
                <w:del w:id="1212" w:author="RAFAEL SOTOMAYOR" w:date="2016-12-20T17:07:00Z"/>
              </w:rPr>
            </w:pPr>
          </w:p>
        </w:tc>
        <w:tc>
          <w:tcPr>
            <w:tcW w:w="1215" w:type="dxa"/>
            <w:tcBorders>
              <w:bottom w:val="single" w:sz="4" w:space="0" w:color="999999"/>
              <w:right w:val="single" w:sz="4" w:space="0" w:color="999999"/>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1213" w:author="RAFAEL SOTOMAYOR" w:date="2016-12-20T17:07:00Z"/>
              </w:rPr>
            </w:pPr>
            <w:del w:id="1214" w:author="RAFAEL SOTOMAYOR" w:date="2016-12-20T17:07:00Z">
              <w:r w:rsidDel="00C66CF8">
                <w:rPr>
                  <w:b/>
                  <w:sz w:val="20"/>
                  <w:szCs w:val="20"/>
                  <w:shd w:val="clear" w:color="auto" w:fill="CCCCCC"/>
                </w:rPr>
                <w:delText>2015</w:delText>
              </w:r>
            </w:del>
          </w:p>
        </w:tc>
        <w:tc>
          <w:tcPr>
            <w:tcW w:w="1215" w:type="dxa"/>
            <w:tcBorders>
              <w:bottom w:val="single" w:sz="4" w:space="0" w:color="999999"/>
              <w:right w:val="single" w:sz="4" w:space="0" w:color="999999"/>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1215" w:author="RAFAEL SOTOMAYOR" w:date="2016-12-20T17:07:00Z"/>
              </w:rPr>
            </w:pPr>
            <w:del w:id="1216" w:author="RAFAEL SOTOMAYOR" w:date="2016-12-20T17:07:00Z">
              <w:r w:rsidDel="00C66CF8">
                <w:rPr>
                  <w:b/>
                  <w:sz w:val="20"/>
                  <w:szCs w:val="20"/>
                  <w:shd w:val="clear" w:color="auto" w:fill="CCCCCC"/>
                </w:rPr>
                <w:delText>2016</w:delText>
              </w:r>
            </w:del>
          </w:p>
        </w:tc>
        <w:tc>
          <w:tcPr>
            <w:tcW w:w="1230" w:type="dxa"/>
            <w:tcBorders>
              <w:bottom w:val="single" w:sz="4" w:space="0" w:color="999999"/>
              <w:right w:val="single" w:sz="4" w:space="0" w:color="999999"/>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1217" w:author="RAFAEL SOTOMAYOR" w:date="2016-12-20T17:07:00Z"/>
              </w:rPr>
            </w:pPr>
            <w:del w:id="1218" w:author="RAFAEL SOTOMAYOR" w:date="2016-12-20T17:07:00Z">
              <w:r w:rsidDel="00C66CF8">
                <w:rPr>
                  <w:b/>
                  <w:sz w:val="20"/>
                  <w:szCs w:val="20"/>
                  <w:shd w:val="clear" w:color="auto" w:fill="CCCCCC"/>
                </w:rPr>
                <w:delText>2016</w:delText>
              </w:r>
            </w:del>
          </w:p>
        </w:tc>
        <w:tc>
          <w:tcPr>
            <w:tcW w:w="1440" w:type="dxa"/>
            <w:tcBorders>
              <w:bottom w:val="single" w:sz="4" w:space="0" w:color="999999"/>
              <w:right w:val="single" w:sz="4" w:space="0" w:color="999999"/>
            </w:tcBorders>
            <w:shd w:val="clear" w:color="auto" w:fill="CCCCCC"/>
            <w:tcMar>
              <w:top w:w="40" w:type="dxa"/>
              <w:left w:w="40" w:type="dxa"/>
              <w:bottom w:w="40" w:type="dxa"/>
              <w:right w:w="40" w:type="dxa"/>
            </w:tcMar>
            <w:vAlign w:val="bottom"/>
          </w:tcPr>
          <w:p w:rsidR="00071D81" w:rsidDel="00C66CF8" w:rsidRDefault="004423CA">
            <w:pPr>
              <w:contextualSpacing w:val="0"/>
              <w:jc w:val="center"/>
              <w:rPr>
                <w:del w:id="1219" w:author="RAFAEL SOTOMAYOR" w:date="2016-12-20T17:07:00Z"/>
              </w:rPr>
            </w:pPr>
            <w:del w:id="1220" w:author="RAFAEL SOTOMAYOR" w:date="2016-12-20T17:07:00Z">
              <w:r w:rsidDel="00C66CF8">
                <w:rPr>
                  <w:b/>
                  <w:sz w:val="20"/>
                  <w:szCs w:val="20"/>
                  <w:shd w:val="clear" w:color="auto" w:fill="CCCCCC"/>
                </w:rPr>
                <w:delText>2016</w:delText>
              </w:r>
            </w:del>
          </w:p>
        </w:tc>
      </w:tr>
      <w:tr w:rsidR="00071D81" w:rsidDel="00C66CF8">
        <w:tblPrEx>
          <w:tblCellMar>
            <w:top w:w="0" w:type="dxa"/>
            <w:left w:w="0" w:type="dxa"/>
            <w:bottom w:w="0" w:type="dxa"/>
            <w:right w:w="0" w:type="dxa"/>
          </w:tblCellMar>
        </w:tblPrEx>
        <w:trPr>
          <w:del w:id="1221"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222" w:author="RAFAEL SOTOMAYOR" w:date="2016-12-20T17:07:00Z"/>
              </w:rPr>
            </w:pPr>
            <w:del w:id="1223" w:author="RAFAEL SOTOMAYOR" w:date="2016-12-20T17:07:00Z">
              <w:r w:rsidDel="00C66CF8">
                <w:rPr>
                  <w:sz w:val="16"/>
                  <w:szCs w:val="16"/>
                </w:rPr>
                <w:delText>Arica y Parinacota</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24" w:author="RAFAEL SOTOMAYOR" w:date="2016-12-20T17:07:00Z"/>
              </w:rPr>
            </w:pPr>
            <w:del w:id="1225" w:author="RAFAEL SOTOMAYOR" w:date="2016-12-20T17:07:00Z">
              <w:r w:rsidDel="00C66CF8">
                <w:rPr>
                  <w:sz w:val="16"/>
                  <w:szCs w:val="16"/>
                </w:rPr>
                <w:delText>778</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26" w:author="RAFAEL SOTOMAYOR" w:date="2016-12-20T17:07:00Z"/>
              </w:rPr>
            </w:pPr>
            <w:del w:id="1227" w:author="RAFAEL SOTOMAYOR" w:date="2016-12-20T17:07:00Z">
              <w:r w:rsidDel="00C66CF8">
                <w:rPr>
                  <w:sz w:val="16"/>
                  <w:szCs w:val="16"/>
                </w:rPr>
                <w:delText>345</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28" w:author="RAFAEL SOTOMAYOR" w:date="2016-12-20T17:07:00Z"/>
              </w:rPr>
            </w:pPr>
            <w:del w:id="1229" w:author="RAFAEL SOTOMAYOR" w:date="2016-12-20T17:07:00Z">
              <w:r w:rsidDel="00C66CF8">
                <w:rPr>
                  <w:sz w:val="16"/>
                  <w:szCs w:val="16"/>
                </w:rPr>
                <w:delText>411</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30" w:author="RAFAEL SOTOMAYOR" w:date="2016-12-20T17:07:00Z"/>
              </w:rPr>
            </w:pPr>
            <w:del w:id="1231" w:author="RAFAEL SOTOMAYOR" w:date="2016-12-20T17:07:00Z">
              <w:r w:rsidDel="00C66CF8">
                <w:rPr>
                  <w:sz w:val="16"/>
                  <w:szCs w:val="16"/>
                </w:rPr>
                <w:delText>0,10%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32" w:author="RAFAEL SOTOMAYOR" w:date="2016-12-20T17:07:00Z"/>
              </w:rPr>
            </w:pPr>
            <w:del w:id="1233" w:author="RAFAEL SOTOMAYOR" w:date="2016-12-20T17:07:00Z">
              <w:r w:rsidDel="00C66CF8">
                <w:rPr>
                  <w:sz w:val="16"/>
                  <w:szCs w:val="16"/>
                </w:rPr>
                <w:delText>6,80%</w:delText>
              </w:r>
            </w:del>
          </w:p>
        </w:tc>
      </w:tr>
      <w:tr w:rsidR="00071D81" w:rsidDel="00C66CF8">
        <w:tblPrEx>
          <w:tblCellMar>
            <w:top w:w="0" w:type="dxa"/>
            <w:left w:w="0" w:type="dxa"/>
            <w:bottom w:w="0" w:type="dxa"/>
            <w:right w:w="0" w:type="dxa"/>
          </w:tblCellMar>
        </w:tblPrEx>
        <w:trPr>
          <w:del w:id="1234"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235" w:author="RAFAEL SOTOMAYOR" w:date="2016-12-20T17:07:00Z"/>
              </w:rPr>
            </w:pPr>
            <w:del w:id="1236" w:author="RAFAEL SOTOMAYOR" w:date="2016-12-20T17:07:00Z">
              <w:r w:rsidDel="00C66CF8">
                <w:rPr>
                  <w:sz w:val="16"/>
                  <w:szCs w:val="16"/>
                </w:rPr>
                <w:lastRenderedPageBreak/>
                <w:delText>Tarapacá</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37" w:author="RAFAEL SOTOMAYOR" w:date="2016-12-20T17:07:00Z"/>
              </w:rPr>
            </w:pPr>
            <w:del w:id="1238" w:author="RAFAEL SOTOMAYOR" w:date="2016-12-20T17:07:00Z">
              <w:r w:rsidDel="00C66CF8">
                <w:rPr>
                  <w:sz w:val="16"/>
                  <w:szCs w:val="16"/>
                </w:rPr>
                <w:delText>287</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39" w:author="RAFAEL SOTOMAYOR" w:date="2016-12-20T17:07:00Z"/>
              </w:rPr>
            </w:pPr>
            <w:del w:id="1240" w:author="RAFAEL SOTOMAYOR" w:date="2016-12-20T17:07:00Z">
              <w:r w:rsidDel="00C66CF8">
                <w:rPr>
                  <w:sz w:val="16"/>
                  <w:szCs w:val="16"/>
                </w:rPr>
                <w:delText>73</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41" w:author="RAFAEL SOTOMAYOR" w:date="2016-12-20T17:07:00Z"/>
              </w:rPr>
            </w:pPr>
            <w:del w:id="1242" w:author="RAFAEL SOTOMAYOR" w:date="2016-12-20T17:07:00Z">
              <w:r w:rsidDel="00C66CF8">
                <w:rPr>
                  <w:sz w:val="16"/>
                  <w:szCs w:val="16"/>
                </w:rPr>
                <w:delText>132</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43" w:author="RAFAEL SOTOMAYOR" w:date="2016-12-20T17:07:00Z"/>
              </w:rPr>
            </w:pPr>
            <w:del w:id="1244" w:author="RAFAEL SOTOMAYOR" w:date="2016-12-20T17:07:00Z">
              <w:r w:rsidDel="00C66CF8">
                <w:rPr>
                  <w:sz w:val="16"/>
                  <w:szCs w:val="16"/>
                </w:rPr>
                <w:delText>0,00%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45" w:author="RAFAEL SOTOMAYOR" w:date="2016-12-20T17:07:00Z"/>
              </w:rPr>
            </w:pPr>
            <w:del w:id="1246" w:author="RAFAEL SOTOMAYOR" w:date="2016-12-20T17:07:00Z">
              <w:r w:rsidDel="00C66CF8">
                <w:rPr>
                  <w:sz w:val="16"/>
                  <w:szCs w:val="16"/>
                </w:rPr>
                <w:delText>6,00%</w:delText>
              </w:r>
            </w:del>
          </w:p>
        </w:tc>
      </w:tr>
      <w:tr w:rsidR="00071D81" w:rsidDel="00C66CF8">
        <w:tblPrEx>
          <w:tblCellMar>
            <w:top w:w="0" w:type="dxa"/>
            <w:left w:w="0" w:type="dxa"/>
            <w:bottom w:w="0" w:type="dxa"/>
            <w:right w:w="0" w:type="dxa"/>
          </w:tblCellMar>
        </w:tblPrEx>
        <w:trPr>
          <w:del w:id="1247"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248" w:author="RAFAEL SOTOMAYOR" w:date="2016-12-20T17:07:00Z"/>
              </w:rPr>
            </w:pPr>
            <w:del w:id="1249" w:author="RAFAEL SOTOMAYOR" w:date="2016-12-20T17:07:00Z">
              <w:r w:rsidDel="00C66CF8">
                <w:rPr>
                  <w:sz w:val="16"/>
                  <w:szCs w:val="16"/>
                </w:rPr>
                <w:delText>Antofagasta</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50" w:author="RAFAEL SOTOMAYOR" w:date="2016-12-20T17:07:00Z"/>
              </w:rPr>
            </w:pPr>
            <w:del w:id="1251" w:author="RAFAEL SOTOMAYOR" w:date="2016-12-20T17:07:00Z">
              <w:r w:rsidDel="00C66CF8">
                <w:rPr>
                  <w:sz w:val="16"/>
                  <w:szCs w:val="16"/>
                </w:rPr>
                <w:delText>1.127</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52" w:author="RAFAEL SOTOMAYOR" w:date="2016-12-20T17:07:00Z"/>
              </w:rPr>
            </w:pPr>
            <w:del w:id="1253" w:author="RAFAEL SOTOMAYOR" w:date="2016-12-20T17:07:00Z">
              <w:r w:rsidDel="00C66CF8">
                <w:rPr>
                  <w:sz w:val="16"/>
                  <w:szCs w:val="16"/>
                </w:rPr>
                <w:delText>491</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54" w:author="RAFAEL SOTOMAYOR" w:date="2016-12-20T17:07:00Z"/>
              </w:rPr>
            </w:pPr>
            <w:del w:id="1255" w:author="RAFAEL SOTOMAYOR" w:date="2016-12-20T17:07:00Z">
              <w:r w:rsidDel="00C66CF8">
                <w:rPr>
                  <w:sz w:val="16"/>
                  <w:szCs w:val="16"/>
                </w:rPr>
                <w:delText>428</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56" w:author="RAFAEL SOTOMAYOR" w:date="2016-12-20T17:07:00Z"/>
              </w:rPr>
            </w:pPr>
            <w:del w:id="1257" w:author="RAFAEL SOTOMAYOR" w:date="2016-12-20T17:07:00Z">
              <w:r w:rsidDel="00C66CF8">
                <w:rPr>
                  <w:sz w:val="16"/>
                  <w:szCs w:val="16"/>
                </w:rPr>
                <w:delText>0,10%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58" w:author="RAFAEL SOTOMAYOR" w:date="2016-12-20T17:07:00Z"/>
              </w:rPr>
            </w:pPr>
            <w:del w:id="1259" w:author="RAFAEL SOTOMAYOR" w:date="2016-12-20T17:07:00Z">
              <w:r w:rsidDel="00C66CF8">
                <w:rPr>
                  <w:sz w:val="16"/>
                  <w:szCs w:val="16"/>
                </w:rPr>
                <w:delText>25,50%</w:delText>
              </w:r>
            </w:del>
          </w:p>
        </w:tc>
      </w:tr>
      <w:tr w:rsidR="00071D81" w:rsidDel="00C66CF8">
        <w:tblPrEx>
          <w:tblCellMar>
            <w:top w:w="0" w:type="dxa"/>
            <w:left w:w="0" w:type="dxa"/>
            <w:bottom w:w="0" w:type="dxa"/>
            <w:right w:w="0" w:type="dxa"/>
          </w:tblCellMar>
        </w:tblPrEx>
        <w:trPr>
          <w:del w:id="1260"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261" w:author="RAFAEL SOTOMAYOR" w:date="2016-12-20T17:07:00Z"/>
              </w:rPr>
            </w:pPr>
            <w:del w:id="1262" w:author="RAFAEL SOTOMAYOR" w:date="2016-12-20T17:07:00Z">
              <w:r w:rsidDel="00C66CF8">
                <w:rPr>
                  <w:sz w:val="16"/>
                  <w:szCs w:val="16"/>
                </w:rPr>
                <w:delText>Atacama</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63" w:author="RAFAEL SOTOMAYOR" w:date="2016-12-20T17:07:00Z"/>
              </w:rPr>
            </w:pPr>
            <w:del w:id="1264" w:author="RAFAEL SOTOMAYOR" w:date="2016-12-20T17:07:00Z">
              <w:r w:rsidDel="00C66CF8">
                <w:rPr>
                  <w:sz w:val="16"/>
                  <w:szCs w:val="16"/>
                </w:rPr>
                <w:delText>1.893</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65" w:author="RAFAEL SOTOMAYOR" w:date="2016-12-20T17:07:00Z"/>
              </w:rPr>
            </w:pPr>
            <w:del w:id="1266" w:author="RAFAEL SOTOMAYOR" w:date="2016-12-20T17:07:00Z">
              <w:r w:rsidDel="00C66CF8">
                <w:rPr>
                  <w:sz w:val="16"/>
                  <w:szCs w:val="16"/>
                </w:rPr>
                <w:delText>1.232</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67" w:author="RAFAEL SOTOMAYOR" w:date="2016-12-20T17:07:00Z"/>
              </w:rPr>
            </w:pPr>
            <w:del w:id="1268" w:author="RAFAEL SOTOMAYOR" w:date="2016-12-20T17:07:00Z">
              <w:r w:rsidDel="00C66CF8">
                <w:rPr>
                  <w:sz w:val="16"/>
                  <w:szCs w:val="16"/>
                </w:rPr>
                <w:delText>835</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69" w:author="RAFAEL SOTOMAYOR" w:date="2016-12-20T17:07:00Z"/>
              </w:rPr>
            </w:pPr>
            <w:del w:id="1270" w:author="RAFAEL SOTOMAYOR" w:date="2016-12-20T17:07:00Z">
              <w:r w:rsidDel="00C66CF8">
                <w:rPr>
                  <w:sz w:val="16"/>
                  <w:szCs w:val="16"/>
                </w:rPr>
                <w:delText>0,10%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71" w:author="RAFAEL SOTOMAYOR" w:date="2016-12-20T17:07:00Z"/>
              </w:rPr>
            </w:pPr>
            <w:del w:id="1272" w:author="RAFAEL SOTOMAYOR" w:date="2016-12-20T17:07:00Z">
              <w:r w:rsidDel="00C66CF8">
                <w:rPr>
                  <w:sz w:val="16"/>
                  <w:szCs w:val="16"/>
                </w:rPr>
                <w:delText>0,40%</w:delText>
              </w:r>
            </w:del>
          </w:p>
        </w:tc>
      </w:tr>
      <w:tr w:rsidR="00071D81" w:rsidDel="00C66CF8">
        <w:tblPrEx>
          <w:tblCellMar>
            <w:top w:w="0" w:type="dxa"/>
            <w:left w:w="0" w:type="dxa"/>
            <w:bottom w:w="0" w:type="dxa"/>
            <w:right w:w="0" w:type="dxa"/>
          </w:tblCellMar>
        </w:tblPrEx>
        <w:trPr>
          <w:del w:id="1273"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274" w:author="RAFAEL SOTOMAYOR" w:date="2016-12-20T17:07:00Z"/>
              </w:rPr>
            </w:pPr>
            <w:del w:id="1275" w:author="RAFAEL SOTOMAYOR" w:date="2016-12-20T17:07:00Z">
              <w:r w:rsidDel="00C66CF8">
                <w:rPr>
                  <w:sz w:val="16"/>
                  <w:szCs w:val="16"/>
                </w:rPr>
                <w:delText>Coquimbo</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76" w:author="RAFAEL SOTOMAYOR" w:date="2016-12-20T17:07:00Z"/>
              </w:rPr>
            </w:pPr>
            <w:del w:id="1277" w:author="RAFAEL SOTOMAYOR" w:date="2016-12-20T17:07:00Z">
              <w:r w:rsidDel="00C66CF8">
                <w:rPr>
                  <w:sz w:val="16"/>
                  <w:szCs w:val="16"/>
                </w:rPr>
                <w:delText>14.635</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78" w:author="RAFAEL SOTOMAYOR" w:date="2016-12-20T17:07:00Z"/>
              </w:rPr>
            </w:pPr>
            <w:del w:id="1279" w:author="RAFAEL SOTOMAYOR" w:date="2016-12-20T17:07:00Z">
              <w:r w:rsidDel="00C66CF8">
                <w:rPr>
                  <w:sz w:val="16"/>
                  <w:szCs w:val="16"/>
                </w:rPr>
                <w:delText>5.375</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80" w:author="RAFAEL SOTOMAYOR" w:date="2016-12-20T17:07:00Z"/>
              </w:rPr>
            </w:pPr>
            <w:del w:id="1281" w:author="RAFAEL SOTOMAYOR" w:date="2016-12-20T17:07:00Z">
              <w:r w:rsidDel="00C66CF8">
                <w:rPr>
                  <w:sz w:val="16"/>
                  <w:szCs w:val="16"/>
                </w:rPr>
                <w:delText>8.073</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82" w:author="RAFAEL SOTOMAYOR" w:date="2016-12-20T17:07:00Z"/>
              </w:rPr>
            </w:pPr>
            <w:del w:id="1283" w:author="RAFAEL SOTOMAYOR" w:date="2016-12-20T17:07:00Z">
              <w:r w:rsidDel="00C66CF8">
                <w:rPr>
                  <w:sz w:val="16"/>
                  <w:szCs w:val="16"/>
                </w:rPr>
                <w:delText>1,10%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84" w:author="RAFAEL SOTOMAYOR" w:date="2016-12-20T17:07:00Z"/>
              </w:rPr>
            </w:pPr>
            <w:del w:id="1285" w:author="RAFAEL SOTOMAYOR" w:date="2016-12-20T17:07:00Z">
              <w:r w:rsidDel="00C66CF8">
                <w:rPr>
                  <w:sz w:val="16"/>
                  <w:szCs w:val="16"/>
                </w:rPr>
                <w:delText>2,10%</w:delText>
              </w:r>
            </w:del>
          </w:p>
        </w:tc>
      </w:tr>
      <w:tr w:rsidR="00071D81" w:rsidDel="00C66CF8">
        <w:tblPrEx>
          <w:tblCellMar>
            <w:top w:w="0" w:type="dxa"/>
            <w:left w:w="0" w:type="dxa"/>
            <w:bottom w:w="0" w:type="dxa"/>
            <w:right w:w="0" w:type="dxa"/>
          </w:tblCellMar>
        </w:tblPrEx>
        <w:trPr>
          <w:del w:id="1286"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287" w:author="RAFAEL SOTOMAYOR" w:date="2016-12-20T17:07:00Z"/>
              </w:rPr>
            </w:pPr>
            <w:del w:id="1288" w:author="RAFAEL SOTOMAYOR" w:date="2016-12-20T17:07:00Z">
              <w:r w:rsidDel="00C66CF8">
                <w:rPr>
                  <w:sz w:val="16"/>
                  <w:szCs w:val="16"/>
                </w:rPr>
                <w:delText>Valparaíso</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89" w:author="RAFAEL SOTOMAYOR" w:date="2016-12-20T17:07:00Z"/>
              </w:rPr>
            </w:pPr>
            <w:del w:id="1290" w:author="RAFAEL SOTOMAYOR" w:date="2016-12-20T17:07:00Z">
              <w:r w:rsidDel="00C66CF8">
                <w:rPr>
                  <w:sz w:val="16"/>
                  <w:szCs w:val="16"/>
                </w:rPr>
                <w:delText>179.737</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91" w:author="RAFAEL SOTOMAYOR" w:date="2016-12-20T17:07:00Z"/>
              </w:rPr>
            </w:pPr>
            <w:del w:id="1292" w:author="RAFAEL SOTOMAYOR" w:date="2016-12-20T17:07:00Z">
              <w:r w:rsidDel="00C66CF8">
                <w:rPr>
                  <w:sz w:val="16"/>
                  <w:szCs w:val="16"/>
                </w:rPr>
                <w:delText>88.674</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93" w:author="RAFAEL SOTOMAYOR" w:date="2016-12-20T17:07:00Z"/>
              </w:rPr>
            </w:pPr>
            <w:del w:id="1294" w:author="RAFAEL SOTOMAYOR" w:date="2016-12-20T17:07:00Z">
              <w:r w:rsidDel="00C66CF8">
                <w:rPr>
                  <w:sz w:val="16"/>
                  <w:szCs w:val="16"/>
                </w:rPr>
                <w:delText>87.347</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95" w:author="RAFAEL SOTOMAYOR" w:date="2016-12-20T17:07:00Z"/>
              </w:rPr>
            </w:pPr>
            <w:del w:id="1296" w:author="RAFAEL SOTOMAYOR" w:date="2016-12-20T17:07:00Z">
              <w:r w:rsidDel="00C66CF8">
                <w:rPr>
                  <w:sz w:val="16"/>
                  <w:szCs w:val="16"/>
                </w:rPr>
                <w:delText>11,70%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297" w:author="RAFAEL SOTOMAYOR" w:date="2016-12-20T17:07:00Z"/>
              </w:rPr>
            </w:pPr>
            <w:del w:id="1298" w:author="RAFAEL SOTOMAYOR" w:date="2016-12-20T17:07:00Z">
              <w:r w:rsidDel="00C66CF8">
                <w:rPr>
                  <w:sz w:val="16"/>
                  <w:szCs w:val="16"/>
                </w:rPr>
                <w:delText>8,80%</w:delText>
              </w:r>
            </w:del>
          </w:p>
        </w:tc>
      </w:tr>
      <w:tr w:rsidR="00071D81" w:rsidDel="00C66CF8">
        <w:tblPrEx>
          <w:tblCellMar>
            <w:top w:w="0" w:type="dxa"/>
            <w:left w:w="0" w:type="dxa"/>
            <w:bottom w:w="0" w:type="dxa"/>
            <w:right w:w="0" w:type="dxa"/>
          </w:tblCellMar>
        </w:tblPrEx>
        <w:trPr>
          <w:del w:id="1299"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300" w:author="RAFAEL SOTOMAYOR" w:date="2016-12-20T17:07:00Z"/>
              </w:rPr>
            </w:pPr>
            <w:del w:id="1301" w:author="RAFAEL SOTOMAYOR" w:date="2016-12-20T17:07:00Z">
              <w:r w:rsidDel="00C66CF8">
                <w:rPr>
                  <w:sz w:val="16"/>
                  <w:szCs w:val="16"/>
                </w:rPr>
                <w:delText>Región Metropolitana</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02" w:author="RAFAEL SOTOMAYOR" w:date="2016-12-20T17:07:00Z"/>
              </w:rPr>
            </w:pPr>
            <w:del w:id="1303" w:author="RAFAEL SOTOMAYOR" w:date="2016-12-20T17:07:00Z">
              <w:r w:rsidDel="00C66CF8">
                <w:rPr>
                  <w:sz w:val="16"/>
                  <w:szCs w:val="16"/>
                </w:rPr>
                <w:delText>294.295</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04" w:author="RAFAEL SOTOMAYOR" w:date="2016-12-20T17:07:00Z"/>
              </w:rPr>
            </w:pPr>
            <w:del w:id="1305" w:author="RAFAEL SOTOMAYOR" w:date="2016-12-20T17:07:00Z">
              <w:r w:rsidDel="00C66CF8">
                <w:rPr>
                  <w:sz w:val="16"/>
                  <w:szCs w:val="16"/>
                </w:rPr>
                <w:delText>137.345</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06" w:author="RAFAEL SOTOMAYOR" w:date="2016-12-20T17:07:00Z"/>
              </w:rPr>
            </w:pPr>
            <w:del w:id="1307" w:author="RAFAEL SOTOMAYOR" w:date="2016-12-20T17:07:00Z">
              <w:r w:rsidDel="00C66CF8">
                <w:rPr>
                  <w:sz w:val="16"/>
                  <w:szCs w:val="16"/>
                </w:rPr>
                <w:delText>135.099</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08" w:author="RAFAEL SOTOMAYOR" w:date="2016-12-20T17:07:00Z"/>
              </w:rPr>
            </w:pPr>
            <w:del w:id="1309" w:author="RAFAEL SOTOMAYOR" w:date="2016-12-20T17:07:00Z">
              <w:r w:rsidDel="00C66CF8">
                <w:rPr>
                  <w:sz w:val="16"/>
                  <w:szCs w:val="16"/>
                </w:rPr>
                <w:delText>18,10%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10" w:author="RAFAEL SOTOMAYOR" w:date="2016-12-20T17:07:00Z"/>
              </w:rPr>
            </w:pPr>
            <w:del w:id="1311" w:author="RAFAEL SOTOMAYOR" w:date="2016-12-20T17:07:00Z">
              <w:r w:rsidDel="00C66CF8">
                <w:rPr>
                  <w:sz w:val="16"/>
                  <w:szCs w:val="16"/>
                </w:rPr>
                <w:delText>10,70%</w:delText>
              </w:r>
            </w:del>
          </w:p>
        </w:tc>
      </w:tr>
      <w:tr w:rsidR="00071D81" w:rsidDel="00C66CF8">
        <w:tblPrEx>
          <w:tblCellMar>
            <w:top w:w="0" w:type="dxa"/>
            <w:left w:w="0" w:type="dxa"/>
            <w:bottom w:w="0" w:type="dxa"/>
            <w:right w:w="0" w:type="dxa"/>
          </w:tblCellMar>
        </w:tblPrEx>
        <w:trPr>
          <w:del w:id="1312"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313" w:author="RAFAEL SOTOMAYOR" w:date="2016-12-20T17:07:00Z"/>
              </w:rPr>
            </w:pPr>
            <w:del w:id="1314" w:author="RAFAEL SOTOMAYOR" w:date="2016-12-20T17:07:00Z">
              <w:r w:rsidDel="00C66CF8">
                <w:rPr>
                  <w:sz w:val="16"/>
                  <w:szCs w:val="16"/>
                </w:rPr>
                <w:delText>O´Higgins</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15" w:author="RAFAEL SOTOMAYOR" w:date="2016-12-20T17:07:00Z"/>
              </w:rPr>
            </w:pPr>
            <w:del w:id="1316" w:author="RAFAEL SOTOMAYOR" w:date="2016-12-20T17:07:00Z">
              <w:r w:rsidDel="00C66CF8">
                <w:rPr>
                  <w:sz w:val="16"/>
                  <w:szCs w:val="16"/>
                </w:rPr>
                <w:delText>232.693</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17" w:author="RAFAEL SOTOMAYOR" w:date="2016-12-20T17:07:00Z"/>
              </w:rPr>
            </w:pPr>
            <w:del w:id="1318" w:author="RAFAEL SOTOMAYOR" w:date="2016-12-20T17:07:00Z">
              <w:r w:rsidDel="00C66CF8">
                <w:rPr>
                  <w:sz w:val="16"/>
                  <w:szCs w:val="16"/>
                </w:rPr>
                <w:delText>124.676</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19" w:author="RAFAEL SOTOMAYOR" w:date="2016-12-20T17:07:00Z"/>
              </w:rPr>
            </w:pPr>
            <w:del w:id="1320" w:author="RAFAEL SOTOMAYOR" w:date="2016-12-20T17:07:00Z">
              <w:r w:rsidDel="00C66CF8">
                <w:rPr>
                  <w:sz w:val="16"/>
                  <w:szCs w:val="16"/>
                </w:rPr>
                <w:delText>123.849</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21" w:author="RAFAEL SOTOMAYOR" w:date="2016-12-20T17:07:00Z"/>
              </w:rPr>
            </w:pPr>
            <w:del w:id="1322" w:author="RAFAEL SOTOMAYOR" w:date="2016-12-20T17:07:00Z">
              <w:r w:rsidDel="00C66CF8">
                <w:rPr>
                  <w:sz w:val="16"/>
                  <w:szCs w:val="16"/>
                </w:rPr>
                <w:delText>16,60%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23" w:author="RAFAEL SOTOMAYOR" w:date="2016-12-20T17:07:00Z"/>
              </w:rPr>
            </w:pPr>
            <w:del w:id="1324" w:author="RAFAEL SOTOMAYOR" w:date="2016-12-20T17:07:00Z">
              <w:r w:rsidDel="00C66CF8">
                <w:rPr>
                  <w:sz w:val="16"/>
                  <w:szCs w:val="16"/>
                </w:rPr>
                <w:delText>6,80%</w:delText>
              </w:r>
            </w:del>
          </w:p>
        </w:tc>
      </w:tr>
      <w:tr w:rsidR="00071D81" w:rsidDel="00C66CF8">
        <w:tblPrEx>
          <w:tblCellMar>
            <w:top w:w="0" w:type="dxa"/>
            <w:left w:w="0" w:type="dxa"/>
            <w:bottom w:w="0" w:type="dxa"/>
            <w:right w:w="0" w:type="dxa"/>
          </w:tblCellMar>
        </w:tblPrEx>
        <w:trPr>
          <w:del w:id="1325"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326" w:author="RAFAEL SOTOMAYOR" w:date="2016-12-20T17:07:00Z"/>
              </w:rPr>
            </w:pPr>
            <w:del w:id="1327" w:author="RAFAEL SOTOMAYOR" w:date="2016-12-20T17:07:00Z">
              <w:r w:rsidDel="00C66CF8">
                <w:rPr>
                  <w:sz w:val="16"/>
                  <w:szCs w:val="16"/>
                </w:rPr>
                <w:delText>Maule</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28" w:author="RAFAEL SOTOMAYOR" w:date="2016-12-20T17:07:00Z"/>
              </w:rPr>
            </w:pPr>
            <w:del w:id="1329" w:author="RAFAEL SOTOMAYOR" w:date="2016-12-20T17:07:00Z">
              <w:r w:rsidDel="00C66CF8">
                <w:rPr>
                  <w:sz w:val="16"/>
                  <w:szCs w:val="16"/>
                </w:rPr>
                <w:delText>376.694</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30" w:author="RAFAEL SOTOMAYOR" w:date="2016-12-20T17:07:00Z"/>
              </w:rPr>
            </w:pPr>
            <w:del w:id="1331" w:author="RAFAEL SOTOMAYOR" w:date="2016-12-20T17:07:00Z">
              <w:r w:rsidDel="00C66CF8">
                <w:rPr>
                  <w:sz w:val="16"/>
                  <w:szCs w:val="16"/>
                </w:rPr>
                <w:delText>235.347</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32" w:author="RAFAEL SOTOMAYOR" w:date="2016-12-20T17:07:00Z"/>
              </w:rPr>
            </w:pPr>
            <w:del w:id="1333" w:author="RAFAEL SOTOMAYOR" w:date="2016-12-20T17:07:00Z">
              <w:r w:rsidDel="00C66CF8">
                <w:rPr>
                  <w:sz w:val="16"/>
                  <w:szCs w:val="16"/>
                </w:rPr>
                <w:delText>222.746</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34" w:author="RAFAEL SOTOMAYOR" w:date="2016-12-20T17:07:00Z"/>
              </w:rPr>
            </w:pPr>
            <w:del w:id="1335" w:author="RAFAEL SOTOMAYOR" w:date="2016-12-20T17:07:00Z">
              <w:r w:rsidDel="00C66CF8">
                <w:rPr>
                  <w:sz w:val="16"/>
                  <w:szCs w:val="16"/>
                </w:rPr>
                <w:delText>29,80%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36" w:author="RAFAEL SOTOMAYOR" w:date="2016-12-20T17:07:00Z"/>
              </w:rPr>
            </w:pPr>
            <w:del w:id="1337" w:author="RAFAEL SOTOMAYOR" w:date="2016-12-20T17:07:00Z">
              <w:r w:rsidDel="00C66CF8">
                <w:rPr>
                  <w:sz w:val="16"/>
                  <w:szCs w:val="16"/>
                </w:rPr>
                <w:delText>17,30%</w:delText>
              </w:r>
            </w:del>
          </w:p>
        </w:tc>
      </w:tr>
      <w:tr w:rsidR="00071D81" w:rsidDel="00C66CF8">
        <w:tblPrEx>
          <w:tblCellMar>
            <w:top w:w="0" w:type="dxa"/>
            <w:left w:w="0" w:type="dxa"/>
            <w:bottom w:w="0" w:type="dxa"/>
            <w:right w:w="0" w:type="dxa"/>
          </w:tblCellMar>
        </w:tblPrEx>
        <w:trPr>
          <w:del w:id="1338"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339" w:author="RAFAEL SOTOMAYOR" w:date="2016-12-20T17:07:00Z"/>
              </w:rPr>
            </w:pPr>
            <w:del w:id="1340" w:author="RAFAEL SOTOMAYOR" w:date="2016-12-20T17:07:00Z">
              <w:r w:rsidDel="00C66CF8">
                <w:rPr>
                  <w:sz w:val="16"/>
                  <w:szCs w:val="16"/>
                </w:rPr>
                <w:delText>Bio Bio</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41" w:author="RAFAEL SOTOMAYOR" w:date="2016-12-20T17:07:00Z"/>
              </w:rPr>
            </w:pPr>
            <w:del w:id="1342" w:author="RAFAEL SOTOMAYOR" w:date="2016-12-20T17:07:00Z">
              <w:r w:rsidDel="00C66CF8">
                <w:rPr>
                  <w:sz w:val="16"/>
                  <w:szCs w:val="16"/>
                </w:rPr>
                <w:delText>162.789</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43" w:author="RAFAEL SOTOMAYOR" w:date="2016-12-20T17:07:00Z"/>
              </w:rPr>
            </w:pPr>
            <w:del w:id="1344" w:author="RAFAEL SOTOMAYOR" w:date="2016-12-20T17:07:00Z">
              <w:r w:rsidDel="00C66CF8">
                <w:rPr>
                  <w:sz w:val="16"/>
                  <w:szCs w:val="16"/>
                </w:rPr>
                <w:delText>111.020</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45" w:author="RAFAEL SOTOMAYOR" w:date="2016-12-20T17:07:00Z"/>
              </w:rPr>
            </w:pPr>
            <w:del w:id="1346" w:author="RAFAEL SOTOMAYOR" w:date="2016-12-20T17:07:00Z">
              <w:r w:rsidDel="00C66CF8">
                <w:rPr>
                  <w:sz w:val="16"/>
                  <w:szCs w:val="16"/>
                </w:rPr>
                <w:delText>131.869</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47" w:author="RAFAEL SOTOMAYOR" w:date="2016-12-20T17:07:00Z"/>
              </w:rPr>
            </w:pPr>
            <w:del w:id="1348" w:author="RAFAEL SOTOMAYOR" w:date="2016-12-20T17:07:00Z">
              <w:r w:rsidDel="00C66CF8">
                <w:rPr>
                  <w:sz w:val="16"/>
                  <w:szCs w:val="16"/>
                </w:rPr>
                <w:delText>17,70%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49" w:author="RAFAEL SOTOMAYOR" w:date="2016-12-20T17:07:00Z"/>
              </w:rPr>
            </w:pPr>
            <w:del w:id="1350" w:author="RAFAEL SOTOMAYOR" w:date="2016-12-20T17:07:00Z">
              <w:r w:rsidDel="00C66CF8">
                <w:rPr>
                  <w:sz w:val="16"/>
                  <w:szCs w:val="16"/>
                </w:rPr>
                <w:delText>5,30%</w:delText>
              </w:r>
            </w:del>
          </w:p>
        </w:tc>
      </w:tr>
      <w:tr w:rsidR="00071D81" w:rsidDel="00C66CF8">
        <w:tblPrEx>
          <w:tblCellMar>
            <w:top w:w="0" w:type="dxa"/>
            <w:left w:w="0" w:type="dxa"/>
            <w:bottom w:w="0" w:type="dxa"/>
            <w:right w:w="0" w:type="dxa"/>
          </w:tblCellMar>
        </w:tblPrEx>
        <w:trPr>
          <w:del w:id="1351"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352" w:author="RAFAEL SOTOMAYOR" w:date="2016-12-20T17:07:00Z"/>
              </w:rPr>
            </w:pPr>
            <w:del w:id="1353" w:author="RAFAEL SOTOMAYOR" w:date="2016-12-20T17:07:00Z">
              <w:r w:rsidDel="00C66CF8">
                <w:rPr>
                  <w:sz w:val="16"/>
                  <w:szCs w:val="16"/>
                </w:rPr>
                <w:delText>La Araucanía</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54" w:author="RAFAEL SOTOMAYOR" w:date="2016-12-20T17:07:00Z"/>
              </w:rPr>
            </w:pPr>
            <w:del w:id="1355" w:author="RAFAEL SOTOMAYOR" w:date="2016-12-20T17:07:00Z">
              <w:r w:rsidDel="00C66CF8">
                <w:rPr>
                  <w:sz w:val="16"/>
                  <w:szCs w:val="16"/>
                </w:rPr>
                <w:delText>4.442</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56" w:author="RAFAEL SOTOMAYOR" w:date="2016-12-20T17:07:00Z"/>
              </w:rPr>
            </w:pPr>
            <w:del w:id="1357" w:author="RAFAEL SOTOMAYOR" w:date="2016-12-20T17:07:00Z">
              <w:r w:rsidDel="00C66CF8">
                <w:rPr>
                  <w:sz w:val="16"/>
                  <w:szCs w:val="16"/>
                </w:rPr>
                <w:delText>2.217</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58" w:author="RAFAEL SOTOMAYOR" w:date="2016-12-20T17:07:00Z"/>
              </w:rPr>
            </w:pPr>
            <w:del w:id="1359" w:author="RAFAEL SOTOMAYOR" w:date="2016-12-20T17:07:00Z">
              <w:r w:rsidDel="00C66CF8">
                <w:rPr>
                  <w:sz w:val="16"/>
                  <w:szCs w:val="16"/>
                </w:rPr>
                <w:delText>2.741</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60" w:author="RAFAEL SOTOMAYOR" w:date="2016-12-20T17:07:00Z"/>
              </w:rPr>
            </w:pPr>
            <w:del w:id="1361" w:author="RAFAEL SOTOMAYOR" w:date="2016-12-20T17:07:00Z">
              <w:r w:rsidDel="00C66CF8">
                <w:rPr>
                  <w:sz w:val="16"/>
                  <w:szCs w:val="16"/>
                </w:rPr>
                <w:delText>0,40%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62" w:author="RAFAEL SOTOMAYOR" w:date="2016-12-20T17:07:00Z"/>
              </w:rPr>
            </w:pPr>
            <w:del w:id="1363" w:author="RAFAEL SOTOMAYOR" w:date="2016-12-20T17:07:00Z">
              <w:r w:rsidDel="00C66CF8">
                <w:rPr>
                  <w:sz w:val="16"/>
                  <w:szCs w:val="16"/>
                </w:rPr>
                <w:delText>1,30%</w:delText>
              </w:r>
            </w:del>
          </w:p>
        </w:tc>
      </w:tr>
      <w:tr w:rsidR="00071D81" w:rsidDel="00C66CF8">
        <w:tblPrEx>
          <w:tblCellMar>
            <w:top w:w="0" w:type="dxa"/>
            <w:left w:w="0" w:type="dxa"/>
            <w:bottom w:w="0" w:type="dxa"/>
            <w:right w:w="0" w:type="dxa"/>
          </w:tblCellMar>
        </w:tblPrEx>
        <w:trPr>
          <w:del w:id="1364"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365" w:author="RAFAEL SOTOMAYOR" w:date="2016-12-20T17:07:00Z"/>
              </w:rPr>
            </w:pPr>
            <w:del w:id="1366" w:author="RAFAEL SOTOMAYOR" w:date="2016-12-20T17:07:00Z">
              <w:r w:rsidDel="00C66CF8">
                <w:rPr>
                  <w:sz w:val="16"/>
                  <w:szCs w:val="16"/>
                </w:rPr>
                <w:delText>Los Ríos</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67" w:author="RAFAEL SOTOMAYOR" w:date="2016-12-20T17:07:00Z"/>
              </w:rPr>
            </w:pPr>
            <w:del w:id="1368" w:author="RAFAEL SOTOMAYOR" w:date="2016-12-20T17:07:00Z">
              <w:r w:rsidDel="00C66CF8">
                <w:rPr>
                  <w:sz w:val="16"/>
                  <w:szCs w:val="16"/>
                </w:rPr>
                <w:delText>24.670</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69" w:author="RAFAEL SOTOMAYOR" w:date="2016-12-20T17:07:00Z"/>
              </w:rPr>
            </w:pPr>
            <w:del w:id="1370" w:author="RAFAEL SOTOMAYOR" w:date="2016-12-20T17:07:00Z">
              <w:r w:rsidDel="00C66CF8">
                <w:rPr>
                  <w:sz w:val="16"/>
                  <w:szCs w:val="16"/>
                </w:rPr>
                <w:delText>15.060</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71" w:author="RAFAEL SOTOMAYOR" w:date="2016-12-20T17:07:00Z"/>
              </w:rPr>
            </w:pPr>
            <w:del w:id="1372" w:author="RAFAEL SOTOMAYOR" w:date="2016-12-20T17:07:00Z">
              <w:r w:rsidDel="00C66CF8">
                <w:rPr>
                  <w:sz w:val="16"/>
                  <w:szCs w:val="16"/>
                </w:rPr>
                <w:delText>12.282</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73" w:author="RAFAEL SOTOMAYOR" w:date="2016-12-20T17:07:00Z"/>
              </w:rPr>
            </w:pPr>
            <w:del w:id="1374" w:author="RAFAEL SOTOMAYOR" w:date="2016-12-20T17:07:00Z">
              <w:r w:rsidDel="00C66CF8">
                <w:rPr>
                  <w:sz w:val="16"/>
                  <w:szCs w:val="16"/>
                </w:rPr>
                <w:delText>1,60%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75" w:author="RAFAEL SOTOMAYOR" w:date="2016-12-20T17:07:00Z"/>
              </w:rPr>
            </w:pPr>
            <w:del w:id="1376" w:author="RAFAEL SOTOMAYOR" w:date="2016-12-20T17:07:00Z">
              <w:r w:rsidDel="00C66CF8">
                <w:rPr>
                  <w:sz w:val="16"/>
                  <w:szCs w:val="16"/>
                </w:rPr>
                <w:delText>4,50%</w:delText>
              </w:r>
            </w:del>
          </w:p>
        </w:tc>
      </w:tr>
      <w:tr w:rsidR="00071D81" w:rsidDel="00C66CF8">
        <w:tblPrEx>
          <w:tblCellMar>
            <w:top w:w="0" w:type="dxa"/>
            <w:left w:w="0" w:type="dxa"/>
            <w:bottom w:w="0" w:type="dxa"/>
            <w:right w:w="0" w:type="dxa"/>
          </w:tblCellMar>
        </w:tblPrEx>
        <w:trPr>
          <w:del w:id="1377" w:author="RAFAEL SOTOMAYOR" w:date="2016-12-20T17:07:00Z"/>
        </w:trPr>
        <w:tc>
          <w:tcPr>
            <w:tcW w:w="2565" w:type="dxa"/>
            <w:tcBorders>
              <w:left w:val="single" w:sz="4" w:space="0" w:color="999999"/>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rPr>
                <w:del w:id="1378" w:author="RAFAEL SOTOMAYOR" w:date="2016-12-20T17:07:00Z"/>
              </w:rPr>
            </w:pPr>
            <w:del w:id="1379" w:author="RAFAEL SOTOMAYOR" w:date="2016-12-20T17:07:00Z">
              <w:r w:rsidDel="00C66CF8">
                <w:rPr>
                  <w:sz w:val="16"/>
                  <w:szCs w:val="16"/>
                </w:rPr>
                <w:delText>Los Lagos</w:delText>
              </w:r>
            </w:del>
          </w:p>
        </w:tc>
        <w:tc>
          <w:tcPr>
            <w:tcW w:w="120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80" w:author="RAFAEL SOTOMAYOR" w:date="2016-12-20T17:07:00Z"/>
              </w:rPr>
            </w:pPr>
            <w:del w:id="1381" w:author="RAFAEL SOTOMAYOR" w:date="2016-12-20T17:07:00Z">
              <w:r w:rsidDel="00C66CF8">
                <w:rPr>
                  <w:sz w:val="16"/>
                  <w:szCs w:val="16"/>
                </w:rPr>
                <w:delText>31.692</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82" w:author="RAFAEL SOTOMAYOR" w:date="2016-12-20T17:07:00Z"/>
              </w:rPr>
            </w:pPr>
            <w:del w:id="1383" w:author="RAFAEL SOTOMAYOR" w:date="2016-12-20T17:07:00Z">
              <w:r w:rsidDel="00C66CF8">
                <w:rPr>
                  <w:sz w:val="16"/>
                  <w:szCs w:val="16"/>
                </w:rPr>
                <w:delText>21.224</w:delText>
              </w:r>
            </w:del>
          </w:p>
        </w:tc>
        <w:tc>
          <w:tcPr>
            <w:tcW w:w="1215"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84" w:author="RAFAEL SOTOMAYOR" w:date="2016-12-20T17:07:00Z"/>
              </w:rPr>
            </w:pPr>
            <w:del w:id="1385" w:author="RAFAEL SOTOMAYOR" w:date="2016-12-20T17:07:00Z">
              <w:r w:rsidDel="00C66CF8">
                <w:rPr>
                  <w:sz w:val="16"/>
                  <w:szCs w:val="16"/>
                </w:rPr>
                <w:delText>17.096</w:delText>
              </w:r>
            </w:del>
          </w:p>
        </w:tc>
        <w:tc>
          <w:tcPr>
            <w:tcW w:w="123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86" w:author="RAFAEL SOTOMAYOR" w:date="2016-12-20T17:07:00Z"/>
              </w:rPr>
            </w:pPr>
            <w:del w:id="1387" w:author="RAFAEL SOTOMAYOR" w:date="2016-12-20T17:07:00Z">
              <w:r w:rsidDel="00C66CF8">
                <w:rPr>
                  <w:sz w:val="16"/>
                  <w:szCs w:val="16"/>
                </w:rPr>
                <w:delText>2,30%</w:delText>
              </w:r>
            </w:del>
          </w:p>
        </w:tc>
        <w:tc>
          <w:tcPr>
            <w:tcW w:w="1440" w:type="dxa"/>
            <w:tcBorders>
              <w:bottom w:val="single" w:sz="4" w:space="0" w:color="999999"/>
              <w:right w:val="single" w:sz="4" w:space="0" w:color="999999"/>
            </w:tcBorders>
            <w:tcMar>
              <w:top w:w="40" w:type="dxa"/>
              <w:left w:w="40" w:type="dxa"/>
              <w:bottom w:w="40" w:type="dxa"/>
              <w:right w:w="40" w:type="dxa"/>
            </w:tcMar>
            <w:vAlign w:val="bottom"/>
          </w:tcPr>
          <w:p w:rsidR="00071D81" w:rsidDel="00C66CF8" w:rsidRDefault="004423CA">
            <w:pPr>
              <w:contextualSpacing w:val="0"/>
              <w:jc w:val="right"/>
              <w:rPr>
                <w:del w:id="1388" w:author="RAFAEL SOTOMAYOR" w:date="2016-12-20T17:07:00Z"/>
              </w:rPr>
            </w:pPr>
            <w:del w:id="1389" w:author="RAFAEL SOTOMAYOR" w:date="2016-12-20T17:07:00Z">
              <w:r w:rsidDel="00C66CF8">
                <w:rPr>
                  <w:sz w:val="16"/>
                  <w:szCs w:val="16"/>
                </w:rPr>
                <w:delText>8,40%</w:delText>
              </w:r>
            </w:del>
          </w:p>
        </w:tc>
      </w:tr>
    </w:tbl>
    <w:p w:rsidR="00071D81" w:rsidDel="00C66CF8" w:rsidRDefault="00071D81">
      <w:pPr>
        <w:contextualSpacing w:val="0"/>
        <w:rPr>
          <w:del w:id="1390" w:author="RAFAEL SOTOMAYOR" w:date="2016-12-20T17:07:00Z"/>
        </w:rPr>
      </w:pPr>
    </w:p>
    <w:p w:rsidR="00071D81" w:rsidDel="00C66CF8" w:rsidRDefault="00071D81">
      <w:pPr>
        <w:contextualSpacing w:val="0"/>
        <w:rPr>
          <w:del w:id="1391" w:author="RAFAEL SOTOMAYOR" w:date="2016-12-20T17:07:00Z"/>
        </w:rPr>
      </w:pPr>
    </w:p>
    <w:p w:rsidR="00071D81" w:rsidDel="00C66CF8" w:rsidRDefault="004423CA">
      <w:pPr>
        <w:numPr>
          <w:ilvl w:val="0"/>
          <w:numId w:val="11"/>
        </w:numPr>
        <w:ind w:hanging="360"/>
        <w:rPr>
          <w:del w:id="1392" w:author="RAFAEL SOTOMAYOR" w:date="2016-12-20T17:07:00Z"/>
          <w:b/>
          <w:color w:val="333399"/>
          <w:sz w:val="24"/>
          <w:szCs w:val="24"/>
        </w:rPr>
      </w:pPr>
      <w:del w:id="1393" w:author="RAFAEL SOTOMAYOR" w:date="2016-12-20T17:07:00Z">
        <w:r w:rsidDel="00C66CF8">
          <w:rPr>
            <w:b/>
            <w:color w:val="333399"/>
            <w:sz w:val="24"/>
            <w:szCs w:val="24"/>
          </w:rPr>
          <w:delText xml:space="preserve">Uso de suelo silvoagropecuario </w:delText>
        </w:r>
      </w:del>
    </w:p>
    <w:p w:rsidR="00071D81" w:rsidDel="00C66CF8" w:rsidRDefault="004423CA">
      <w:pPr>
        <w:contextualSpacing w:val="0"/>
        <w:rPr>
          <w:del w:id="1394" w:author="RAFAEL SOTOMAYOR" w:date="2016-12-20T17:07:00Z"/>
        </w:rPr>
      </w:pPr>
      <w:del w:id="1395" w:author="RAFAEL SOTOMAYOR" w:date="2016-12-20T17:07:00Z">
        <w:r w:rsidDel="00C66CF8">
          <w:tab/>
        </w:r>
        <w:r w:rsidDel="00C66CF8">
          <w:tab/>
        </w:r>
        <w:r w:rsidDel="00C66CF8">
          <w:tab/>
          <w:delText xml:space="preserve"> </w:delText>
        </w:r>
        <w:r w:rsidDel="00C66CF8">
          <w:tab/>
          <w:delText xml:space="preserve"> </w:delText>
        </w:r>
        <w:r w:rsidDel="00C66CF8">
          <w:tab/>
          <w:delText xml:space="preserve"> </w:delText>
        </w:r>
        <w:r w:rsidDel="00C66CF8">
          <w:tab/>
        </w:r>
        <w:r w:rsidDel="00C66CF8">
          <w:tab/>
        </w:r>
      </w:del>
    </w:p>
    <w:p w:rsidR="00071D81" w:rsidDel="00C66CF8" w:rsidRDefault="004423CA">
      <w:pPr>
        <w:contextualSpacing w:val="0"/>
        <w:rPr>
          <w:del w:id="1396" w:author="RAFAEL SOTOMAYOR" w:date="2016-12-20T17:07:00Z"/>
        </w:rPr>
      </w:pPr>
      <w:del w:id="1397" w:author="RAFAEL SOTOMAYOR" w:date="2016-12-20T17:07:00Z">
        <w:r w:rsidDel="00C66CF8">
          <w:delText xml:space="preserve">Del total de 75,6 millones de ha. que conforman Chile continental, 51.695.732 ha. constituyen la superficie asociada a las explotaciones agropecuarias y forestales censadas, de las cuales no más de 35,5 millones </w:delText>
        </w:r>
        <w:r w:rsidDel="00C66CF8">
          <w:delText>de ha. están bajo uso agrícola, pecuario y forestal.</w:delText>
        </w:r>
      </w:del>
    </w:p>
    <w:p w:rsidR="00071D81" w:rsidDel="00C66CF8" w:rsidRDefault="004423CA">
      <w:pPr>
        <w:contextualSpacing w:val="0"/>
        <w:rPr>
          <w:del w:id="1398" w:author="RAFAEL SOTOMAYOR" w:date="2016-12-20T17:07:00Z"/>
        </w:rPr>
      </w:pPr>
      <w:del w:id="1399" w:author="RAFAEL SOTOMAYOR" w:date="2016-12-20T17:07:00Z">
        <w:r w:rsidDel="00C66CF8">
          <w:tab/>
        </w:r>
        <w:r w:rsidDel="00C66CF8">
          <w:tab/>
        </w:r>
        <w:r w:rsidDel="00C66CF8">
          <w:tab/>
        </w:r>
        <w:r w:rsidDel="00C66CF8">
          <w:tab/>
        </w:r>
        <w:r w:rsidDel="00C66CF8">
          <w:tab/>
        </w:r>
      </w:del>
    </w:p>
    <w:p w:rsidR="00071D81" w:rsidDel="00C66CF8" w:rsidRDefault="004423CA">
      <w:pPr>
        <w:contextualSpacing w:val="0"/>
        <w:rPr>
          <w:del w:id="1400" w:author="RAFAEL SOTOMAYOR" w:date="2016-12-20T17:07:00Z"/>
        </w:rPr>
      </w:pPr>
      <w:del w:id="1401" w:author="RAFAEL SOTOMAYOR" w:date="2016-12-20T17:07:00Z">
        <w:r w:rsidDel="00C66CF8">
          <w:delText>Sin embargo, debido a factores geográficos y económicos, la superficie de los suelos cultivados es bastante restringida, alcanzando en la actualidad a sólo 2.123.000 ha. Esta superficie se dis</w:delText>
        </w:r>
        <w:r w:rsidDel="00C66CF8">
          <w:delText>tribuye en 1.303.210 ha. utilizadas en cultivos anuales y permanentes, 401.018 ha. en praderas sembradas y 419.714 ha. en barbecho y descanso.</w:delText>
        </w:r>
      </w:del>
    </w:p>
    <w:p w:rsidR="00071D81" w:rsidDel="00C66CF8" w:rsidRDefault="004423CA">
      <w:pPr>
        <w:contextualSpacing w:val="0"/>
        <w:rPr>
          <w:del w:id="1402" w:author="RAFAEL SOTOMAYOR" w:date="2016-12-20T17:07:00Z"/>
        </w:rPr>
      </w:pPr>
      <w:del w:id="1403" w:author="RAFAEL SOTOMAYOR" w:date="2016-12-20T17:07:00Z">
        <w:r w:rsidDel="00C66CF8">
          <w:tab/>
        </w:r>
        <w:r w:rsidDel="00C66CF8">
          <w:tab/>
        </w:r>
        <w:r w:rsidDel="00C66CF8">
          <w:tab/>
        </w:r>
        <w:r w:rsidDel="00C66CF8">
          <w:tab/>
        </w:r>
        <w:r w:rsidDel="00C66CF8">
          <w:tab/>
        </w:r>
      </w:del>
    </w:p>
    <w:p w:rsidR="00071D81" w:rsidDel="00C66CF8" w:rsidRDefault="004423CA">
      <w:pPr>
        <w:contextualSpacing w:val="0"/>
        <w:rPr>
          <w:del w:id="1404" w:author="RAFAEL SOTOMAYOR" w:date="2016-12-20T17:07:00Z"/>
        </w:rPr>
      </w:pPr>
      <w:del w:id="1405" w:author="RAFAEL SOTOMAYOR" w:date="2016-12-20T17:07:00Z">
        <w:r w:rsidDel="00C66CF8">
          <w:delText>En cuanto a otros usos de suelo, un total de 17.070.776 ha. están cubiertas por bosque nativo y matorrales</w:delText>
        </w:r>
        <w:r w:rsidDel="00C66CF8">
          <w:delText>; 12.549.478 ha, por praderas naturales; 2.707.461 ha, por plantaciones forestales, y 1.062.352 ha., por praderas mejoradas.</w:delText>
        </w:r>
      </w:del>
    </w:p>
    <w:p w:rsidR="00071D81" w:rsidDel="00C66CF8" w:rsidRDefault="004423CA">
      <w:pPr>
        <w:contextualSpacing w:val="0"/>
        <w:rPr>
          <w:del w:id="1406" w:author="RAFAEL SOTOMAYOR" w:date="2016-12-20T17:07:00Z"/>
        </w:rPr>
      </w:pPr>
      <w:del w:id="1407" w:author="RAFAEL SOTOMAYOR" w:date="2016-12-20T17:07:00Z">
        <w:r w:rsidDel="00C66CF8">
          <w:tab/>
        </w:r>
        <w:r w:rsidDel="00C66CF8">
          <w:tab/>
        </w:r>
        <w:r w:rsidDel="00C66CF8">
          <w:tab/>
        </w:r>
        <w:r w:rsidDel="00C66CF8">
          <w:tab/>
        </w:r>
        <w:r w:rsidDel="00C66CF8">
          <w:tab/>
        </w:r>
      </w:del>
    </w:p>
    <w:p w:rsidR="00071D81" w:rsidDel="00C66CF8" w:rsidRDefault="004423CA">
      <w:pPr>
        <w:contextualSpacing w:val="0"/>
        <w:rPr>
          <w:del w:id="1408" w:author="RAFAEL SOTOMAYOR" w:date="2016-12-20T17:07:00Z"/>
        </w:rPr>
      </w:pPr>
      <w:del w:id="1409" w:author="RAFAEL SOTOMAYOR" w:date="2016-12-20T17:07:00Z">
        <w:r w:rsidDel="00C66CF8">
          <w:delText>Del resto de la superficie, 15.942.424 ha. corresponden a tierras estériles, áridos y pedregales y 242.742 ha. presentan un</w:delText>
        </w:r>
        <w:r w:rsidDel="00C66CF8">
          <w:delText xml:space="preserve"> uso indirecto en infraestructura, fundamentalmente caminos y canales.</w:delText>
        </w:r>
      </w:del>
    </w:p>
    <w:p w:rsidR="00071D81" w:rsidDel="00C66CF8" w:rsidRDefault="004423CA">
      <w:pPr>
        <w:contextualSpacing w:val="0"/>
        <w:rPr>
          <w:del w:id="1410" w:author="RAFAEL SOTOMAYOR" w:date="2016-12-20T17:07:00Z"/>
        </w:rPr>
      </w:pPr>
      <w:del w:id="1411" w:author="RAFAEL SOTOMAYOR" w:date="2016-12-20T17:07:00Z">
        <w:r w:rsidDel="00C66CF8">
          <w:tab/>
        </w:r>
      </w:del>
    </w:p>
    <w:p w:rsidR="00071D81" w:rsidDel="00C66CF8" w:rsidRDefault="004423CA">
      <w:pPr>
        <w:pStyle w:val="Ttulo2"/>
        <w:contextualSpacing w:val="0"/>
        <w:rPr>
          <w:del w:id="1412" w:author="RAFAEL SOTOMAYOR" w:date="2016-12-20T17:07:00Z"/>
        </w:rPr>
      </w:pPr>
      <w:bookmarkStart w:id="1413" w:name="_dpsshur0kcoy" w:colFirst="0" w:colLast="0"/>
      <w:bookmarkEnd w:id="1413"/>
      <w:del w:id="1414" w:author="RAFAEL SOTOMAYOR" w:date="2016-12-20T17:07:00Z">
        <w:r w:rsidDel="00C66CF8">
          <w:delText>1.1. Fruticultura</w:delText>
        </w:r>
      </w:del>
    </w:p>
    <w:p w:rsidR="00071D81" w:rsidDel="00C66CF8" w:rsidRDefault="00071D81">
      <w:pPr>
        <w:contextualSpacing w:val="0"/>
        <w:rPr>
          <w:del w:id="1415" w:author="RAFAEL SOTOMAYOR" w:date="2016-12-20T17:07:00Z"/>
        </w:rPr>
      </w:pPr>
    </w:p>
    <w:p w:rsidR="00071D81" w:rsidDel="00C66CF8" w:rsidRDefault="004423CA">
      <w:pPr>
        <w:contextualSpacing w:val="0"/>
        <w:rPr>
          <w:del w:id="1416" w:author="RAFAEL SOTOMAYOR" w:date="2016-12-20T17:07:00Z"/>
        </w:rPr>
      </w:pPr>
      <w:del w:id="1417" w:author="RAFAEL SOTOMAYOR" w:date="2016-12-20T17:07:00Z">
        <w:r w:rsidDel="00C66CF8">
          <w:delText>El sector fruti</w:delText>
        </w:r>
        <w:r w:rsidDel="00C66CF8">
          <w:delText>́cola en Chile se desarrolla a lo largo de todo el país concentrándose principalmente entre las regiones de Coquimbo y el Maule por sus características climáticas. Actualmente, la industria frutícola está llegando a más de 70 países en forma direct</w:delText>
        </w:r>
        <w:r w:rsidDel="00C66CF8">
          <w:delText>a, con más de 75 diferentes especies.</w:delText>
        </w:r>
      </w:del>
    </w:p>
    <w:p w:rsidR="00071D81" w:rsidDel="00C66CF8" w:rsidRDefault="00071D81">
      <w:pPr>
        <w:contextualSpacing w:val="0"/>
        <w:rPr>
          <w:del w:id="1418" w:author="RAFAEL SOTOMAYOR" w:date="2016-12-20T17:07:00Z"/>
        </w:rPr>
      </w:pPr>
    </w:p>
    <w:p w:rsidR="00071D81" w:rsidDel="00C66CF8" w:rsidRDefault="004423CA">
      <w:pPr>
        <w:contextualSpacing w:val="0"/>
        <w:rPr>
          <w:del w:id="1419" w:author="RAFAEL SOTOMAYOR" w:date="2016-12-20T17:07:00Z"/>
        </w:rPr>
      </w:pPr>
      <w:del w:id="1420" w:author="RAFAEL SOTOMAYOR" w:date="2016-12-20T17:07:00Z">
        <w:r w:rsidDel="00C66CF8">
          <w:delText>Asimismo, Chile ocupa el primer lugar a nivel mundial en exportaciones de uva de mesa, el segundo lugar en kiwis y paltas y el tercer lugar en frambuesas.</w:delText>
        </w:r>
      </w:del>
    </w:p>
    <w:p w:rsidR="00071D81" w:rsidDel="00C66CF8" w:rsidRDefault="00071D81">
      <w:pPr>
        <w:contextualSpacing w:val="0"/>
        <w:rPr>
          <w:del w:id="1421" w:author="RAFAEL SOTOMAYOR" w:date="2016-12-20T17:07:00Z"/>
        </w:rPr>
      </w:pPr>
    </w:p>
    <w:p w:rsidR="00071D81" w:rsidDel="00C66CF8" w:rsidRDefault="004423CA">
      <w:pPr>
        <w:contextualSpacing w:val="0"/>
        <w:rPr>
          <w:del w:id="1422" w:author="RAFAEL SOTOMAYOR" w:date="2016-12-20T17:07:00Z"/>
        </w:rPr>
      </w:pPr>
      <w:del w:id="1423" w:author="RAFAEL SOTOMAYOR" w:date="2016-12-20T17:07:00Z">
        <w:r w:rsidDel="00C66CF8">
          <w:delText>El sector produce cerca de 5 millones de toneladas de fruta,</w:delText>
        </w:r>
        <w:r w:rsidDel="00C66CF8">
          <w:delText xml:space="preserve"> de las cuales se exportan 2,6 millones como fruta fresca, generando más de USD 4.000 millones anualmente. </w:delText>
        </w:r>
      </w:del>
    </w:p>
    <w:p w:rsidR="00071D81" w:rsidDel="00C66CF8" w:rsidRDefault="00071D81">
      <w:pPr>
        <w:contextualSpacing w:val="0"/>
        <w:rPr>
          <w:del w:id="1424" w:author="RAFAEL SOTOMAYOR" w:date="2016-12-20T17:07:00Z"/>
        </w:rPr>
      </w:pPr>
    </w:p>
    <w:p w:rsidR="00071D81" w:rsidDel="00C66CF8" w:rsidRDefault="004423CA">
      <w:pPr>
        <w:contextualSpacing w:val="0"/>
        <w:rPr>
          <w:del w:id="1425" w:author="RAFAEL SOTOMAYOR" w:date="2016-12-20T17:07:00Z"/>
        </w:rPr>
      </w:pPr>
      <w:del w:id="1426" w:author="RAFAEL SOTOMAYOR" w:date="2016-12-20T17:07:00Z">
        <w:r w:rsidDel="00C66CF8">
          <w:delText>La fruticultura es un sector de gran dinamismo en Chile, en términos de producción, exportaciones y generación de empleos. Esta industria realiz</w:delText>
        </w:r>
        <w:r w:rsidDel="00C66CF8">
          <w:delText xml:space="preserve">a un importante aporte a la </w:delText>
        </w:r>
        <w:r w:rsidDel="00C66CF8">
          <w:lastRenderedPageBreak/>
          <w:delText xml:space="preserve">economía del país, que en el año 2004 alcanzó al 1,46% del PIB nacional y al 31,9% del PIB del sector agropecuario y forestal. Este aporte, según estudios sectoriales, puede estimarse cercano al 2,6% del PIB nacional si se </w:delText>
        </w:r>
        <w:r w:rsidDel="00C66CF8">
          <w:delText>incluye el conjunto de actividades vinculadas (proveedores de bienes y servicios hacia atrás y hacia adelante, tales como agroquímicos, semillas, servicios de transporte, frío y exportaciones, entre otros).</w:delText>
        </w:r>
      </w:del>
    </w:p>
    <w:p w:rsidR="00071D81" w:rsidDel="00C66CF8" w:rsidRDefault="004423CA">
      <w:pPr>
        <w:contextualSpacing w:val="0"/>
        <w:rPr>
          <w:del w:id="1427" w:author="RAFAEL SOTOMAYOR" w:date="2016-12-20T17:07:00Z"/>
        </w:rPr>
      </w:pPr>
      <w:del w:id="1428" w:author="RAFAEL SOTOMAYOR" w:date="2016-12-20T17:07:00Z">
        <w:r w:rsidDel="00C66CF8">
          <w:tab/>
        </w:r>
        <w:r w:rsidDel="00C66CF8">
          <w:tab/>
        </w:r>
        <w:r w:rsidDel="00C66CF8">
          <w:tab/>
        </w:r>
        <w:r w:rsidDel="00C66CF8">
          <w:tab/>
        </w:r>
        <w:r w:rsidDel="00C66CF8">
          <w:tab/>
        </w:r>
      </w:del>
    </w:p>
    <w:p w:rsidR="00071D81" w:rsidDel="00C66CF8" w:rsidRDefault="004423CA">
      <w:pPr>
        <w:contextualSpacing w:val="0"/>
        <w:rPr>
          <w:del w:id="1429" w:author="RAFAEL SOTOMAYOR" w:date="2016-12-20T17:07:00Z"/>
        </w:rPr>
      </w:pPr>
      <w:del w:id="1430" w:author="RAFAEL SOTOMAYOR" w:date="2016-12-20T17:07:00Z">
        <w:r w:rsidDel="00C66CF8">
          <w:delText xml:space="preserve">En Chile, la industria frutícola está </w:delText>
        </w:r>
        <w:r w:rsidDel="00C66CF8">
          <w:delText>conformada por 13.800 productores, 300 viveros frutales, sobre 60 empresas procesadoras, 385 cámaras de frío, 100 packings y más de 1.000 packings satélites en huertos. El sector exportador incluye a 7.800 productores y 518 empresas exportadoras. En la</w:delText>
        </w:r>
        <w:r w:rsidDel="00C66CF8">
          <w:delText xml:space="preserve">s últimas temporadas, esta industria ha generado cerca de 450.000 empleos directos (180.000 permanentes y 270.000 de temporada) y un empleo indirecto en bienes y servicios superior a 1 millón de personas, totalizando cerca de 1,5 millones de empleos. </w:delText>
        </w:r>
      </w:del>
    </w:p>
    <w:p w:rsidR="00071D81" w:rsidDel="00C66CF8" w:rsidRDefault="004423CA">
      <w:pPr>
        <w:contextualSpacing w:val="0"/>
        <w:rPr>
          <w:del w:id="1431" w:author="RAFAEL SOTOMAYOR" w:date="2016-12-20T17:07:00Z"/>
        </w:rPr>
      </w:pPr>
      <w:del w:id="1432" w:author="RAFAEL SOTOMAYOR" w:date="2016-12-20T17:07:00Z">
        <w:r w:rsidDel="00C66CF8">
          <w:tab/>
        </w:r>
        <w:r w:rsidDel="00C66CF8">
          <w:tab/>
        </w:r>
        <w:r w:rsidDel="00C66CF8">
          <w:tab/>
        </w:r>
        <w:r w:rsidDel="00C66CF8">
          <w:tab/>
        </w:r>
      </w:del>
    </w:p>
    <w:p w:rsidR="00071D81" w:rsidDel="00C66CF8" w:rsidRDefault="004423CA">
      <w:pPr>
        <w:contextualSpacing w:val="0"/>
        <w:rPr>
          <w:del w:id="1433" w:author="RAFAEL SOTOMAYOR" w:date="2016-12-20T17:07:00Z"/>
        </w:rPr>
      </w:pPr>
      <w:del w:id="1434" w:author="RAFAEL SOTOMAYOR" w:date="2016-12-20T17:07:00Z">
        <w:r w:rsidDel="00C66CF8">
          <w:delText>El sector frutícola experimentó por una década una caída persistente de su competitividad. Según las mediciones que realiza regularmente el Departamento de Estudios, el Índice de Competitividad de la fruticultura nacional que en la temporada 2003/</w:delText>
        </w:r>
        <w:r w:rsidDel="00C66CF8">
          <w:delText>04 alcanzaba 1,36 puntos, bajó hasta los 0,69 puntos en el ciclo 2012/13 lo que signica una caída de 49%). En este período, el factor de mayor incidencia fueron las alzas de costos que acumularon un aumento de 86%, en gran medida por los crecientes cost</w:delText>
        </w:r>
        <w:r w:rsidDel="00C66CF8">
          <w:delText>os de la mano de obra.</w:delText>
        </w:r>
        <w:r w:rsidDel="00C66CF8">
          <w:tab/>
        </w:r>
        <w:r w:rsidDel="00C66CF8">
          <w:tab/>
        </w:r>
        <w:r w:rsidDel="00C66CF8">
          <w:tab/>
        </w:r>
        <w:r w:rsidDel="00C66CF8">
          <w:tab/>
        </w:r>
        <w:r w:rsidDel="00C66CF8">
          <w:tab/>
        </w:r>
        <w:r w:rsidDel="00C66CF8">
          <w:tab/>
        </w:r>
      </w:del>
    </w:p>
    <w:p w:rsidR="00071D81" w:rsidDel="00C66CF8" w:rsidRDefault="004423CA">
      <w:pPr>
        <w:contextualSpacing w:val="0"/>
        <w:rPr>
          <w:del w:id="1435" w:author="RAFAEL SOTOMAYOR" w:date="2016-12-20T17:07:00Z"/>
        </w:rPr>
      </w:pPr>
      <w:del w:id="1436" w:author="RAFAEL SOTOMAYOR" w:date="2016-12-20T17:07:00Z">
        <w:r w:rsidDel="00C66CF8">
          <w:tab/>
        </w:r>
        <w:r w:rsidDel="00C66CF8">
          <w:tab/>
        </w:r>
        <w:r w:rsidDel="00C66CF8">
          <w:tab/>
        </w:r>
        <w:r w:rsidDel="00C66CF8">
          <w:tab/>
        </w:r>
        <w:r w:rsidDel="00C66CF8">
          <w:tab/>
        </w:r>
      </w:del>
    </w:p>
    <w:p w:rsidR="00071D81" w:rsidDel="00C66CF8" w:rsidRDefault="004423CA">
      <w:pPr>
        <w:pStyle w:val="Ttulo2"/>
        <w:contextualSpacing w:val="0"/>
        <w:rPr>
          <w:del w:id="1437" w:author="RAFAEL SOTOMAYOR" w:date="2016-12-20T17:07:00Z"/>
        </w:rPr>
      </w:pPr>
      <w:bookmarkStart w:id="1438" w:name="_eu4uvypll7d1" w:colFirst="0" w:colLast="0"/>
      <w:bookmarkEnd w:id="1438"/>
      <w:del w:id="1439" w:author="RAFAEL SOTOMAYOR" w:date="2016-12-20T17:07:00Z">
        <w:r w:rsidDel="00C66CF8">
          <w:delText xml:space="preserve">1.2.  Cadena de valor </w:delText>
        </w:r>
      </w:del>
    </w:p>
    <w:p w:rsidR="00071D81" w:rsidDel="00C66CF8" w:rsidRDefault="00071D81">
      <w:pPr>
        <w:contextualSpacing w:val="0"/>
        <w:rPr>
          <w:del w:id="1440" w:author="RAFAEL SOTOMAYOR" w:date="2016-12-20T17:07:00Z"/>
        </w:rPr>
      </w:pPr>
    </w:p>
    <w:p w:rsidR="00071D81" w:rsidDel="00C66CF8" w:rsidRDefault="004423CA">
      <w:pPr>
        <w:contextualSpacing w:val="0"/>
        <w:rPr>
          <w:del w:id="1441" w:author="RAFAEL SOTOMAYOR" w:date="2016-12-20T17:07:00Z"/>
        </w:rPr>
      </w:pPr>
      <w:del w:id="1442" w:author="RAFAEL SOTOMAYOR" w:date="2016-12-20T17:07:00Z">
        <w:r w:rsidDel="00C66CF8">
          <w:delText>En el marco de los cinco clusters identificados como prioritarios de la Estrategia Nacional de la Innovación para la Competitividad, Minería del Cobre, Acuícola, Turismo de Intereses Especiales,</w:delText>
        </w:r>
        <w:r w:rsidDel="00C66CF8">
          <w:delText xml:space="preserve"> Alimentos, y Servicios Globales, se analizará el Cluster Frutícola Primaria, el cual forma parte del cluster de Alimentos, según el estudio que encargó el Consejo Nacional de Innovación para la Competitividad a la consultora Internacional The Boston </w:delText>
        </w:r>
        <w:r w:rsidDel="00C66CF8">
          <w:delText>Consulting Group.</w:delText>
        </w:r>
        <w:r w:rsidDel="00C66CF8">
          <w:rPr>
            <w:vertAlign w:val="superscript"/>
          </w:rPr>
          <w:footnoteReference w:id="3"/>
        </w:r>
        <w:r w:rsidDel="00C66CF8">
          <w:tab/>
        </w:r>
        <w:r w:rsidDel="00C66CF8">
          <w:tab/>
        </w:r>
        <w:r w:rsidDel="00C66CF8">
          <w:tab/>
        </w:r>
        <w:r w:rsidDel="00C66CF8">
          <w:tab/>
        </w:r>
      </w:del>
    </w:p>
    <w:p w:rsidR="00071D81" w:rsidDel="00C66CF8" w:rsidRDefault="004423CA">
      <w:pPr>
        <w:contextualSpacing w:val="0"/>
        <w:rPr>
          <w:del w:id="1446" w:author="RAFAEL SOTOMAYOR" w:date="2016-12-20T17:07:00Z"/>
        </w:rPr>
      </w:pPr>
      <w:del w:id="1447" w:author="RAFAEL SOTOMAYOR" w:date="2016-12-20T17:07:00Z">
        <w:r w:rsidDel="00C66CF8">
          <w:delText>El Cluster Frutícola Primaria tiene como objetivo congregar a toda la cadena de valor del sector frutícola nacional, trabajando bajo una meta común y articulándose de forma estable en relaciones de cooperación y apoyo que les pe</w:delText>
        </w:r>
        <w:r w:rsidDel="00C66CF8">
          <w:delText>rmita aumentar su productividad y eficiencia en forma continua.</w:delText>
        </w:r>
        <w:r w:rsidDel="00C66CF8">
          <w:rPr>
            <w:vertAlign w:val="superscript"/>
          </w:rPr>
          <w:footnoteReference w:id="4"/>
        </w:r>
      </w:del>
    </w:p>
    <w:p w:rsidR="00071D81" w:rsidDel="00C66CF8" w:rsidRDefault="00071D81">
      <w:pPr>
        <w:contextualSpacing w:val="0"/>
        <w:rPr>
          <w:del w:id="1450" w:author="RAFAEL SOTOMAYOR" w:date="2016-12-20T17:07:00Z"/>
        </w:rPr>
      </w:pPr>
    </w:p>
    <w:p w:rsidR="00071D81" w:rsidDel="00C66CF8" w:rsidRDefault="004423CA">
      <w:pPr>
        <w:contextualSpacing w:val="0"/>
        <w:rPr>
          <w:del w:id="1451" w:author="RAFAEL SOTOMAYOR" w:date="2016-12-20T17:07:00Z"/>
        </w:rPr>
      </w:pPr>
      <w:del w:id="1452" w:author="RAFAEL SOTOMAYOR" w:date="2016-12-20T17:07:00Z">
        <w:r w:rsidDel="00C66CF8">
          <w:delText xml:space="preserve">La cadena de valor del sector frutícola chileno es bastante compleja siendo sus etapas genética, vivero, producción, conservación, empaque, transporte y comercialización de la fruta ya </w:delText>
        </w:r>
        <w:r w:rsidDel="00C66CF8">
          <w:delText xml:space="preserve">sea en el mercado doméstico o en el externo, como se observa en la Figura Nº 2. </w:delText>
        </w:r>
      </w:del>
    </w:p>
    <w:p w:rsidR="00071D81" w:rsidDel="00C66CF8" w:rsidRDefault="004423CA">
      <w:pPr>
        <w:contextualSpacing w:val="0"/>
        <w:rPr>
          <w:del w:id="1453" w:author="RAFAEL SOTOMAYOR" w:date="2016-12-20T17:07:00Z"/>
        </w:rPr>
      </w:pPr>
      <w:del w:id="1454" w:author="RAFAEL SOTOMAYOR" w:date="2016-12-20T17:07:00Z">
        <w:r w:rsidDel="00C66CF8">
          <w:delText>Figura Nº2: Cadena de valor del sector frutícola.</w:delText>
        </w:r>
        <w:r w:rsidDel="00C66CF8">
          <w:tab/>
        </w:r>
        <w:r w:rsidDel="00C66CF8">
          <w:tab/>
        </w:r>
        <w:r w:rsidDel="00C66CF8">
          <w:tab/>
        </w:r>
        <w:r w:rsidDel="00C66CF8">
          <w:tab/>
        </w:r>
      </w:del>
    </w:p>
    <w:p w:rsidR="00071D81" w:rsidDel="00C66CF8" w:rsidRDefault="004423CA">
      <w:pPr>
        <w:contextualSpacing w:val="0"/>
        <w:rPr>
          <w:del w:id="1455" w:author="RAFAEL SOTOMAYOR" w:date="2016-12-20T17:07:00Z"/>
        </w:rPr>
      </w:pPr>
      <w:del w:id="1456" w:author="RAFAEL SOTOMAYOR" w:date="2016-12-20T17:07:00Z">
        <w:r w:rsidDel="00C66CF8">
          <w:delText xml:space="preserve">    </w:delText>
        </w:r>
        <w:r w:rsidDel="00C66CF8">
          <w:tab/>
        </w:r>
        <w:r w:rsidDel="00C66CF8">
          <w:rPr>
            <w:noProof/>
          </w:rPr>
          <w:lastRenderedPageBreak/>
          <w:drawing>
            <wp:inline distT="114300" distB="114300" distL="114300" distR="114300" wp14:anchorId="0131AB2D" wp14:editId="698082F6">
              <wp:extent cx="6371363" cy="3590925"/>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6371363" cy="3590925"/>
                      </a:xfrm>
                      <a:prstGeom prst="rect">
                        <a:avLst/>
                      </a:prstGeom>
                      <a:ln/>
                    </pic:spPr>
                  </pic:pic>
                </a:graphicData>
              </a:graphic>
            </wp:inline>
          </w:drawing>
        </w:r>
        <w:r w:rsidDel="00C66CF8">
          <w:tab/>
        </w:r>
        <w:r w:rsidDel="00C66CF8">
          <w:tab/>
        </w:r>
        <w:r w:rsidDel="00C66CF8">
          <w:tab/>
        </w:r>
      </w:del>
    </w:p>
    <w:p w:rsidR="00071D81" w:rsidDel="00C66CF8" w:rsidRDefault="004423CA">
      <w:pPr>
        <w:contextualSpacing w:val="0"/>
        <w:rPr>
          <w:del w:id="1457" w:author="RAFAEL SOTOMAYOR" w:date="2016-12-20T17:07:00Z"/>
        </w:rPr>
      </w:pPr>
      <w:del w:id="1458" w:author="RAFAEL SOTOMAYOR" w:date="2016-12-20T17:07:00Z">
        <w:r w:rsidDel="00C66CF8">
          <w:delText>A continuación se define cada uno de los procesos de la cadena de valor:</w:delText>
        </w:r>
        <w:r w:rsidDel="00C66CF8">
          <w:rPr>
            <w:vertAlign w:val="superscript"/>
          </w:rPr>
          <w:footnoteReference w:id="5"/>
        </w:r>
        <w:r w:rsidDel="00C66CF8">
          <w:delText xml:space="preserve"> </w:delText>
        </w:r>
      </w:del>
    </w:p>
    <w:p w:rsidR="00071D81" w:rsidDel="00C66CF8" w:rsidRDefault="00071D81">
      <w:pPr>
        <w:contextualSpacing w:val="0"/>
        <w:rPr>
          <w:del w:id="1468" w:author="RAFAEL SOTOMAYOR" w:date="2016-12-20T17:07:00Z"/>
        </w:rPr>
      </w:pPr>
    </w:p>
    <w:p w:rsidR="00071D81" w:rsidDel="00C66CF8" w:rsidRDefault="004423CA">
      <w:pPr>
        <w:contextualSpacing w:val="0"/>
        <w:rPr>
          <w:del w:id="1469" w:author="RAFAEL SOTOMAYOR" w:date="2016-12-20T17:07:00Z"/>
        </w:rPr>
      </w:pPr>
      <w:del w:id="1470" w:author="RAFAEL SOTOMAYOR" w:date="2016-12-20T17:07:00Z">
        <w:r w:rsidDel="00C66CF8">
          <w:delText>a. Gene</w:delText>
        </w:r>
        <w:r w:rsidDel="00C66CF8">
          <w:delText>́tica: Se refiere a la etapa de desarrollo genético de variedades, mejoramiento de plantas, desde el ámbito molecular y transgenia. Esta área tiene relación con el trabajo en resistencia a enfermedades, estrés abiótico,mejoramiento de propiedades fun</w:delText>
        </w:r>
        <w:r w:rsidDel="00C66CF8">
          <w:delText xml:space="preserve">cionales, adaptación a condiciones limitantes para la producción de fruta fresca y los efectos del cambio climático, entre otros. Para la producción frutícola se requiere este macro proceso, sólo en el caso que se desee mejorar las plantas por medio </w:delText>
        </w:r>
        <w:r w:rsidDel="00C66CF8">
          <w:delText>de la genética.</w:delText>
        </w:r>
      </w:del>
    </w:p>
    <w:p w:rsidR="00071D81" w:rsidDel="00C66CF8" w:rsidRDefault="004423CA">
      <w:pPr>
        <w:contextualSpacing w:val="0"/>
        <w:rPr>
          <w:del w:id="1471" w:author="RAFAEL SOTOMAYOR" w:date="2016-12-20T17:07:00Z"/>
        </w:rPr>
      </w:pPr>
      <w:del w:id="1472" w:author="RAFAEL SOTOMAYOR" w:date="2016-12-20T17:07:00Z">
        <w:r w:rsidDel="00C66CF8">
          <w:tab/>
        </w:r>
        <w:r w:rsidDel="00C66CF8">
          <w:tab/>
        </w:r>
        <w:r w:rsidDel="00C66CF8">
          <w:tab/>
        </w:r>
        <w:r w:rsidDel="00C66CF8">
          <w:tab/>
        </w:r>
        <w:r w:rsidDel="00C66CF8">
          <w:tab/>
        </w:r>
        <w:r w:rsidDel="00C66CF8">
          <w:tab/>
        </w:r>
      </w:del>
    </w:p>
    <w:p w:rsidR="00071D81" w:rsidDel="00C66CF8" w:rsidRDefault="004423CA">
      <w:pPr>
        <w:contextualSpacing w:val="0"/>
        <w:rPr>
          <w:del w:id="1473" w:author="RAFAEL SOTOMAYOR" w:date="2016-12-20T17:07:00Z"/>
        </w:rPr>
      </w:pPr>
      <w:del w:id="1474" w:author="RAFAEL SOTOMAYOR" w:date="2016-12-20T17:07:00Z">
        <w:r w:rsidDel="00C66CF8">
          <w:delText>b. Vivero: Cría o reproducción de plantas de variadas especies (propagación de plantas). Puede ser a partir de semillas o de tejido vegetal (tallos, hojas, etc.), para la obtención masiva de las plantas para luego ser cultivadas</w:delText>
        </w:r>
        <w:r w:rsidDel="00C66CF8">
          <w:delText>.</w:delText>
        </w:r>
      </w:del>
    </w:p>
    <w:p w:rsidR="00071D81" w:rsidDel="00C66CF8" w:rsidRDefault="004423CA">
      <w:pPr>
        <w:contextualSpacing w:val="0"/>
        <w:rPr>
          <w:del w:id="1475" w:author="RAFAEL SOTOMAYOR" w:date="2016-12-20T17:07:00Z"/>
        </w:rPr>
      </w:pPr>
      <w:del w:id="1476" w:author="RAFAEL SOTOMAYOR" w:date="2016-12-20T17:07:00Z">
        <w:r w:rsidDel="00C66CF8">
          <w:tab/>
        </w:r>
        <w:r w:rsidDel="00C66CF8">
          <w:tab/>
        </w:r>
        <w:r w:rsidDel="00C66CF8">
          <w:tab/>
        </w:r>
        <w:r w:rsidDel="00C66CF8">
          <w:tab/>
        </w:r>
        <w:r w:rsidDel="00C66CF8">
          <w:tab/>
        </w:r>
        <w:r w:rsidDel="00C66CF8">
          <w:tab/>
        </w:r>
      </w:del>
    </w:p>
    <w:p w:rsidR="00071D81" w:rsidDel="00C66CF8" w:rsidRDefault="004423CA">
      <w:pPr>
        <w:contextualSpacing w:val="0"/>
        <w:rPr>
          <w:del w:id="1477" w:author="RAFAEL SOTOMAYOR" w:date="2016-12-20T17:07:00Z"/>
        </w:rPr>
      </w:pPr>
      <w:del w:id="1478" w:author="RAFAEL SOTOMAYOR" w:date="2016-12-20T17:07:00Z">
        <w:r w:rsidDel="00C66CF8">
          <w:delText xml:space="preserve">c. Producción: Esta etapa se subdivide en los siguientes procesos: </w:delText>
        </w:r>
      </w:del>
    </w:p>
    <w:p w:rsidR="00071D81" w:rsidDel="00C66CF8" w:rsidRDefault="00071D81">
      <w:pPr>
        <w:contextualSpacing w:val="0"/>
        <w:rPr>
          <w:del w:id="1479" w:author="RAFAEL SOTOMAYOR" w:date="2016-12-20T17:07:00Z"/>
        </w:rPr>
      </w:pPr>
    </w:p>
    <w:p w:rsidR="00071D81" w:rsidDel="00C66CF8" w:rsidRDefault="004423CA">
      <w:pPr>
        <w:numPr>
          <w:ilvl w:val="0"/>
          <w:numId w:val="20"/>
        </w:numPr>
        <w:ind w:hanging="360"/>
        <w:rPr>
          <w:del w:id="1480" w:author="RAFAEL SOTOMAYOR" w:date="2016-12-20T17:07:00Z"/>
        </w:rPr>
      </w:pPr>
      <w:del w:id="1481" w:author="RAFAEL SOTOMAYOR" w:date="2016-12-20T17:07:00Z">
        <w:r w:rsidDel="00C66CF8">
          <w:delText>Plantacio</w:delText>
        </w:r>
        <w:r w:rsidDel="00C66CF8">
          <w:delText>́n: Esta área temática abarca todo lo relacionado con cultivo de frutales, ya sea por siembra, plantación o cualquier otra técnica, asumiendo, en este caso, la destinación definitiva de la planta que producirá la fruta.</w:delText>
        </w:r>
        <w:r w:rsidDel="00C66CF8">
          <w:tab/>
        </w:r>
        <w:r w:rsidDel="00C66CF8">
          <w:tab/>
        </w:r>
        <w:r w:rsidDel="00C66CF8">
          <w:tab/>
        </w:r>
        <w:r w:rsidDel="00C66CF8">
          <w:tab/>
        </w:r>
        <w:r w:rsidDel="00C66CF8">
          <w:tab/>
        </w:r>
        <w:r w:rsidDel="00C66CF8">
          <w:tab/>
        </w:r>
      </w:del>
    </w:p>
    <w:p w:rsidR="00071D81" w:rsidDel="00C66CF8" w:rsidRDefault="004423CA">
      <w:pPr>
        <w:numPr>
          <w:ilvl w:val="0"/>
          <w:numId w:val="9"/>
        </w:numPr>
        <w:ind w:hanging="360"/>
        <w:rPr>
          <w:del w:id="1482" w:author="RAFAEL SOTOMAYOR" w:date="2016-12-20T17:07:00Z"/>
        </w:rPr>
      </w:pPr>
      <w:del w:id="1483" w:author="RAFAEL SOTOMAYOR" w:date="2016-12-20T17:07:00Z">
        <w:r w:rsidDel="00C66CF8">
          <w:delText xml:space="preserve">Desarrollo: En el área </w:delText>
        </w:r>
        <w:r w:rsidDel="00C66CF8">
          <w:delText xml:space="preserve">temática de desarrollo ha sido agrupado todo lo que se </w:delText>
        </w:r>
        <w:r w:rsidDel="00C66CF8">
          <w:lastRenderedPageBreak/>
          <w:delText>relacione con el crecimiento de la planta y generación de fruto hasta que esté apto para la cosecha.</w:delText>
        </w:r>
        <w:r w:rsidDel="00C66CF8">
          <w:tab/>
        </w:r>
      </w:del>
    </w:p>
    <w:p w:rsidR="00071D81" w:rsidDel="00C66CF8" w:rsidRDefault="004423CA">
      <w:pPr>
        <w:numPr>
          <w:ilvl w:val="0"/>
          <w:numId w:val="9"/>
        </w:numPr>
        <w:ind w:hanging="360"/>
        <w:rPr>
          <w:del w:id="1484" w:author="RAFAEL SOTOMAYOR" w:date="2016-12-20T17:07:00Z"/>
        </w:rPr>
      </w:pPr>
      <w:del w:id="1485" w:author="RAFAEL SOTOMAYOR" w:date="2016-12-20T17:07:00Z">
        <w:r w:rsidDel="00C66CF8">
          <w:delText>Cosecha: Se refiere a la recolección de los frutos desde la planta o árbol de origen, una vez,</w:delText>
        </w:r>
        <w:r w:rsidDel="00C66CF8">
          <w:delText xml:space="preserve"> terminado el ciclo de crecimiento.</w:delText>
        </w:r>
        <w:r w:rsidDel="00C66CF8">
          <w:tab/>
        </w:r>
        <w:r w:rsidDel="00C66CF8">
          <w:tab/>
        </w:r>
        <w:r w:rsidDel="00C66CF8">
          <w:tab/>
        </w:r>
        <w:r w:rsidDel="00C66CF8">
          <w:tab/>
        </w:r>
        <w:r w:rsidDel="00C66CF8">
          <w:tab/>
        </w:r>
        <w:r w:rsidDel="00C66CF8">
          <w:tab/>
        </w:r>
        <w:r w:rsidDel="00C66CF8">
          <w:tab/>
        </w:r>
        <w:r w:rsidDel="00C66CF8">
          <w:tab/>
        </w:r>
      </w:del>
    </w:p>
    <w:p w:rsidR="00071D81" w:rsidDel="00C66CF8" w:rsidRDefault="004423CA">
      <w:pPr>
        <w:numPr>
          <w:ilvl w:val="0"/>
          <w:numId w:val="15"/>
        </w:numPr>
        <w:ind w:hanging="360"/>
        <w:rPr>
          <w:del w:id="1486" w:author="RAFAEL SOTOMAYOR" w:date="2016-12-20T17:07:00Z"/>
        </w:rPr>
      </w:pPr>
      <w:del w:id="1487" w:author="RAFAEL SOTOMAYOR" w:date="2016-12-20T17:07:00Z">
        <w:r w:rsidDel="00C66CF8">
          <w:delText xml:space="preserve"> Post Cosecha: Se refiere al tratamiento que recibe la fruta después de la cosecha y previo al empaque, tales como almacenamiento, control de plagas, aplicación de aditivos, etc.</w:delText>
        </w:r>
      </w:del>
    </w:p>
    <w:p w:rsidR="00071D81" w:rsidDel="00C66CF8" w:rsidRDefault="004423CA">
      <w:pPr>
        <w:contextualSpacing w:val="0"/>
        <w:rPr>
          <w:del w:id="1488" w:author="RAFAEL SOTOMAYOR" w:date="2016-12-20T17:07:00Z"/>
        </w:rPr>
      </w:pPr>
      <w:del w:id="1489" w:author="RAFAEL SOTOMAYOR" w:date="2016-12-20T17:07:00Z">
        <w:r w:rsidDel="00C66CF8">
          <w:tab/>
        </w:r>
      </w:del>
    </w:p>
    <w:p w:rsidR="00071D81" w:rsidDel="00C66CF8" w:rsidRDefault="004423CA">
      <w:pPr>
        <w:contextualSpacing w:val="0"/>
        <w:rPr>
          <w:del w:id="1490" w:author="RAFAEL SOTOMAYOR" w:date="2016-12-20T17:07:00Z"/>
        </w:rPr>
      </w:pPr>
      <w:del w:id="1491" w:author="RAFAEL SOTOMAYOR" w:date="2016-12-20T17:07:00Z">
        <w:r w:rsidDel="00C66CF8">
          <w:delText>Procesos transversales asocia</w:delText>
        </w:r>
        <w:r w:rsidDel="00C66CF8">
          <w:delText>dos a la etapa de Producción:</w:delText>
        </w:r>
      </w:del>
    </w:p>
    <w:p w:rsidR="00071D81" w:rsidDel="00C66CF8" w:rsidRDefault="00071D81">
      <w:pPr>
        <w:contextualSpacing w:val="0"/>
        <w:rPr>
          <w:del w:id="1492" w:author="RAFAEL SOTOMAYOR" w:date="2016-12-20T17:07:00Z"/>
        </w:rPr>
      </w:pPr>
    </w:p>
    <w:p w:rsidR="00071D81" w:rsidDel="00C66CF8" w:rsidRDefault="004423CA">
      <w:pPr>
        <w:numPr>
          <w:ilvl w:val="0"/>
          <w:numId w:val="23"/>
        </w:numPr>
        <w:ind w:hanging="360"/>
        <w:rPr>
          <w:del w:id="1493" w:author="RAFAEL SOTOMAYOR" w:date="2016-12-20T17:07:00Z"/>
        </w:rPr>
      </w:pPr>
      <w:del w:id="1494" w:author="RAFAEL SOTOMAYOR" w:date="2016-12-20T17:07:00Z">
        <w:r w:rsidDel="00C66CF8">
          <w:delText>Medio Ambiente: Se refiere a las tecnologías relacionadas con la preservación y protección medioambiental, que prevengan o corrijan problemas de contaminación en el área de la fruticultura.</w:delText>
        </w:r>
        <w:r w:rsidDel="00C66CF8">
          <w:tab/>
        </w:r>
        <w:r w:rsidDel="00C66CF8">
          <w:tab/>
        </w:r>
        <w:r w:rsidDel="00C66CF8">
          <w:tab/>
        </w:r>
        <w:r w:rsidDel="00C66CF8">
          <w:tab/>
        </w:r>
        <w:r w:rsidDel="00C66CF8">
          <w:tab/>
        </w:r>
      </w:del>
    </w:p>
    <w:p w:rsidR="00071D81" w:rsidDel="00C66CF8" w:rsidRDefault="004423CA">
      <w:pPr>
        <w:numPr>
          <w:ilvl w:val="0"/>
          <w:numId w:val="7"/>
        </w:numPr>
        <w:ind w:hanging="360"/>
        <w:rPr>
          <w:del w:id="1495" w:author="RAFAEL SOTOMAYOR" w:date="2016-12-20T17:07:00Z"/>
        </w:rPr>
      </w:pPr>
      <w:del w:id="1496" w:author="RAFAEL SOTOMAYOR" w:date="2016-12-20T17:07:00Z">
        <w:r w:rsidDel="00C66CF8">
          <w:delText>Riego: Tecnologías rela</w:delText>
        </w:r>
        <w:r w:rsidDel="00C66CF8">
          <w:delText xml:space="preserve">cionadas con la disposición e irrigación de agua, para cumplir con los requerimientos de las plantas y así favorecer su crecimiento. Es transversal a las áreas de vivero, plantación, fertilización y desarrollo. </w:delText>
        </w:r>
      </w:del>
    </w:p>
    <w:p w:rsidR="00071D81" w:rsidDel="00C66CF8" w:rsidRDefault="004423CA">
      <w:pPr>
        <w:contextualSpacing w:val="0"/>
        <w:rPr>
          <w:del w:id="1497" w:author="RAFAEL SOTOMAYOR" w:date="2016-12-20T17:07:00Z"/>
        </w:rPr>
      </w:pPr>
      <w:del w:id="1498" w:author="RAFAEL SOTOMAYOR" w:date="2016-12-20T17:07:00Z">
        <w:r w:rsidDel="00C66CF8">
          <w:tab/>
        </w:r>
        <w:r w:rsidDel="00C66CF8">
          <w:tab/>
        </w:r>
        <w:r w:rsidDel="00C66CF8">
          <w:tab/>
        </w:r>
      </w:del>
    </w:p>
    <w:p w:rsidR="00071D81" w:rsidDel="00C66CF8" w:rsidRDefault="004423CA">
      <w:pPr>
        <w:contextualSpacing w:val="0"/>
        <w:rPr>
          <w:del w:id="1499" w:author="RAFAEL SOTOMAYOR" w:date="2016-12-20T17:07:00Z"/>
        </w:rPr>
      </w:pPr>
      <w:del w:id="1500" w:author="RAFAEL SOTOMAYOR" w:date="2016-12-20T17:07:00Z">
        <w:r w:rsidDel="00C66CF8">
          <w:delText>d. Conservación y Empaque: Corres</w:delText>
        </w:r>
        <w:r w:rsidDel="00C66CF8">
          <w:delText xml:space="preserve">ponde a la etapa de conservación en estado fresco de la fruta, generalmente relacionado con temperatura y aditivos, que mantengan la fruta en ese estado, es decir, no como alimento procesado (ej: conservas, mermeladas, secado, etc).  </w:delText>
        </w:r>
      </w:del>
    </w:p>
    <w:p w:rsidR="00071D81" w:rsidDel="00C66CF8" w:rsidRDefault="004423CA">
      <w:pPr>
        <w:contextualSpacing w:val="0"/>
        <w:rPr>
          <w:del w:id="1501" w:author="RAFAEL SOTOMAYOR" w:date="2016-12-20T17:07:00Z"/>
        </w:rPr>
      </w:pPr>
      <w:del w:id="1502" w:author="RAFAEL SOTOMAYOR" w:date="2016-12-20T17:07:00Z">
        <w:r w:rsidDel="00C66CF8">
          <w:delText xml:space="preserve">Empaque, </w:delText>
        </w:r>
        <w:r w:rsidDel="00C66CF8">
          <w:rPr>
            <w:rFonts w:ascii="Calibri" w:eastAsia="Calibri" w:hAnsi="Calibri" w:cs="Calibri"/>
          </w:rPr>
          <w:delText xml:space="preserve">se refiere </w:delText>
        </w:r>
        <w:r w:rsidDel="00C66CF8">
          <w:delText>al envasado de las frutas para su adecuado transporte o almacenamiento o exhibición. El tipo de empaque depende directamente del tipo de producto y, según el destino, el tipo de transporte que será usado.</w:delText>
        </w:r>
      </w:del>
    </w:p>
    <w:p w:rsidR="00071D81" w:rsidDel="00C66CF8" w:rsidRDefault="004423CA">
      <w:pPr>
        <w:contextualSpacing w:val="0"/>
        <w:rPr>
          <w:del w:id="1503" w:author="RAFAEL SOTOMAYOR" w:date="2016-12-20T17:07:00Z"/>
        </w:rPr>
      </w:pPr>
      <w:del w:id="1504" w:author="RAFAEL SOTOMAYOR" w:date="2016-12-20T17:07:00Z">
        <w:r w:rsidDel="00C66CF8">
          <w:tab/>
        </w:r>
        <w:r w:rsidDel="00C66CF8">
          <w:tab/>
        </w:r>
        <w:r w:rsidDel="00C66CF8">
          <w:tab/>
        </w:r>
        <w:r w:rsidDel="00C66CF8">
          <w:tab/>
        </w:r>
        <w:r w:rsidDel="00C66CF8">
          <w:tab/>
        </w:r>
        <w:r w:rsidDel="00C66CF8">
          <w:tab/>
        </w:r>
      </w:del>
    </w:p>
    <w:p w:rsidR="00071D81" w:rsidDel="00C66CF8" w:rsidRDefault="004423CA">
      <w:pPr>
        <w:contextualSpacing w:val="0"/>
        <w:rPr>
          <w:del w:id="1505" w:author="RAFAEL SOTOMAYOR" w:date="2016-12-20T17:07:00Z"/>
        </w:rPr>
      </w:pPr>
      <w:del w:id="1506" w:author="RAFAEL SOTOMAYOR" w:date="2016-12-20T17:07:00Z">
        <w:r w:rsidDel="00C66CF8">
          <w:delText>e. Transporte:Es el área que se relacion</w:delText>
        </w:r>
        <w:r w:rsidDel="00C66CF8">
          <w:delText>a con el traslado de la fruta, en adecuadas condiciones, hasta su destino final. Las condiciones de transporte varían de acuerdo a la distancia, la perecibilidad y valor del producto.</w:delText>
        </w:r>
      </w:del>
    </w:p>
    <w:p w:rsidR="00071D81" w:rsidDel="00C66CF8" w:rsidRDefault="004423CA">
      <w:pPr>
        <w:contextualSpacing w:val="0"/>
        <w:rPr>
          <w:del w:id="1507" w:author="RAFAEL SOTOMAYOR" w:date="2016-12-20T17:07:00Z"/>
        </w:rPr>
      </w:pPr>
      <w:del w:id="1508" w:author="RAFAEL SOTOMAYOR" w:date="2016-12-20T17:07:00Z">
        <w:r w:rsidDel="00C66CF8">
          <w:tab/>
        </w:r>
        <w:r w:rsidDel="00C66CF8">
          <w:tab/>
        </w:r>
        <w:r w:rsidDel="00C66CF8">
          <w:tab/>
        </w:r>
        <w:r w:rsidDel="00C66CF8">
          <w:tab/>
        </w:r>
      </w:del>
    </w:p>
    <w:p w:rsidR="00071D81" w:rsidDel="00C66CF8" w:rsidRDefault="004423CA">
      <w:pPr>
        <w:numPr>
          <w:ilvl w:val="0"/>
          <w:numId w:val="19"/>
        </w:numPr>
        <w:ind w:hanging="360"/>
        <w:rPr>
          <w:del w:id="1509" w:author="RAFAEL SOTOMAYOR" w:date="2016-12-20T17:07:00Z"/>
        </w:rPr>
      </w:pPr>
      <w:del w:id="1510" w:author="RAFAEL SOTOMAYOR" w:date="2016-12-20T17:07:00Z">
        <w:r w:rsidDel="00C66CF8">
          <w:rPr>
            <w:b/>
            <w:color w:val="333399"/>
            <w:sz w:val="24"/>
            <w:szCs w:val="24"/>
          </w:rPr>
          <w:delText>Unidades Mínimas de Análisis (UMA)</w:delText>
        </w:r>
      </w:del>
    </w:p>
    <w:p w:rsidR="00071D81" w:rsidDel="00C66CF8" w:rsidRDefault="00071D81">
      <w:pPr>
        <w:contextualSpacing w:val="0"/>
        <w:rPr>
          <w:del w:id="1511" w:author="RAFAEL SOTOMAYOR" w:date="2016-12-20T17:07:00Z"/>
        </w:rPr>
      </w:pPr>
    </w:p>
    <w:p w:rsidR="00071D81" w:rsidDel="00C66CF8" w:rsidRDefault="004423CA">
      <w:pPr>
        <w:contextualSpacing w:val="0"/>
        <w:rPr>
          <w:del w:id="1512" w:author="RAFAEL SOTOMAYOR" w:date="2016-12-20T17:07:00Z"/>
        </w:rPr>
      </w:pPr>
      <w:del w:id="1513" w:author="RAFAEL SOTOMAYOR" w:date="2016-12-20T17:07:00Z">
        <w:r w:rsidDel="00C66CF8">
          <w:delText>Se caracteriza la unidad mínim</w:delText>
        </w:r>
        <w:r w:rsidDel="00C66CF8">
          <w:delText xml:space="preserve">a de análisis en relación a una unidad agrícola que sea representativa en relación a las concentraciones de explotaciones agrícolas, las localidades que definen condiciones de cultivo particulares.   </w:delText>
        </w:r>
      </w:del>
    </w:p>
    <w:p w:rsidR="00071D81" w:rsidDel="00C66CF8" w:rsidRDefault="004423CA">
      <w:pPr>
        <w:contextualSpacing w:val="0"/>
        <w:rPr>
          <w:del w:id="1514" w:author="RAFAEL SOTOMAYOR" w:date="2016-12-20T17:07:00Z"/>
        </w:rPr>
      </w:pPr>
      <w:del w:id="1515" w:author="RAFAEL SOTOMAYOR" w:date="2016-12-20T17:07:00Z">
        <w:r w:rsidDel="00C66CF8">
          <w:delText xml:space="preserve"> </w:delText>
        </w:r>
      </w:del>
    </w:p>
    <w:p w:rsidR="00071D81" w:rsidDel="00C66CF8" w:rsidRDefault="004423CA">
      <w:pPr>
        <w:contextualSpacing w:val="0"/>
        <w:rPr>
          <w:del w:id="1516" w:author="RAFAEL SOTOMAYOR" w:date="2016-12-20T17:07:00Z"/>
        </w:rPr>
      </w:pPr>
      <w:del w:id="1517" w:author="RAFAEL SOTOMAYOR" w:date="2016-12-20T17:07:00Z">
        <w:r w:rsidDel="00C66CF8">
          <w:delText>Se ha definido que una UMA corresponde a una superfic</w:delText>
        </w:r>
        <w:r w:rsidDel="00C66CF8">
          <w:delText>ie de 10 ha cultivadas. las razones para la determinación de esta agrupación son las siguientes:</w:delText>
        </w:r>
      </w:del>
    </w:p>
    <w:p w:rsidR="00071D81" w:rsidDel="00C66CF8" w:rsidRDefault="004423CA">
      <w:pPr>
        <w:numPr>
          <w:ilvl w:val="0"/>
          <w:numId w:val="12"/>
        </w:numPr>
        <w:ind w:hanging="360"/>
        <w:rPr>
          <w:del w:id="1518" w:author="RAFAEL SOTOMAYOR" w:date="2016-12-20T17:07:00Z"/>
        </w:rPr>
      </w:pPr>
      <w:del w:id="1519" w:author="RAFAEL SOTOMAYOR" w:date="2016-12-20T17:07:00Z">
        <w:r w:rsidDel="00C66CF8">
          <w:delText xml:space="preserve">Es una superficie que representa una mínima unidad económica que permita rentabilizar la inversión como unidad de negocio. </w:delText>
        </w:r>
      </w:del>
    </w:p>
    <w:p w:rsidR="00071D81" w:rsidDel="00C66CF8" w:rsidRDefault="004423CA">
      <w:pPr>
        <w:numPr>
          <w:ilvl w:val="0"/>
          <w:numId w:val="12"/>
        </w:numPr>
        <w:ind w:hanging="360"/>
        <w:rPr>
          <w:del w:id="1520" w:author="RAFAEL SOTOMAYOR" w:date="2016-12-20T17:07:00Z"/>
        </w:rPr>
      </w:pPr>
      <w:del w:id="1521" w:author="RAFAEL SOTOMAYOR" w:date="2016-12-20T17:07:00Z">
        <w:r w:rsidDel="00C66CF8">
          <w:delText>Unidad representativa de la situaci</w:delText>
        </w:r>
        <w:r w:rsidDel="00C66CF8">
          <w:delText>ón de clima, suelo  y requerimientos básicos de cultivo.</w:delText>
        </w:r>
      </w:del>
    </w:p>
    <w:p w:rsidR="00071D81" w:rsidDel="00C66CF8" w:rsidRDefault="004423CA">
      <w:pPr>
        <w:numPr>
          <w:ilvl w:val="0"/>
          <w:numId w:val="12"/>
        </w:numPr>
        <w:ind w:hanging="360"/>
        <w:rPr>
          <w:del w:id="1522" w:author="RAFAEL SOTOMAYOR" w:date="2016-12-20T17:07:00Z"/>
        </w:rPr>
      </w:pPr>
      <w:del w:id="1523" w:author="RAFAEL SOTOMAYOR" w:date="2016-12-20T17:07:00Z">
        <w:r w:rsidDel="00C66CF8">
          <w:delText>Permite dimensionar requerimientos tecnológicos de forma real y práctica.</w:delText>
        </w:r>
      </w:del>
    </w:p>
    <w:p w:rsidR="00071D81" w:rsidDel="00C66CF8" w:rsidRDefault="004423CA">
      <w:pPr>
        <w:numPr>
          <w:ilvl w:val="0"/>
          <w:numId w:val="12"/>
        </w:numPr>
        <w:ind w:hanging="360"/>
        <w:rPr>
          <w:del w:id="1524" w:author="RAFAEL SOTOMAYOR" w:date="2016-12-20T17:07:00Z"/>
        </w:rPr>
      </w:pPr>
      <w:del w:id="1525" w:author="RAFAEL SOTOMAYOR" w:date="2016-12-20T17:07:00Z">
        <w:r w:rsidDel="00C66CF8">
          <w:delText>Permite la extrapolación de datos a superficies mayores de cultivo.</w:delText>
        </w:r>
      </w:del>
    </w:p>
    <w:p w:rsidR="00071D81" w:rsidDel="00C66CF8" w:rsidRDefault="00071D81">
      <w:pPr>
        <w:contextualSpacing w:val="0"/>
        <w:rPr>
          <w:del w:id="1526" w:author="RAFAEL SOTOMAYOR" w:date="2016-12-20T17:07:00Z"/>
        </w:rPr>
      </w:pPr>
    </w:p>
    <w:p w:rsidR="00071D81" w:rsidDel="00C66CF8" w:rsidRDefault="004423CA">
      <w:pPr>
        <w:contextualSpacing w:val="0"/>
        <w:rPr>
          <w:del w:id="1527" w:author="RAFAEL SOTOMAYOR" w:date="2016-12-20T17:07:00Z"/>
        </w:rPr>
      </w:pPr>
      <w:del w:id="1528" w:author="RAFAEL SOTOMAYOR" w:date="2016-12-20T17:07:00Z">
        <w:r w:rsidDel="00C66CF8">
          <w:delText>Una UMA de mayor superficie que la definida, dejará fuer</w:delText>
        </w:r>
        <w:r w:rsidDel="00C66CF8">
          <w:delText xml:space="preserve">a del análisis parte importante del sector agrícola nacional, ya que nuestro país cuenta con una superficie importante de pequeños agricultores, que requerirán de tecnología y conectividad en la misma condición que agricultores de superficies mayores. Ver </w:delText>
        </w:r>
        <w:r w:rsidDel="00C66CF8">
          <w:delText>Tabla Nº 7.</w:delText>
        </w:r>
      </w:del>
    </w:p>
    <w:p w:rsidR="00071D81" w:rsidDel="00C66CF8" w:rsidRDefault="00071D81">
      <w:pPr>
        <w:contextualSpacing w:val="0"/>
        <w:rPr>
          <w:del w:id="1529" w:author="RAFAEL SOTOMAYOR" w:date="2016-12-20T17:07:00Z"/>
        </w:rPr>
      </w:pPr>
    </w:p>
    <w:p w:rsidR="00071D81" w:rsidDel="00C66CF8" w:rsidRDefault="004423CA">
      <w:pPr>
        <w:contextualSpacing w:val="0"/>
        <w:rPr>
          <w:del w:id="1530" w:author="RAFAEL SOTOMAYOR" w:date="2016-12-20T17:07:00Z"/>
        </w:rPr>
      </w:pPr>
      <w:del w:id="1531" w:author="RAFAEL SOTOMAYOR" w:date="2016-12-20T17:07:00Z">
        <w:r w:rsidDel="00C66CF8">
          <w:delText>Tabla Nº7: Indicadores relevantes para caracterizar a través de UMA.</w:delText>
        </w:r>
      </w:del>
    </w:p>
    <w:p w:rsidR="00071D81" w:rsidDel="00C66CF8" w:rsidRDefault="00071D81">
      <w:pPr>
        <w:contextualSpacing w:val="0"/>
        <w:rPr>
          <w:del w:id="1532" w:author="RAFAEL SOTOMAYOR" w:date="2016-12-20T17:07:00Z"/>
        </w:rPr>
      </w:pPr>
    </w:p>
    <w:tbl>
      <w:tblPr>
        <w:tblStyle w:val="a7"/>
        <w:tblW w:w="8880" w:type="dxa"/>
        <w:tblInd w:w="4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600" w:firstRow="0" w:lastRow="0" w:firstColumn="0" w:lastColumn="0" w:noHBand="1" w:noVBand="1"/>
      </w:tblPr>
      <w:tblGrid>
        <w:gridCol w:w="2835"/>
        <w:gridCol w:w="3300"/>
        <w:gridCol w:w="2745"/>
      </w:tblGrid>
      <w:tr w:rsidR="00071D81" w:rsidDel="00C66CF8">
        <w:tblPrEx>
          <w:tblCellMar>
            <w:top w:w="0" w:type="dxa"/>
            <w:left w:w="0" w:type="dxa"/>
            <w:bottom w:w="0" w:type="dxa"/>
            <w:right w:w="0" w:type="dxa"/>
          </w:tblCellMar>
        </w:tblPrEx>
        <w:trPr>
          <w:del w:id="1533" w:author="RAFAEL SOTOMAYOR" w:date="2016-12-20T17:07:00Z"/>
        </w:trPr>
        <w:tc>
          <w:tcPr>
            <w:tcW w:w="2835" w:type="dxa"/>
            <w:tcBorders>
              <w:left w:val="single" w:sz="6" w:space="0" w:color="000000"/>
              <w:bottom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rPr>
                <w:del w:id="1534" w:author="RAFAEL SOTOMAYOR" w:date="2016-12-20T17:07:00Z"/>
              </w:rPr>
            </w:pPr>
            <w:del w:id="1535" w:author="RAFAEL SOTOMAYOR" w:date="2016-12-20T17:07:00Z">
              <w:r w:rsidDel="00C66CF8">
                <w:rPr>
                  <w:b/>
                  <w:color w:val="FFFFFF"/>
                  <w:sz w:val="20"/>
                  <w:szCs w:val="20"/>
                  <w:shd w:val="clear" w:color="auto" w:fill="6AA84F"/>
                </w:rPr>
                <w:delText>Indicador</w:delText>
              </w:r>
            </w:del>
          </w:p>
        </w:tc>
        <w:tc>
          <w:tcPr>
            <w:tcW w:w="3300" w:type="dxa"/>
            <w:tcBorders>
              <w:bottom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rPr>
                <w:del w:id="1536" w:author="RAFAEL SOTOMAYOR" w:date="2016-12-20T17:07:00Z"/>
              </w:rPr>
            </w:pPr>
            <w:del w:id="1537" w:author="RAFAEL SOTOMAYOR" w:date="2016-12-20T17:07:00Z">
              <w:r w:rsidDel="00C66CF8">
                <w:rPr>
                  <w:b/>
                  <w:color w:val="FFFFFF"/>
                  <w:sz w:val="20"/>
                  <w:szCs w:val="20"/>
                  <w:shd w:val="clear" w:color="auto" w:fill="6AA84F"/>
                </w:rPr>
                <w:delText>Descripción</w:delText>
              </w:r>
            </w:del>
          </w:p>
        </w:tc>
        <w:tc>
          <w:tcPr>
            <w:tcW w:w="2745" w:type="dxa"/>
            <w:tcBorders>
              <w:bottom w:val="single" w:sz="6" w:space="0" w:color="000000"/>
              <w:right w:val="single" w:sz="6" w:space="0" w:color="000000"/>
            </w:tcBorders>
            <w:shd w:val="clear" w:color="auto" w:fill="6AA84F"/>
            <w:tcMar>
              <w:top w:w="40" w:type="dxa"/>
              <w:left w:w="40" w:type="dxa"/>
              <w:bottom w:w="40" w:type="dxa"/>
              <w:right w:w="40" w:type="dxa"/>
            </w:tcMar>
            <w:vAlign w:val="bottom"/>
          </w:tcPr>
          <w:p w:rsidR="00071D81" w:rsidDel="00C66CF8" w:rsidRDefault="004423CA">
            <w:pPr>
              <w:contextualSpacing w:val="0"/>
              <w:rPr>
                <w:del w:id="1538" w:author="RAFAEL SOTOMAYOR" w:date="2016-12-20T17:07:00Z"/>
              </w:rPr>
            </w:pPr>
            <w:del w:id="1539" w:author="RAFAEL SOTOMAYOR" w:date="2016-12-20T17:07:00Z">
              <w:r w:rsidDel="00C66CF8">
                <w:rPr>
                  <w:b/>
                  <w:color w:val="FFFFFF"/>
                  <w:sz w:val="20"/>
                  <w:szCs w:val="20"/>
                  <w:shd w:val="clear" w:color="auto" w:fill="6AA84F"/>
                </w:rPr>
                <w:delText>Unidad de medida</w:delText>
              </w:r>
            </w:del>
          </w:p>
        </w:tc>
      </w:tr>
      <w:tr w:rsidR="00071D81" w:rsidDel="00C66CF8">
        <w:tblPrEx>
          <w:tblCellMar>
            <w:top w:w="0" w:type="dxa"/>
            <w:left w:w="0" w:type="dxa"/>
            <w:bottom w:w="0" w:type="dxa"/>
            <w:right w:w="0" w:type="dxa"/>
          </w:tblCellMar>
        </w:tblPrEx>
        <w:trPr>
          <w:del w:id="1540" w:author="RAFAEL SOTOMAYOR" w:date="2016-12-20T17:07:00Z"/>
        </w:trPr>
        <w:tc>
          <w:tcPr>
            <w:tcW w:w="28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41" w:author="RAFAEL SOTOMAYOR" w:date="2016-12-20T17:07:00Z"/>
              </w:rPr>
            </w:pPr>
            <w:del w:id="1542" w:author="RAFAEL SOTOMAYOR" w:date="2016-12-20T17:07:00Z">
              <w:r w:rsidDel="00C66CF8">
                <w:rPr>
                  <w:sz w:val="20"/>
                  <w:szCs w:val="20"/>
                </w:rPr>
                <w:delText>Concentración UMA agrícolas</w:delText>
              </w:r>
            </w:del>
          </w:p>
        </w:tc>
        <w:tc>
          <w:tcPr>
            <w:tcW w:w="3300" w:type="dxa"/>
            <w:tcBorders>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43" w:author="RAFAEL SOTOMAYOR" w:date="2016-12-20T17:07:00Z"/>
              </w:rPr>
            </w:pPr>
            <w:del w:id="1544" w:author="RAFAEL SOTOMAYOR" w:date="2016-12-20T17:07:00Z">
              <w:r w:rsidDel="00C66CF8">
                <w:rPr>
                  <w:sz w:val="20"/>
                  <w:szCs w:val="20"/>
                </w:rPr>
                <w:delText>Concentración del mayor número UMA por explotación</w:delText>
              </w:r>
            </w:del>
          </w:p>
        </w:tc>
        <w:tc>
          <w:tcPr>
            <w:tcW w:w="2745" w:type="dxa"/>
            <w:tcBorders>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45" w:author="RAFAEL SOTOMAYOR" w:date="2016-12-20T17:07:00Z"/>
              </w:rPr>
            </w:pPr>
            <w:del w:id="1546" w:author="RAFAEL SOTOMAYOR" w:date="2016-12-20T17:07:00Z">
              <w:r w:rsidDel="00C66CF8">
                <w:rPr>
                  <w:sz w:val="20"/>
                  <w:szCs w:val="20"/>
                </w:rPr>
                <w:delText>% UMA según rango de explotación</w:delText>
              </w:r>
            </w:del>
          </w:p>
        </w:tc>
      </w:tr>
      <w:tr w:rsidR="00071D81" w:rsidDel="00C66CF8">
        <w:tblPrEx>
          <w:tblCellMar>
            <w:top w:w="0" w:type="dxa"/>
            <w:left w:w="0" w:type="dxa"/>
            <w:bottom w:w="0" w:type="dxa"/>
            <w:right w:w="0" w:type="dxa"/>
          </w:tblCellMar>
        </w:tblPrEx>
        <w:trPr>
          <w:del w:id="1547" w:author="RAFAEL SOTOMAYOR" w:date="2016-12-20T17:07:00Z"/>
        </w:trPr>
        <w:tc>
          <w:tcPr>
            <w:tcW w:w="28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48" w:author="RAFAEL SOTOMAYOR" w:date="2016-12-20T17:07:00Z"/>
              </w:rPr>
            </w:pPr>
            <w:del w:id="1549" w:author="RAFAEL SOTOMAYOR" w:date="2016-12-20T17:07:00Z">
              <w:r w:rsidDel="00C66CF8">
                <w:rPr>
                  <w:sz w:val="20"/>
                  <w:szCs w:val="20"/>
                </w:rPr>
                <w:delText>UMA cultivada por localidad de cada especie</w:delText>
              </w:r>
            </w:del>
          </w:p>
        </w:tc>
        <w:tc>
          <w:tcPr>
            <w:tcW w:w="3300" w:type="dxa"/>
            <w:tcBorders>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50" w:author="RAFAEL SOTOMAYOR" w:date="2016-12-20T17:07:00Z"/>
              </w:rPr>
            </w:pPr>
            <w:del w:id="1551" w:author="RAFAEL SOTOMAYOR" w:date="2016-12-20T17:07:00Z">
              <w:r w:rsidDel="00C66CF8">
                <w:rPr>
                  <w:sz w:val="20"/>
                  <w:szCs w:val="20"/>
                </w:rPr>
                <w:delText>UMA con características edafoclimáticas similares</w:delText>
              </w:r>
            </w:del>
          </w:p>
        </w:tc>
        <w:tc>
          <w:tcPr>
            <w:tcW w:w="2745" w:type="dxa"/>
            <w:tcBorders>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52" w:author="RAFAEL SOTOMAYOR" w:date="2016-12-20T17:07:00Z"/>
              </w:rPr>
            </w:pPr>
            <w:del w:id="1553" w:author="RAFAEL SOTOMAYOR" w:date="2016-12-20T17:07:00Z">
              <w:r w:rsidDel="00C66CF8">
                <w:rPr>
                  <w:sz w:val="20"/>
                  <w:szCs w:val="20"/>
                </w:rPr>
                <w:delText>Nº UMA/ especie/ localidad</w:delText>
              </w:r>
            </w:del>
          </w:p>
        </w:tc>
      </w:tr>
      <w:tr w:rsidR="00071D81" w:rsidDel="00C66CF8">
        <w:tblPrEx>
          <w:tblCellMar>
            <w:top w:w="0" w:type="dxa"/>
            <w:left w:w="0" w:type="dxa"/>
            <w:bottom w:w="0" w:type="dxa"/>
            <w:right w:w="0" w:type="dxa"/>
          </w:tblCellMar>
        </w:tblPrEx>
        <w:trPr>
          <w:del w:id="1554" w:author="RAFAEL SOTOMAYOR" w:date="2016-12-20T17:07:00Z"/>
        </w:trPr>
        <w:tc>
          <w:tcPr>
            <w:tcW w:w="28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55" w:author="RAFAEL SOTOMAYOR" w:date="2016-12-20T17:07:00Z"/>
              </w:rPr>
            </w:pPr>
            <w:del w:id="1556" w:author="RAFAEL SOTOMAYOR" w:date="2016-12-20T17:07:00Z">
              <w:r w:rsidDel="00C66CF8">
                <w:rPr>
                  <w:sz w:val="20"/>
                  <w:szCs w:val="20"/>
                </w:rPr>
                <w:delText>UMA por tamaño de empresa</w:delText>
              </w:r>
            </w:del>
          </w:p>
        </w:tc>
        <w:tc>
          <w:tcPr>
            <w:tcW w:w="3300" w:type="dxa"/>
            <w:tcBorders>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57" w:author="RAFAEL SOTOMAYOR" w:date="2016-12-20T17:07:00Z"/>
              </w:rPr>
            </w:pPr>
            <w:del w:id="1558" w:author="RAFAEL SOTOMAYOR" w:date="2016-12-20T17:07:00Z">
              <w:r w:rsidDel="00C66CF8">
                <w:rPr>
                  <w:sz w:val="20"/>
                  <w:szCs w:val="20"/>
                </w:rPr>
                <w:delText>UMA por tipo de empresa (Grande, Pymes, Micro)</w:delText>
              </w:r>
            </w:del>
          </w:p>
        </w:tc>
        <w:tc>
          <w:tcPr>
            <w:tcW w:w="2745" w:type="dxa"/>
            <w:tcBorders>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59" w:author="RAFAEL SOTOMAYOR" w:date="2016-12-20T17:07:00Z"/>
              </w:rPr>
            </w:pPr>
            <w:del w:id="1560" w:author="RAFAEL SOTOMAYOR" w:date="2016-12-20T17:07:00Z">
              <w:r w:rsidDel="00C66CF8">
                <w:rPr>
                  <w:sz w:val="20"/>
                  <w:szCs w:val="20"/>
                </w:rPr>
                <w:delText>Nº UMA por tamaño de empresa</w:delText>
              </w:r>
            </w:del>
          </w:p>
        </w:tc>
      </w:tr>
      <w:tr w:rsidR="00071D81" w:rsidDel="00C66CF8">
        <w:tblPrEx>
          <w:tblCellMar>
            <w:top w:w="0" w:type="dxa"/>
            <w:left w:w="0" w:type="dxa"/>
            <w:bottom w:w="0" w:type="dxa"/>
            <w:right w:w="0" w:type="dxa"/>
          </w:tblCellMar>
        </w:tblPrEx>
        <w:trPr>
          <w:del w:id="1561" w:author="RAFAEL SOTOMAYOR" w:date="2016-12-20T17:07:00Z"/>
        </w:trPr>
        <w:tc>
          <w:tcPr>
            <w:tcW w:w="2835" w:type="dxa"/>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62" w:author="RAFAEL SOTOMAYOR" w:date="2016-12-20T17:07:00Z"/>
              </w:rPr>
            </w:pPr>
            <w:del w:id="1563" w:author="RAFAEL SOTOMAYOR" w:date="2016-12-20T17:07:00Z">
              <w:r w:rsidDel="00C66CF8">
                <w:rPr>
                  <w:sz w:val="20"/>
                  <w:szCs w:val="20"/>
                </w:rPr>
                <w:delText>UMA por actividad económica</w:delText>
              </w:r>
            </w:del>
          </w:p>
        </w:tc>
        <w:tc>
          <w:tcPr>
            <w:tcW w:w="3300" w:type="dxa"/>
            <w:tcBorders>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64" w:author="RAFAEL SOTOMAYOR" w:date="2016-12-20T17:07:00Z"/>
              </w:rPr>
            </w:pPr>
            <w:del w:id="1565" w:author="RAFAEL SOTOMAYOR" w:date="2016-12-20T17:07:00Z">
              <w:r w:rsidDel="00C66CF8">
                <w:rPr>
                  <w:sz w:val="20"/>
                  <w:szCs w:val="20"/>
                </w:rPr>
                <w:delText>UMA</w:delText>
              </w:r>
              <w:r w:rsidDel="00C66CF8">
                <w:rPr>
                  <w:sz w:val="20"/>
                  <w:szCs w:val="20"/>
                </w:rPr>
                <w:delText xml:space="preserve"> por actividad económica (Rubro)</w:delText>
              </w:r>
            </w:del>
          </w:p>
        </w:tc>
        <w:tc>
          <w:tcPr>
            <w:tcW w:w="2745" w:type="dxa"/>
            <w:tcBorders>
              <w:bottom w:val="single" w:sz="6" w:space="0" w:color="000000"/>
              <w:right w:val="single" w:sz="6" w:space="0" w:color="000000"/>
            </w:tcBorders>
            <w:tcMar>
              <w:top w:w="40" w:type="dxa"/>
              <w:left w:w="40" w:type="dxa"/>
              <w:bottom w:w="40" w:type="dxa"/>
              <w:right w:w="40" w:type="dxa"/>
            </w:tcMar>
            <w:vAlign w:val="bottom"/>
          </w:tcPr>
          <w:p w:rsidR="00071D81" w:rsidDel="00C66CF8" w:rsidRDefault="004423CA">
            <w:pPr>
              <w:contextualSpacing w:val="0"/>
              <w:rPr>
                <w:del w:id="1566" w:author="RAFAEL SOTOMAYOR" w:date="2016-12-20T17:07:00Z"/>
              </w:rPr>
            </w:pPr>
            <w:del w:id="1567" w:author="RAFAEL SOTOMAYOR" w:date="2016-12-20T17:07:00Z">
              <w:r w:rsidDel="00C66CF8">
                <w:rPr>
                  <w:sz w:val="20"/>
                  <w:szCs w:val="20"/>
                </w:rPr>
                <w:delText xml:space="preserve">Nº de UMA por actividad económica </w:delText>
              </w:r>
            </w:del>
          </w:p>
        </w:tc>
      </w:tr>
    </w:tbl>
    <w:p w:rsidR="00071D81" w:rsidDel="00C66CF8" w:rsidRDefault="00071D81">
      <w:pPr>
        <w:contextualSpacing w:val="0"/>
        <w:jc w:val="left"/>
        <w:rPr>
          <w:del w:id="1568" w:author="RAFAEL SOTOMAYOR" w:date="2016-12-20T17:07:00Z"/>
        </w:rPr>
      </w:pPr>
    </w:p>
    <w:p w:rsidR="00071D81" w:rsidDel="00C66CF8" w:rsidRDefault="00071D81">
      <w:pPr>
        <w:contextualSpacing w:val="0"/>
        <w:rPr>
          <w:del w:id="1569" w:author="RAFAEL SOTOMAYOR" w:date="2016-12-20T17:07:00Z"/>
        </w:rPr>
      </w:pPr>
    </w:p>
    <w:p w:rsidR="00071D81" w:rsidDel="00C66CF8" w:rsidRDefault="004423CA">
      <w:pPr>
        <w:contextualSpacing w:val="0"/>
        <w:rPr>
          <w:del w:id="1570" w:author="RAFAEL SOTOMAYOR" w:date="2016-12-20T17:07:00Z"/>
        </w:rPr>
      </w:pPr>
      <w:del w:id="1571" w:author="RAFAEL SOTOMAYOR" w:date="2016-12-20T17:07:00Z">
        <w:r w:rsidDel="00C66CF8">
          <w:delText>La tabla siguiente muestra las UMA en el sector frutícola por especie y región</w:delText>
        </w:r>
      </w:del>
    </w:p>
    <w:p w:rsidR="00071D81" w:rsidDel="00C66CF8" w:rsidRDefault="00071D81">
      <w:pPr>
        <w:contextualSpacing w:val="0"/>
        <w:rPr>
          <w:del w:id="1572" w:author="RAFAEL SOTOMAYOR" w:date="2016-12-20T17:07:00Z"/>
        </w:rPr>
      </w:pPr>
    </w:p>
    <w:p w:rsidR="00071D81" w:rsidDel="00C66CF8" w:rsidRDefault="00071D81">
      <w:pPr>
        <w:contextualSpacing w:val="0"/>
        <w:jc w:val="left"/>
        <w:rPr>
          <w:del w:id="1573" w:author="RAFAEL SOTOMAYOR" w:date="2016-12-20T17:07:00Z"/>
        </w:rPr>
      </w:pPr>
    </w:p>
    <w:tbl>
      <w:tblPr>
        <w:tblStyle w:val="a8"/>
        <w:tblW w:w="9972" w:type="dxa"/>
        <w:tblInd w:w="40"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top w:w="0" w:type="dxa"/>
          <w:left w:w="0" w:type="dxa"/>
          <w:bottom w:w="0" w:type="dxa"/>
          <w:right w:w="0" w:type="dxa"/>
        </w:tblCellMar>
        <w:tblLook w:val="0600" w:firstRow="0" w:lastRow="0" w:firstColumn="0" w:lastColumn="0" w:noHBand="1" w:noVBand="1"/>
      </w:tblPr>
      <w:tblGrid>
        <w:gridCol w:w="1082"/>
        <w:gridCol w:w="881"/>
        <w:gridCol w:w="1025"/>
        <w:gridCol w:w="1040"/>
        <w:gridCol w:w="1328"/>
        <w:gridCol w:w="967"/>
        <w:gridCol w:w="620"/>
        <w:gridCol w:w="692"/>
        <w:gridCol w:w="996"/>
        <w:gridCol w:w="663"/>
        <w:gridCol w:w="678"/>
      </w:tblGrid>
      <w:tr w:rsidR="00071D81" w:rsidDel="00C66CF8">
        <w:tblPrEx>
          <w:tblCellMar>
            <w:top w:w="0" w:type="dxa"/>
            <w:left w:w="0" w:type="dxa"/>
            <w:bottom w:w="0" w:type="dxa"/>
            <w:right w:w="0" w:type="dxa"/>
          </w:tblCellMar>
        </w:tblPrEx>
        <w:trPr>
          <w:del w:id="1574" w:author="RAFAEL SOTOMAYOR" w:date="2016-12-20T17:07:00Z"/>
        </w:trPr>
        <w:tc>
          <w:tcPr>
            <w:tcW w:w="1082" w:type="dxa"/>
            <w:tcBorders>
              <w:bottom w:val="single" w:sz="4" w:space="0" w:color="CCCCCC"/>
              <w:right w:val="single" w:sz="4" w:space="0" w:color="CCCCCC"/>
            </w:tcBorders>
            <w:shd w:val="clear" w:color="auto" w:fill="B7B7B7"/>
            <w:tcMar>
              <w:top w:w="40" w:type="dxa"/>
              <w:left w:w="40" w:type="dxa"/>
              <w:bottom w:w="40" w:type="dxa"/>
              <w:right w:w="40" w:type="dxa"/>
            </w:tcMar>
            <w:vAlign w:val="bottom"/>
          </w:tcPr>
          <w:p w:rsidR="00071D81" w:rsidDel="00C66CF8" w:rsidRDefault="00071D81">
            <w:pPr>
              <w:contextualSpacing w:val="0"/>
              <w:rPr>
                <w:del w:id="1575" w:author="RAFAEL SOTOMAYOR" w:date="2016-12-20T17:07:00Z"/>
              </w:rPr>
            </w:pPr>
          </w:p>
        </w:tc>
        <w:tc>
          <w:tcPr>
            <w:tcW w:w="880" w:type="dxa"/>
            <w:tcBorders>
              <w:top w:val="single" w:sz="4" w:space="0" w:color="CCCCCC"/>
              <w:bottom w:val="single" w:sz="4" w:space="0" w:color="CCCCCC"/>
            </w:tcBorders>
            <w:shd w:val="clear" w:color="auto" w:fill="B7B7B7"/>
            <w:tcMar>
              <w:top w:w="40" w:type="dxa"/>
              <w:left w:w="40" w:type="dxa"/>
              <w:bottom w:w="40" w:type="dxa"/>
              <w:right w:w="40" w:type="dxa"/>
            </w:tcMar>
            <w:vAlign w:val="bottom"/>
          </w:tcPr>
          <w:p w:rsidR="00071D81" w:rsidDel="00C66CF8" w:rsidRDefault="004423CA">
            <w:pPr>
              <w:contextualSpacing w:val="0"/>
              <w:rPr>
                <w:del w:id="1576" w:author="RAFAEL SOTOMAYOR" w:date="2016-12-20T17:07:00Z"/>
              </w:rPr>
            </w:pPr>
            <w:del w:id="1577" w:author="RAFAEL SOTOMAYOR" w:date="2016-12-20T17:07:00Z">
              <w:r w:rsidDel="00C66CF8">
                <w:rPr>
                  <w:color w:val="FFFFFF"/>
                  <w:sz w:val="16"/>
                  <w:szCs w:val="16"/>
                </w:rPr>
                <w:delText>a) Atacama</w:delText>
              </w:r>
            </w:del>
          </w:p>
        </w:tc>
        <w:tc>
          <w:tcPr>
            <w:tcW w:w="1024" w:type="dxa"/>
            <w:tcBorders>
              <w:top w:val="single" w:sz="4" w:space="0" w:color="CCCCCC"/>
              <w:bottom w:val="single" w:sz="4" w:space="0" w:color="CCCCCC"/>
            </w:tcBorders>
            <w:shd w:val="clear" w:color="auto" w:fill="B7B7B7"/>
            <w:tcMar>
              <w:top w:w="40" w:type="dxa"/>
              <w:left w:w="40" w:type="dxa"/>
              <w:bottom w:w="40" w:type="dxa"/>
              <w:right w:w="40" w:type="dxa"/>
            </w:tcMar>
            <w:vAlign w:val="bottom"/>
          </w:tcPr>
          <w:p w:rsidR="00071D81" w:rsidDel="00C66CF8" w:rsidRDefault="004423CA">
            <w:pPr>
              <w:contextualSpacing w:val="0"/>
              <w:rPr>
                <w:del w:id="1578" w:author="RAFAEL SOTOMAYOR" w:date="2016-12-20T17:07:00Z"/>
              </w:rPr>
            </w:pPr>
            <w:del w:id="1579" w:author="RAFAEL SOTOMAYOR" w:date="2016-12-20T17:07:00Z">
              <w:r w:rsidDel="00C66CF8">
                <w:rPr>
                  <w:color w:val="FFFFFF"/>
                  <w:sz w:val="16"/>
                  <w:szCs w:val="16"/>
                </w:rPr>
                <w:delText>b) Coquimbo</w:delText>
              </w:r>
            </w:del>
          </w:p>
        </w:tc>
        <w:tc>
          <w:tcPr>
            <w:tcW w:w="1039" w:type="dxa"/>
            <w:tcBorders>
              <w:top w:val="single" w:sz="4" w:space="0" w:color="CCCCCC"/>
              <w:bottom w:val="single" w:sz="4" w:space="0" w:color="CCCCCC"/>
            </w:tcBorders>
            <w:shd w:val="clear" w:color="auto" w:fill="B7B7B7"/>
            <w:tcMar>
              <w:top w:w="40" w:type="dxa"/>
              <w:left w:w="40" w:type="dxa"/>
              <w:bottom w:w="40" w:type="dxa"/>
              <w:right w:w="40" w:type="dxa"/>
            </w:tcMar>
            <w:vAlign w:val="bottom"/>
          </w:tcPr>
          <w:p w:rsidR="00071D81" w:rsidDel="00C66CF8" w:rsidRDefault="004423CA">
            <w:pPr>
              <w:contextualSpacing w:val="0"/>
              <w:rPr>
                <w:del w:id="1580" w:author="RAFAEL SOTOMAYOR" w:date="2016-12-20T17:07:00Z"/>
              </w:rPr>
            </w:pPr>
            <w:del w:id="1581" w:author="RAFAEL SOTOMAYOR" w:date="2016-12-20T17:07:00Z">
              <w:r w:rsidDel="00C66CF8">
                <w:rPr>
                  <w:color w:val="FFFFFF"/>
                  <w:sz w:val="16"/>
                  <w:szCs w:val="16"/>
                </w:rPr>
                <w:delText>c) Valparaíso</w:delText>
              </w:r>
            </w:del>
          </w:p>
        </w:tc>
        <w:tc>
          <w:tcPr>
            <w:tcW w:w="1327" w:type="dxa"/>
            <w:tcBorders>
              <w:top w:val="single" w:sz="4" w:space="0" w:color="CCCCCC"/>
              <w:bottom w:val="single" w:sz="4" w:space="0" w:color="CCCCCC"/>
            </w:tcBorders>
            <w:shd w:val="clear" w:color="auto" w:fill="B7B7B7"/>
            <w:tcMar>
              <w:top w:w="40" w:type="dxa"/>
              <w:left w:w="40" w:type="dxa"/>
              <w:bottom w:w="40" w:type="dxa"/>
              <w:right w:w="40" w:type="dxa"/>
            </w:tcMar>
            <w:vAlign w:val="bottom"/>
          </w:tcPr>
          <w:p w:rsidR="00071D81" w:rsidDel="00C66CF8" w:rsidRDefault="004423CA">
            <w:pPr>
              <w:contextualSpacing w:val="0"/>
              <w:rPr>
                <w:del w:id="1582" w:author="RAFAEL SOTOMAYOR" w:date="2016-12-20T17:07:00Z"/>
              </w:rPr>
            </w:pPr>
            <w:del w:id="1583" w:author="RAFAEL SOTOMAYOR" w:date="2016-12-20T17:07:00Z">
              <w:r w:rsidDel="00C66CF8">
                <w:rPr>
                  <w:color w:val="FFFFFF"/>
                  <w:sz w:val="16"/>
                  <w:szCs w:val="16"/>
                </w:rPr>
                <w:delText>d) Metropolitana</w:delText>
              </w:r>
            </w:del>
          </w:p>
        </w:tc>
        <w:tc>
          <w:tcPr>
            <w:tcW w:w="966" w:type="dxa"/>
            <w:tcBorders>
              <w:top w:val="single" w:sz="4" w:space="0" w:color="CCCCCC"/>
              <w:bottom w:val="single" w:sz="4" w:space="0" w:color="CCCCCC"/>
            </w:tcBorders>
            <w:shd w:val="clear" w:color="auto" w:fill="B7B7B7"/>
            <w:tcMar>
              <w:top w:w="40" w:type="dxa"/>
              <w:left w:w="40" w:type="dxa"/>
              <w:bottom w:w="40" w:type="dxa"/>
              <w:right w:w="40" w:type="dxa"/>
            </w:tcMar>
            <w:vAlign w:val="bottom"/>
          </w:tcPr>
          <w:p w:rsidR="00071D81" w:rsidDel="00C66CF8" w:rsidRDefault="004423CA">
            <w:pPr>
              <w:contextualSpacing w:val="0"/>
              <w:rPr>
                <w:del w:id="1584" w:author="RAFAEL SOTOMAYOR" w:date="2016-12-20T17:07:00Z"/>
              </w:rPr>
            </w:pPr>
            <w:del w:id="1585" w:author="RAFAEL SOTOMAYOR" w:date="2016-12-20T17:07:00Z">
              <w:r w:rsidDel="00C66CF8">
                <w:rPr>
                  <w:color w:val="FFFFFF"/>
                  <w:sz w:val="16"/>
                  <w:szCs w:val="16"/>
                </w:rPr>
                <w:delText>e) O'Higgins</w:delText>
              </w:r>
            </w:del>
          </w:p>
        </w:tc>
        <w:tc>
          <w:tcPr>
            <w:tcW w:w="620" w:type="dxa"/>
            <w:tcBorders>
              <w:top w:val="single" w:sz="4" w:space="0" w:color="CCCCCC"/>
              <w:bottom w:val="single" w:sz="4" w:space="0" w:color="CCCCCC"/>
            </w:tcBorders>
            <w:shd w:val="clear" w:color="auto" w:fill="B7B7B7"/>
            <w:tcMar>
              <w:top w:w="40" w:type="dxa"/>
              <w:left w:w="40" w:type="dxa"/>
              <w:bottom w:w="40" w:type="dxa"/>
              <w:right w:w="40" w:type="dxa"/>
            </w:tcMar>
            <w:vAlign w:val="bottom"/>
          </w:tcPr>
          <w:p w:rsidR="00071D81" w:rsidDel="00C66CF8" w:rsidRDefault="004423CA">
            <w:pPr>
              <w:contextualSpacing w:val="0"/>
              <w:rPr>
                <w:del w:id="1586" w:author="RAFAEL SOTOMAYOR" w:date="2016-12-20T17:07:00Z"/>
              </w:rPr>
            </w:pPr>
            <w:del w:id="1587" w:author="RAFAEL SOTOMAYOR" w:date="2016-12-20T17:07:00Z">
              <w:r w:rsidDel="00C66CF8">
                <w:rPr>
                  <w:color w:val="FFFFFF"/>
                  <w:sz w:val="16"/>
                  <w:szCs w:val="16"/>
                </w:rPr>
                <w:delText>f) Maule</w:delText>
              </w:r>
            </w:del>
          </w:p>
        </w:tc>
        <w:tc>
          <w:tcPr>
            <w:tcW w:w="692" w:type="dxa"/>
            <w:tcBorders>
              <w:top w:val="single" w:sz="4" w:space="0" w:color="CCCCCC"/>
              <w:bottom w:val="single" w:sz="4" w:space="0" w:color="CCCCCC"/>
            </w:tcBorders>
            <w:shd w:val="clear" w:color="auto" w:fill="B7B7B7"/>
            <w:tcMar>
              <w:top w:w="40" w:type="dxa"/>
              <w:left w:w="40" w:type="dxa"/>
              <w:bottom w:w="40" w:type="dxa"/>
              <w:right w:w="40" w:type="dxa"/>
            </w:tcMar>
            <w:vAlign w:val="bottom"/>
          </w:tcPr>
          <w:p w:rsidR="00071D81" w:rsidDel="00C66CF8" w:rsidRDefault="004423CA">
            <w:pPr>
              <w:contextualSpacing w:val="0"/>
              <w:rPr>
                <w:del w:id="1588" w:author="RAFAEL SOTOMAYOR" w:date="2016-12-20T17:07:00Z"/>
              </w:rPr>
            </w:pPr>
            <w:del w:id="1589" w:author="RAFAEL SOTOMAYOR" w:date="2016-12-20T17:07:00Z">
              <w:r w:rsidDel="00C66CF8">
                <w:rPr>
                  <w:color w:val="FFFFFF"/>
                  <w:sz w:val="16"/>
                  <w:szCs w:val="16"/>
                </w:rPr>
                <w:delText>g) BioBio</w:delText>
              </w:r>
            </w:del>
          </w:p>
        </w:tc>
        <w:tc>
          <w:tcPr>
            <w:tcW w:w="995" w:type="dxa"/>
            <w:tcBorders>
              <w:top w:val="single" w:sz="4" w:space="0" w:color="CCCCCC"/>
              <w:bottom w:val="single" w:sz="4" w:space="0" w:color="CCCCCC"/>
            </w:tcBorders>
            <w:shd w:val="clear" w:color="auto" w:fill="B7B7B7"/>
            <w:tcMar>
              <w:top w:w="40" w:type="dxa"/>
              <w:left w:w="40" w:type="dxa"/>
              <w:bottom w:w="40" w:type="dxa"/>
              <w:right w:w="40" w:type="dxa"/>
            </w:tcMar>
            <w:vAlign w:val="bottom"/>
          </w:tcPr>
          <w:p w:rsidR="00071D81" w:rsidDel="00C66CF8" w:rsidRDefault="004423CA">
            <w:pPr>
              <w:contextualSpacing w:val="0"/>
              <w:rPr>
                <w:del w:id="1590" w:author="RAFAEL SOTOMAYOR" w:date="2016-12-20T17:07:00Z"/>
              </w:rPr>
            </w:pPr>
            <w:del w:id="1591" w:author="RAFAEL SOTOMAYOR" w:date="2016-12-20T17:07:00Z">
              <w:r w:rsidDel="00C66CF8">
                <w:rPr>
                  <w:color w:val="FFFFFF"/>
                  <w:sz w:val="16"/>
                  <w:szCs w:val="16"/>
                </w:rPr>
                <w:delText>h) Araucanía</w:delText>
              </w:r>
            </w:del>
          </w:p>
        </w:tc>
        <w:tc>
          <w:tcPr>
            <w:tcW w:w="663" w:type="dxa"/>
            <w:tcBorders>
              <w:top w:val="single" w:sz="4" w:space="0" w:color="CCCCCC"/>
              <w:bottom w:val="single" w:sz="4" w:space="0" w:color="CCCCCC"/>
              <w:right w:val="single" w:sz="4" w:space="0" w:color="CCCCCC"/>
            </w:tcBorders>
            <w:shd w:val="clear" w:color="auto" w:fill="B7B7B7"/>
            <w:tcMar>
              <w:top w:w="40" w:type="dxa"/>
              <w:left w:w="40" w:type="dxa"/>
              <w:bottom w:w="40" w:type="dxa"/>
              <w:right w:w="40" w:type="dxa"/>
            </w:tcMar>
            <w:vAlign w:val="bottom"/>
          </w:tcPr>
          <w:p w:rsidR="00071D81" w:rsidDel="00C66CF8" w:rsidRDefault="004423CA">
            <w:pPr>
              <w:contextualSpacing w:val="0"/>
              <w:rPr>
                <w:del w:id="1592" w:author="RAFAEL SOTOMAYOR" w:date="2016-12-20T17:07:00Z"/>
              </w:rPr>
            </w:pPr>
            <w:del w:id="1593" w:author="RAFAEL SOTOMAYOR" w:date="2016-12-20T17:07:00Z">
              <w:r w:rsidDel="00C66CF8">
                <w:rPr>
                  <w:color w:val="FFFFFF"/>
                  <w:sz w:val="16"/>
                  <w:szCs w:val="16"/>
                </w:rPr>
                <w:delText>i) Los Rios Los Lagos</w:delText>
              </w:r>
            </w:del>
          </w:p>
        </w:tc>
        <w:tc>
          <w:tcPr>
            <w:tcW w:w="678" w:type="dxa"/>
            <w:tcBorders>
              <w:top w:val="single" w:sz="4" w:space="0" w:color="CCCCCC"/>
              <w:bottom w:val="single" w:sz="4" w:space="0" w:color="CCCCCC"/>
              <w:right w:val="single" w:sz="4" w:space="0" w:color="CCCCCC"/>
            </w:tcBorders>
            <w:shd w:val="clear" w:color="auto" w:fill="B7B7B7"/>
            <w:tcMar>
              <w:top w:w="40" w:type="dxa"/>
              <w:left w:w="40" w:type="dxa"/>
              <w:bottom w:w="40" w:type="dxa"/>
              <w:right w:w="40" w:type="dxa"/>
            </w:tcMar>
            <w:vAlign w:val="bottom"/>
          </w:tcPr>
          <w:p w:rsidR="00071D81" w:rsidDel="00C66CF8" w:rsidRDefault="004423CA">
            <w:pPr>
              <w:contextualSpacing w:val="0"/>
              <w:rPr>
                <w:del w:id="1594" w:author="RAFAEL SOTOMAYOR" w:date="2016-12-20T17:07:00Z"/>
              </w:rPr>
            </w:pPr>
            <w:del w:id="1595" w:author="RAFAEL SOTOMAYOR" w:date="2016-12-20T17:07:00Z">
              <w:r w:rsidDel="00C66CF8">
                <w:rPr>
                  <w:color w:val="FFFFFF"/>
                  <w:sz w:val="16"/>
                  <w:szCs w:val="16"/>
                </w:rPr>
                <w:delText>Suma total</w:delText>
              </w:r>
            </w:del>
          </w:p>
        </w:tc>
      </w:tr>
      <w:tr w:rsidR="00071D81" w:rsidDel="00C66CF8">
        <w:tblPrEx>
          <w:tblCellMar>
            <w:top w:w="0" w:type="dxa"/>
            <w:left w:w="0" w:type="dxa"/>
            <w:bottom w:w="0" w:type="dxa"/>
            <w:right w:w="0" w:type="dxa"/>
          </w:tblCellMar>
        </w:tblPrEx>
        <w:trPr>
          <w:del w:id="1596"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597" w:author="RAFAEL SOTOMAYOR" w:date="2016-12-20T17:07:00Z"/>
              </w:rPr>
            </w:pPr>
            <w:del w:id="1598" w:author="RAFAEL SOTOMAYOR" w:date="2016-12-20T17:07:00Z">
              <w:r w:rsidDel="00C66CF8">
                <w:rPr>
                  <w:sz w:val="16"/>
                  <w:szCs w:val="16"/>
                </w:rPr>
                <w:delText>Almendro</w:delText>
              </w:r>
            </w:del>
          </w:p>
        </w:tc>
        <w:tc>
          <w:tcPr>
            <w:tcW w:w="880" w:type="dxa"/>
            <w:tcMar>
              <w:top w:w="40" w:type="dxa"/>
              <w:left w:w="40" w:type="dxa"/>
              <w:bottom w:w="40" w:type="dxa"/>
              <w:right w:w="40" w:type="dxa"/>
            </w:tcMar>
            <w:vAlign w:val="bottom"/>
          </w:tcPr>
          <w:p w:rsidR="00071D81" w:rsidDel="00C66CF8" w:rsidRDefault="004423CA">
            <w:pPr>
              <w:contextualSpacing w:val="0"/>
              <w:rPr>
                <w:del w:id="1599" w:author="RAFAEL SOTOMAYOR" w:date="2016-12-20T17:07:00Z"/>
              </w:rPr>
            </w:pPr>
            <w:del w:id="1600" w:author="RAFAEL SOTOMAYOR" w:date="2016-12-20T17:07:00Z">
              <w:r w:rsidDel="00C66CF8">
                <w:rPr>
                  <w:sz w:val="16"/>
                  <w:szCs w:val="16"/>
                </w:rPr>
                <w:delText>0</w:delText>
              </w:r>
            </w:del>
          </w:p>
        </w:tc>
        <w:tc>
          <w:tcPr>
            <w:tcW w:w="1024" w:type="dxa"/>
            <w:tcMar>
              <w:top w:w="40" w:type="dxa"/>
              <w:left w:w="40" w:type="dxa"/>
              <w:bottom w:w="40" w:type="dxa"/>
              <w:right w:w="40" w:type="dxa"/>
            </w:tcMar>
            <w:vAlign w:val="bottom"/>
          </w:tcPr>
          <w:p w:rsidR="00071D81" w:rsidDel="00C66CF8" w:rsidRDefault="004423CA">
            <w:pPr>
              <w:contextualSpacing w:val="0"/>
              <w:rPr>
                <w:del w:id="1601" w:author="RAFAEL SOTOMAYOR" w:date="2016-12-20T17:07:00Z"/>
              </w:rPr>
            </w:pPr>
            <w:del w:id="1602" w:author="RAFAEL SOTOMAYOR" w:date="2016-12-20T17:07:00Z">
              <w:r w:rsidDel="00C66CF8">
                <w:rPr>
                  <w:sz w:val="16"/>
                  <w:szCs w:val="16"/>
                </w:rPr>
                <w:delText>116</w:delText>
              </w:r>
            </w:del>
          </w:p>
        </w:tc>
        <w:tc>
          <w:tcPr>
            <w:tcW w:w="1039" w:type="dxa"/>
            <w:tcMar>
              <w:top w:w="40" w:type="dxa"/>
              <w:left w:w="40" w:type="dxa"/>
              <w:bottom w:w="40" w:type="dxa"/>
              <w:right w:w="40" w:type="dxa"/>
            </w:tcMar>
            <w:vAlign w:val="bottom"/>
          </w:tcPr>
          <w:p w:rsidR="00071D81" w:rsidDel="00C66CF8" w:rsidRDefault="004423CA">
            <w:pPr>
              <w:contextualSpacing w:val="0"/>
              <w:rPr>
                <w:del w:id="1603" w:author="RAFAEL SOTOMAYOR" w:date="2016-12-20T17:07:00Z"/>
              </w:rPr>
            </w:pPr>
            <w:del w:id="1604" w:author="RAFAEL SOTOMAYOR" w:date="2016-12-20T17:07:00Z">
              <w:r w:rsidDel="00C66CF8">
                <w:rPr>
                  <w:sz w:val="16"/>
                  <w:szCs w:val="16"/>
                </w:rPr>
                <w:delText>108</w:delText>
              </w:r>
            </w:del>
          </w:p>
        </w:tc>
        <w:tc>
          <w:tcPr>
            <w:tcW w:w="1327" w:type="dxa"/>
            <w:tcMar>
              <w:top w:w="40" w:type="dxa"/>
              <w:left w:w="40" w:type="dxa"/>
              <w:bottom w:w="40" w:type="dxa"/>
              <w:right w:w="40" w:type="dxa"/>
            </w:tcMar>
            <w:vAlign w:val="bottom"/>
          </w:tcPr>
          <w:p w:rsidR="00071D81" w:rsidDel="00C66CF8" w:rsidRDefault="004423CA">
            <w:pPr>
              <w:contextualSpacing w:val="0"/>
              <w:rPr>
                <w:del w:id="1605" w:author="RAFAEL SOTOMAYOR" w:date="2016-12-20T17:07:00Z"/>
              </w:rPr>
            </w:pPr>
            <w:del w:id="1606" w:author="RAFAEL SOTOMAYOR" w:date="2016-12-20T17:07:00Z">
              <w:r w:rsidDel="00C66CF8">
                <w:rPr>
                  <w:sz w:val="16"/>
                  <w:szCs w:val="16"/>
                </w:rPr>
                <w:delText>337</w:delText>
              </w:r>
            </w:del>
          </w:p>
        </w:tc>
        <w:tc>
          <w:tcPr>
            <w:tcW w:w="966" w:type="dxa"/>
            <w:tcMar>
              <w:top w:w="40" w:type="dxa"/>
              <w:left w:w="40" w:type="dxa"/>
              <w:bottom w:w="40" w:type="dxa"/>
              <w:right w:w="40" w:type="dxa"/>
            </w:tcMar>
            <w:vAlign w:val="bottom"/>
          </w:tcPr>
          <w:p w:rsidR="00071D81" w:rsidDel="00C66CF8" w:rsidRDefault="004423CA">
            <w:pPr>
              <w:contextualSpacing w:val="0"/>
              <w:rPr>
                <w:del w:id="1607" w:author="RAFAEL SOTOMAYOR" w:date="2016-12-20T17:07:00Z"/>
              </w:rPr>
            </w:pPr>
            <w:del w:id="1608" w:author="RAFAEL SOTOMAYOR" w:date="2016-12-20T17:07:00Z">
              <w:r w:rsidDel="00C66CF8">
                <w:rPr>
                  <w:sz w:val="16"/>
                  <w:szCs w:val="16"/>
                </w:rPr>
                <w:delText>235</w:delText>
              </w:r>
            </w:del>
          </w:p>
        </w:tc>
        <w:tc>
          <w:tcPr>
            <w:tcW w:w="620" w:type="dxa"/>
            <w:tcMar>
              <w:top w:w="40" w:type="dxa"/>
              <w:left w:w="40" w:type="dxa"/>
              <w:bottom w:w="40" w:type="dxa"/>
              <w:right w:w="40" w:type="dxa"/>
            </w:tcMar>
            <w:vAlign w:val="bottom"/>
          </w:tcPr>
          <w:p w:rsidR="00071D81" w:rsidDel="00C66CF8" w:rsidRDefault="004423CA">
            <w:pPr>
              <w:contextualSpacing w:val="0"/>
              <w:rPr>
                <w:del w:id="1609" w:author="RAFAEL SOTOMAYOR" w:date="2016-12-20T17:07:00Z"/>
              </w:rPr>
            </w:pPr>
            <w:del w:id="1610" w:author="RAFAEL SOTOMAYOR" w:date="2016-12-20T17:07:00Z">
              <w:r w:rsidDel="00C66CF8">
                <w:rPr>
                  <w:sz w:val="16"/>
                  <w:szCs w:val="16"/>
                </w:rPr>
                <w:delText>5</w:delText>
              </w:r>
            </w:del>
          </w:p>
        </w:tc>
        <w:tc>
          <w:tcPr>
            <w:tcW w:w="692" w:type="dxa"/>
            <w:tcMar>
              <w:top w:w="40" w:type="dxa"/>
              <w:left w:w="40" w:type="dxa"/>
              <w:bottom w:w="40" w:type="dxa"/>
              <w:right w:w="40" w:type="dxa"/>
            </w:tcMar>
            <w:vAlign w:val="bottom"/>
          </w:tcPr>
          <w:p w:rsidR="00071D81" w:rsidDel="00C66CF8" w:rsidRDefault="004423CA">
            <w:pPr>
              <w:contextualSpacing w:val="0"/>
              <w:rPr>
                <w:del w:id="1611" w:author="RAFAEL SOTOMAYOR" w:date="2016-12-20T17:07:00Z"/>
              </w:rPr>
            </w:pPr>
            <w:del w:id="1612" w:author="RAFAEL SOTOMAYOR" w:date="2016-12-20T17:07:00Z">
              <w:r w:rsidDel="00C66CF8">
                <w:rPr>
                  <w:sz w:val="16"/>
                  <w:szCs w:val="16"/>
                </w:rPr>
                <w:delText>1</w:delText>
              </w:r>
            </w:del>
          </w:p>
        </w:tc>
        <w:tc>
          <w:tcPr>
            <w:tcW w:w="995" w:type="dxa"/>
            <w:tcMar>
              <w:top w:w="40" w:type="dxa"/>
              <w:left w:w="40" w:type="dxa"/>
              <w:bottom w:w="40" w:type="dxa"/>
              <w:right w:w="40" w:type="dxa"/>
            </w:tcMar>
            <w:vAlign w:val="bottom"/>
          </w:tcPr>
          <w:p w:rsidR="00071D81" w:rsidDel="00C66CF8" w:rsidRDefault="004423CA">
            <w:pPr>
              <w:contextualSpacing w:val="0"/>
              <w:rPr>
                <w:del w:id="1613" w:author="RAFAEL SOTOMAYOR" w:date="2016-12-20T17:07:00Z"/>
              </w:rPr>
            </w:pPr>
            <w:del w:id="1614" w:author="RAFAEL SOTOMAYOR" w:date="2016-12-20T17:07:00Z">
              <w:r w:rsidDel="00C66CF8">
                <w:rPr>
                  <w:sz w:val="16"/>
                  <w:szCs w:val="16"/>
                </w:rPr>
                <w:delText>0</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615" w:author="RAFAEL SOTOMAYOR" w:date="2016-12-20T17:07:00Z"/>
              </w:rPr>
            </w:pPr>
            <w:del w:id="1616" w:author="RAFAEL SOTOMAYOR" w:date="2016-12-20T17:07:00Z">
              <w:r w:rsidDel="00C66CF8">
                <w:rPr>
                  <w:sz w:val="16"/>
                  <w:szCs w:val="16"/>
                </w:rPr>
                <w:delText>0</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617" w:author="RAFAEL SOTOMAYOR" w:date="2016-12-20T17:07:00Z"/>
              </w:rPr>
            </w:pPr>
            <w:del w:id="1618" w:author="RAFAEL SOTOMAYOR" w:date="2016-12-20T17:07:00Z">
              <w:r w:rsidDel="00C66CF8">
                <w:rPr>
                  <w:sz w:val="16"/>
                  <w:szCs w:val="16"/>
                </w:rPr>
                <w:delText>801</w:delText>
              </w:r>
            </w:del>
          </w:p>
        </w:tc>
      </w:tr>
      <w:tr w:rsidR="00071D81" w:rsidDel="00C66CF8">
        <w:tblPrEx>
          <w:tblCellMar>
            <w:top w:w="0" w:type="dxa"/>
            <w:left w:w="0" w:type="dxa"/>
            <w:bottom w:w="0" w:type="dxa"/>
            <w:right w:w="0" w:type="dxa"/>
          </w:tblCellMar>
        </w:tblPrEx>
        <w:trPr>
          <w:del w:id="1619"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620" w:author="RAFAEL SOTOMAYOR" w:date="2016-12-20T17:07:00Z"/>
              </w:rPr>
            </w:pPr>
            <w:del w:id="1621" w:author="RAFAEL SOTOMAYOR" w:date="2016-12-20T17:07:00Z">
              <w:r w:rsidDel="00C66CF8">
                <w:rPr>
                  <w:sz w:val="16"/>
                  <w:szCs w:val="16"/>
                </w:rPr>
                <w:delText>Avellano y Castaño</w:delText>
              </w:r>
            </w:del>
          </w:p>
        </w:tc>
        <w:tc>
          <w:tcPr>
            <w:tcW w:w="880" w:type="dxa"/>
            <w:tcMar>
              <w:top w:w="40" w:type="dxa"/>
              <w:left w:w="40" w:type="dxa"/>
              <w:bottom w:w="40" w:type="dxa"/>
              <w:right w:w="40" w:type="dxa"/>
            </w:tcMar>
            <w:vAlign w:val="bottom"/>
          </w:tcPr>
          <w:p w:rsidR="00071D81" w:rsidDel="00C66CF8" w:rsidRDefault="004423CA">
            <w:pPr>
              <w:contextualSpacing w:val="0"/>
              <w:rPr>
                <w:del w:id="1622" w:author="RAFAEL SOTOMAYOR" w:date="2016-12-20T17:07:00Z"/>
              </w:rPr>
            </w:pPr>
            <w:del w:id="1623" w:author="RAFAEL SOTOMAYOR" w:date="2016-12-20T17:07:00Z">
              <w:r w:rsidDel="00C66CF8">
                <w:rPr>
                  <w:sz w:val="16"/>
                  <w:szCs w:val="16"/>
                </w:rPr>
                <w:delText>0</w:delText>
              </w:r>
            </w:del>
          </w:p>
        </w:tc>
        <w:tc>
          <w:tcPr>
            <w:tcW w:w="1024" w:type="dxa"/>
            <w:tcMar>
              <w:top w:w="40" w:type="dxa"/>
              <w:left w:w="40" w:type="dxa"/>
              <w:bottom w:w="40" w:type="dxa"/>
              <w:right w:w="40" w:type="dxa"/>
            </w:tcMar>
            <w:vAlign w:val="bottom"/>
          </w:tcPr>
          <w:p w:rsidR="00071D81" w:rsidDel="00C66CF8" w:rsidRDefault="004423CA">
            <w:pPr>
              <w:contextualSpacing w:val="0"/>
              <w:rPr>
                <w:del w:id="1624" w:author="RAFAEL SOTOMAYOR" w:date="2016-12-20T17:07:00Z"/>
              </w:rPr>
            </w:pPr>
            <w:del w:id="1625" w:author="RAFAEL SOTOMAYOR" w:date="2016-12-20T17:07:00Z">
              <w:r w:rsidDel="00C66CF8">
                <w:rPr>
                  <w:sz w:val="16"/>
                  <w:szCs w:val="16"/>
                </w:rPr>
                <w:delText>0</w:delText>
              </w:r>
            </w:del>
          </w:p>
        </w:tc>
        <w:tc>
          <w:tcPr>
            <w:tcW w:w="1039" w:type="dxa"/>
            <w:tcMar>
              <w:top w:w="40" w:type="dxa"/>
              <w:left w:w="40" w:type="dxa"/>
              <w:bottom w:w="40" w:type="dxa"/>
              <w:right w:w="40" w:type="dxa"/>
            </w:tcMar>
            <w:vAlign w:val="bottom"/>
          </w:tcPr>
          <w:p w:rsidR="00071D81" w:rsidDel="00C66CF8" w:rsidRDefault="004423CA">
            <w:pPr>
              <w:contextualSpacing w:val="0"/>
              <w:rPr>
                <w:del w:id="1626" w:author="RAFAEL SOTOMAYOR" w:date="2016-12-20T17:07:00Z"/>
              </w:rPr>
            </w:pPr>
            <w:del w:id="1627" w:author="RAFAEL SOTOMAYOR" w:date="2016-12-20T17:07:00Z">
              <w:r w:rsidDel="00C66CF8">
                <w:rPr>
                  <w:sz w:val="16"/>
                  <w:szCs w:val="16"/>
                </w:rPr>
                <w:delText>1</w:delText>
              </w:r>
            </w:del>
          </w:p>
        </w:tc>
        <w:tc>
          <w:tcPr>
            <w:tcW w:w="1327" w:type="dxa"/>
            <w:tcMar>
              <w:top w:w="40" w:type="dxa"/>
              <w:left w:w="40" w:type="dxa"/>
              <w:bottom w:w="40" w:type="dxa"/>
              <w:right w:w="40" w:type="dxa"/>
            </w:tcMar>
            <w:vAlign w:val="bottom"/>
          </w:tcPr>
          <w:p w:rsidR="00071D81" w:rsidDel="00C66CF8" w:rsidRDefault="004423CA">
            <w:pPr>
              <w:contextualSpacing w:val="0"/>
              <w:rPr>
                <w:del w:id="1628" w:author="RAFAEL SOTOMAYOR" w:date="2016-12-20T17:07:00Z"/>
              </w:rPr>
            </w:pPr>
            <w:del w:id="1629" w:author="RAFAEL SOTOMAYOR" w:date="2016-12-20T17:07:00Z">
              <w:r w:rsidDel="00C66CF8">
                <w:rPr>
                  <w:sz w:val="16"/>
                  <w:szCs w:val="16"/>
                </w:rPr>
                <w:delText>6</w:delText>
              </w:r>
            </w:del>
          </w:p>
        </w:tc>
        <w:tc>
          <w:tcPr>
            <w:tcW w:w="966" w:type="dxa"/>
            <w:tcMar>
              <w:top w:w="40" w:type="dxa"/>
              <w:left w:w="40" w:type="dxa"/>
              <w:bottom w:w="40" w:type="dxa"/>
              <w:right w:w="40" w:type="dxa"/>
            </w:tcMar>
            <w:vAlign w:val="bottom"/>
          </w:tcPr>
          <w:p w:rsidR="00071D81" w:rsidDel="00C66CF8" w:rsidRDefault="004423CA">
            <w:pPr>
              <w:contextualSpacing w:val="0"/>
              <w:rPr>
                <w:del w:id="1630" w:author="RAFAEL SOTOMAYOR" w:date="2016-12-20T17:07:00Z"/>
              </w:rPr>
            </w:pPr>
            <w:del w:id="1631" w:author="RAFAEL SOTOMAYOR" w:date="2016-12-20T17:07:00Z">
              <w:r w:rsidDel="00C66CF8">
                <w:rPr>
                  <w:sz w:val="16"/>
                  <w:szCs w:val="16"/>
                </w:rPr>
                <w:delText>4</w:delText>
              </w:r>
            </w:del>
          </w:p>
        </w:tc>
        <w:tc>
          <w:tcPr>
            <w:tcW w:w="620" w:type="dxa"/>
            <w:tcMar>
              <w:top w:w="40" w:type="dxa"/>
              <w:left w:w="40" w:type="dxa"/>
              <w:bottom w:w="40" w:type="dxa"/>
              <w:right w:w="40" w:type="dxa"/>
            </w:tcMar>
            <w:vAlign w:val="bottom"/>
          </w:tcPr>
          <w:p w:rsidR="00071D81" w:rsidDel="00C66CF8" w:rsidRDefault="004423CA">
            <w:pPr>
              <w:contextualSpacing w:val="0"/>
              <w:rPr>
                <w:del w:id="1632" w:author="RAFAEL SOTOMAYOR" w:date="2016-12-20T17:07:00Z"/>
              </w:rPr>
            </w:pPr>
            <w:del w:id="1633" w:author="RAFAEL SOTOMAYOR" w:date="2016-12-20T17:07:00Z">
              <w:r w:rsidDel="00C66CF8">
                <w:rPr>
                  <w:sz w:val="16"/>
                  <w:szCs w:val="16"/>
                </w:rPr>
                <w:delText>664</w:delText>
              </w:r>
            </w:del>
          </w:p>
        </w:tc>
        <w:tc>
          <w:tcPr>
            <w:tcW w:w="692" w:type="dxa"/>
            <w:tcMar>
              <w:top w:w="40" w:type="dxa"/>
              <w:left w:w="40" w:type="dxa"/>
              <w:bottom w:w="40" w:type="dxa"/>
              <w:right w:w="40" w:type="dxa"/>
            </w:tcMar>
            <w:vAlign w:val="bottom"/>
          </w:tcPr>
          <w:p w:rsidR="00071D81" w:rsidDel="00C66CF8" w:rsidRDefault="004423CA">
            <w:pPr>
              <w:contextualSpacing w:val="0"/>
              <w:rPr>
                <w:del w:id="1634" w:author="RAFAEL SOTOMAYOR" w:date="2016-12-20T17:07:00Z"/>
              </w:rPr>
            </w:pPr>
            <w:del w:id="1635" w:author="RAFAEL SOTOMAYOR" w:date="2016-12-20T17:07:00Z">
              <w:r w:rsidDel="00C66CF8">
                <w:rPr>
                  <w:sz w:val="16"/>
                  <w:szCs w:val="16"/>
                </w:rPr>
                <w:delText>201</w:delText>
              </w:r>
            </w:del>
          </w:p>
        </w:tc>
        <w:tc>
          <w:tcPr>
            <w:tcW w:w="995" w:type="dxa"/>
            <w:tcMar>
              <w:top w:w="40" w:type="dxa"/>
              <w:left w:w="40" w:type="dxa"/>
              <w:bottom w:w="40" w:type="dxa"/>
              <w:right w:w="40" w:type="dxa"/>
            </w:tcMar>
            <w:vAlign w:val="bottom"/>
          </w:tcPr>
          <w:p w:rsidR="00071D81" w:rsidDel="00C66CF8" w:rsidRDefault="004423CA">
            <w:pPr>
              <w:contextualSpacing w:val="0"/>
              <w:rPr>
                <w:del w:id="1636" w:author="RAFAEL SOTOMAYOR" w:date="2016-12-20T17:07:00Z"/>
              </w:rPr>
            </w:pPr>
            <w:del w:id="1637" w:author="RAFAEL SOTOMAYOR" w:date="2016-12-20T17:07:00Z">
              <w:r w:rsidDel="00C66CF8">
                <w:rPr>
                  <w:sz w:val="16"/>
                  <w:szCs w:val="16"/>
                </w:rPr>
                <w:delText>339</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638" w:author="RAFAEL SOTOMAYOR" w:date="2016-12-20T17:07:00Z"/>
              </w:rPr>
            </w:pPr>
            <w:del w:id="1639" w:author="RAFAEL SOTOMAYOR" w:date="2016-12-20T17:07:00Z">
              <w:r w:rsidDel="00C66CF8">
                <w:rPr>
                  <w:sz w:val="16"/>
                  <w:szCs w:val="16"/>
                </w:rPr>
                <w:delText>90</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640" w:author="RAFAEL SOTOMAYOR" w:date="2016-12-20T17:07:00Z"/>
              </w:rPr>
            </w:pPr>
            <w:del w:id="1641" w:author="RAFAEL SOTOMAYOR" w:date="2016-12-20T17:07:00Z">
              <w:r w:rsidDel="00C66CF8">
                <w:rPr>
                  <w:sz w:val="16"/>
                  <w:szCs w:val="16"/>
                </w:rPr>
                <w:delText>1.305</w:delText>
              </w:r>
            </w:del>
          </w:p>
        </w:tc>
      </w:tr>
      <w:tr w:rsidR="00071D81" w:rsidDel="00C66CF8">
        <w:tblPrEx>
          <w:tblCellMar>
            <w:top w:w="0" w:type="dxa"/>
            <w:left w:w="0" w:type="dxa"/>
            <w:bottom w:w="0" w:type="dxa"/>
            <w:right w:w="0" w:type="dxa"/>
          </w:tblCellMar>
        </w:tblPrEx>
        <w:trPr>
          <w:del w:id="1642"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643" w:author="RAFAEL SOTOMAYOR" w:date="2016-12-20T17:07:00Z"/>
              </w:rPr>
            </w:pPr>
            <w:del w:id="1644" w:author="RAFAEL SOTOMAYOR" w:date="2016-12-20T17:07:00Z">
              <w:r w:rsidDel="00C66CF8">
                <w:rPr>
                  <w:sz w:val="16"/>
                  <w:szCs w:val="16"/>
                </w:rPr>
                <w:delText>Berries y Especies menores</w:delText>
              </w:r>
            </w:del>
          </w:p>
        </w:tc>
        <w:tc>
          <w:tcPr>
            <w:tcW w:w="880" w:type="dxa"/>
            <w:tcMar>
              <w:top w:w="40" w:type="dxa"/>
              <w:left w:w="40" w:type="dxa"/>
              <w:bottom w:w="40" w:type="dxa"/>
              <w:right w:w="40" w:type="dxa"/>
            </w:tcMar>
            <w:vAlign w:val="bottom"/>
          </w:tcPr>
          <w:p w:rsidR="00071D81" w:rsidDel="00C66CF8" w:rsidRDefault="004423CA">
            <w:pPr>
              <w:contextualSpacing w:val="0"/>
              <w:rPr>
                <w:del w:id="1645" w:author="RAFAEL SOTOMAYOR" w:date="2016-12-20T17:07:00Z"/>
              </w:rPr>
            </w:pPr>
            <w:del w:id="1646" w:author="RAFAEL SOTOMAYOR" w:date="2016-12-20T17:07:00Z">
              <w:r w:rsidDel="00C66CF8">
                <w:rPr>
                  <w:sz w:val="16"/>
                  <w:szCs w:val="16"/>
                </w:rPr>
                <w:delText>33</w:delText>
              </w:r>
            </w:del>
          </w:p>
        </w:tc>
        <w:tc>
          <w:tcPr>
            <w:tcW w:w="1024" w:type="dxa"/>
            <w:tcMar>
              <w:top w:w="40" w:type="dxa"/>
              <w:left w:w="40" w:type="dxa"/>
              <w:bottom w:w="40" w:type="dxa"/>
              <w:right w:w="40" w:type="dxa"/>
            </w:tcMar>
            <w:vAlign w:val="bottom"/>
          </w:tcPr>
          <w:p w:rsidR="00071D81" w:rsidDel="00C66CF8" w:rsidRDefault="004423CA">
            <w:pPr>
              <w:contextualSpacing w:val="0"/>
              <w:rPr>
                <w:del w:id="1647" w:author="RAFAEL SOTOMAYOR" w:date="2016-12-20T17:07:00Z"/>
              </w:rPr>
            </w:pPr>
            <w:del w:id="1648" w:author="RAFAEL SOTOMAYOR" w:date="2016-12-20T17:07:00Z">
              <w:r w:rsidDel="00C66CF8">
                <w:rPr>
                  <w:sz w:val="16"/>
                  <w:szCs w:val="16"/>
                </w:rPr>
                <w:delText>63</w:delText>
              </w:r>
            </w:del>
          </w:p>
        </w:tc>
        <w:tc>
          <w:tcPr>
            <w:tcW w:w="1039" w:type="dxa"/>
            <w:tcMar>
              <w:top w:w="40" w:type="dxa"/>
              <w:left w:w="40" w:type="dxa"/>
              <w:bottom w:w="40" w:type="dxa"/>
              <w:right w:w="40" w:type="dxa"/>
            </w:tcMar>
            <w:vAlign w:val="bottom"/>
          </w:tcPr>
          <w:p w:rsidR="00071D81" w:rsidDel="00C66CF8" w:rsidRDefault="004423CA">
            <w:pPr>
              <w:contextualSpacing w:val="0"/>
              <w:rPr>
                <w:del w:id="1649" w:author="RAFAEL SOTOMAYOR" w:date="2016-12-20T17:07:00Z"/>
              </w:rPr>
            </w:pPr>
            <w:del w:id="1650" w:author="RAFAEL SOTOMAYOR" w:date="2016-12-20T17:07:00Z">
              <w:r w:rsidDel="00C66CF8">
                <w:rPr>
                  <w:sz w:val="16"/>
                  <w:szCs w:val="16"/>
                </w:rPr>
                <w:delText>42</w:delText>
              </w:r>
            </w:del>
          </w:p>
        </w:tc>
        <w:tc>
          <w:tcPr>
            <w:tcW w:w="1327" w:type="dxa"/>
            <w:tcMar>
              <w:top w:w="40" w:type="dxa"/>
              <w:left w:w="40" w:type="dxa"/>
              <w:bottom w:w="40" w:type="dxa"/>
              <w:right w:w="40" w:type="dxa"/>
            </w:tcMar>
            <w:vAlign w:val="bottom"/>
          </w:tcPr>
          <w:p w:rsidR="00071D81" w:rsidDel="00C66CF8" w:rsidRDefault="004423CA">
            <w:pPr>
              <w:contextualSpacing w:val="0"/>
              <w:rPr>
                <w:del w:id="1651" w:author="RAFAEL SOTOMAYOR" w:date="2016-12-20T17:07:00Z"/>
              </w:rPr>
            </w:pPr>
            <w:del w:id="1652" w:author="RAFAEL SOTOMAYOR" w:date="2016-12-20T17:07:00Z">
              <w:r w:rsidDel="00C66CF8">
                <w:rPr>
                  <w:sz w:val="16"/>
                  <w:szCs w:val="16"/>
                </w:rPr>
                <w:delText>27</w:delText>
              </w:r>
            </w:del>
          </w:p>
        </w:tc>
        <w:tc>
          <w:tcPr>
            <w:tcW w:w="966" w:type="dxa"/>
            <w:tcMar>
              <w:top w:w="40" w:type="dxa"/>
              <w:left w:w="40" w:type="dxa"/>
              <w:bottom w:w="40" w:type="dxa"/>
              <w:right w:w="40" w:type="dxa"/>
            </w:tcMar>
            <w:vAlign w:val="bottom"/>
          </w:tcPr>
          <w:p w:rsidR="00071D81" w:rsidDel="00C66CF8" w:rsidRDefault="004423CA">
            <w:pPr>
              <w:contextualSpacing w:val="0"/>
              <w:rPr>
                <w:del w:id="1653" w:author="RAFAEL SOTOMAYOR" w:date="2016-12-20T17:07:00Z"/>
              </w:rPr>
            </w:pPr>
            <w:del w:id="1654" w:author="RAFAEL SOTOMAYOR" w:date="2016-12-20T17:07:00Z">
              <w:r w:rsidDel="00C66CF8">
                <w:rPr>
                  <w:sz w:val="16"/>
                  <w:szCs w:val="16"/>
                </w:rPr>
                <w:delText>109</w:delText>
              </w:r>
            </w:del>
          </w:p>
        </w:tc>
        <w:tc>
          <w:tcPr>
            <w:tcW w:w="620" w:type="dxa"/>
            <w:tcMar>
              <w:top w:w="40" w:type="dxa"/>
              <w:left w:w="40" w:type="dxa"/>
              <w:bottom w:w="40" w:type="dxa"/>
              <w:right w:w="40" w:type="dxa"/>
            </w:tcMar>
            <w:vAlign w:val="bottom"/>
          </w:tcPr>
          <w:p w:rsidR="00071D81" w:rsidDel="00C66CF8" w:rsidRDefault="004423CA">
            <w:pPr>
              <w:contextualSpacing w:val="0"/>
              <w:rPr>
                <w:del w:id="1655" w:author="RAFAEL SOTOMAYOR" w:date="2016-12-20T17:07:00Z"/>
              </w:rPr>
            </w:pPr>
            <w:del w:id="1656" w:author="RAFAEL SOTOMAYOR" w:date="2016-12-20T17:07:00Z">
              <w:r w:rsidDel="00C66CF8">
                <w:rPr>
                  <w:sz w:val="16"/>
                  <w:szCs w:val="16"/>
                </w:rPr>
                <w:delText>722</w:delText>
              </w:r>
            </w:del>
          </w:p>
        </w:tc>
        <w:tc>
          <w:tcPr>
            <w:tcW w:w="692" w:type="dxa"/>
            <w:tcMar>
              <w:top w:w="40" w:type="dxa"/>
              <w:left w:w="40" w:type="dxa"/>
              <w:bottom w:w="40" w:type="dxa"/>
              <w:right w:w="40" w:type="dxa"/>
            </w:tcMar>
            <w:vAlign w:val="bottom"/>
          </w:tcPr>
          <w:p w:rsidR="00071D81" w:rsidDel="00C66CF8" w:rsidRDefault="004423CA">
            <w:pPr>
              <w:contextualSpacing w:val="0"/>
              <w:rPr>
                <w:del w:id="1657" w:author="RAFAEL SOTOMAYOR" w:date="2016-12-20T17:07:00Z"/>
              </w:rPr>
            </w:pPr>
            <w:del w:id="1658" w:author="RAFAEL SOTOMAYOR" w:date="2016-12-20T17:07:00Z">
              <w:r w:rsidDel="00C66CF8">
                <w:rPr>
                  <w:sz w:val="16"/>
                  <w:szCs w:val="16"/>
                </w:rPr>
                <w:delText>709</w:delText>
              </w:r>
            </w:del>
          </w:p>
        </w:tc>
        <w:tc>
          <w:tcPr>
            <w:tcW w:w="995" w:type="dxa"/>
            <w:tcMar>
              <w:top w:w="40" w:type="dxa"/>
              <w:left w:w="40" w:type="dxa"/>
              <w:bottom w:w="40" w:type="dxa"/>
              <w:right w:w="40" w:type="dxa"/>
            </w:tcMar>
            <w:vAlign w:val="bottom"/>
          </w:tcPr>
          <w:p w:rsidR="00071D81" w:rsidDel="00C66CF8" w:rsidRDefault="004423CA">
            <w:pPr>
              <w:contextualSpacing w:val="0"/>
              <w:rPr>
                <w:del w:id="1659" w:author="RAFAEL SOTOMAYOR" w:date="2016-12-20T17:07:00Z"/>
              </w:rPr>
            </w:pPr>
            <w:del w:id="1660" w:author="RAFAEL SOTOMAYOR" w:date="2016-12-20T17:07:00Z">
              <w:r w:rsidDel="00C66CF8">
                <w:rPr>
                  <w:sz w:val="16"/>
                  <w:szCs w:val="16"/>
                </w:rPr>
                <w:delText>261</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661" w:author="RAFAEL SOTOMAYOR" w:date="2016-12-20T17:07:00Z"/>
              </w:rPr>
            </w:pPr>
            <w:del w:id="1662" w:author="RAFAEL SOTOMAYOR" w:date="2016-12-20T17:07:00Z">
              <w:r w:rsidDel="00C66CF8">
                <w:rPr>
                  <w:sz w:val="16"/>
                  <w:szCs w:val="16"/>
                </w:rPr>
                <w:delText>123</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663" w:author="RAFAEL SOTOMAYOR" w:date="2016-12-20T17:07:00Z"/>
              </w:rPr>
            </w:pPr>
            <w:del w:id="1664" w:author="RAFAEL SOTOMAYOR" w:date="2016-12-20T17:07:00Z">
              <w:r w:rsidDel="00C66CF8">
                <w:rPr>
                  <w:sz w:val="16"/>
                  <w:szCs w:val="16"/>
                </w:rPr>
                <w:delText>2.089</w:delText>
              </w:r>
            </w:del>
          </w:p>
        </w:tc>
      </w:tr>
      <w:tr w:rsidR="00071D81" w:rsidDel="00C66CF8">
        <w:tblPrEx>
          <w:tblCellMar>
            <w:top w:w="0" w:type="dxa"/>
            <w:left w:w="0" w:type="dxa"/>
            <w:bottom w:w="0" w:type="dxa"/>
            <w:right w:w="0" w:type="dxa"/>
          </w:tblCellMar>
        </w:tblPrEx>
        <w:trPr>
          <w:del w:id="1665"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666" w:author="RAFAEL SOTOMAYOR" w:date="2016-12-20T17:07:00Z"/>
              </w:rPr>
            </w:pPr>
            <w:del w:id="1667" w:author="RAFAEL SOTOMAYOR" w:date="2016-12-20T17:07:00Z">
              <w:r w:rsidDel="00C66CF8">
                <w:rPr>
                  <w:sz w:val="16"/>
                  <w:szCs w:val="16"/>
                </w:rPr>
                <w:delText>Cerezo</w:delText>
              </w:r>
            </w:del>
          </w:p>
        </w:tc>
        <w:tc>
          <w:tcPr>
            <w:tcW w:w="880" w:type="dxa"/>
            <w:tcMar>
              <w:top w:w="40" w:type="dxa"/>
              <w:left w:w="40" w:type="dxa"/>
              <w:bottom w:w="40" w:type="dxa"/>
              <w:right w:w="40" w:type="dxa"/>
            </w:tcMar>
            <w:vAlign w:val="bottom"/>
          </w:tcPr>
          <w:p w:rsidR="00071D81" w:rsidDel="00C66CF8" w:rsidRDefault="004423CA">
            <w:pPr>
              <w:contextualSpacing w:val="0"/>
              <w:rPr>
                <w:del w:id="1668" w:author="RAFAEL SOTOMAYOR" w:date="2016-12-20T17:07:00Z"/>
              </w:rPr>
            </w:pPr>
            <w:del w:id="1669" w:author="RAFAEL SOTOMAYOR" w:date="2016-12-20T17:07:00Z">
              <w:r w:rsidDel="00C66CF8">
                <w:rPr>
                  <w:sz w:val="16"/>
                  <w:szCs w:val="16"/>
                </w:rPr>
                <w:delText>0</w:delText>
              </w:r>
            </w:del>
          </w:p>
        </w:tc>
        <w:tc>
          <w:tcPr>
            <w:tcW w:w="1024" w:type="dxa"/>
            <w:tcMar>
              <w:top w:w="40" w:type="dxa"/>
              <w:left w:w="40" w:type="dxa"/>
              <w:bottom w:w="40" w:type="dxa"/>
              <w:right w:w="40" w:type="dxa"/>
            </w:tcMar>
            <w:vAlign w:val="bottom"/>
          </w:tcPr>
          <w:p w:rsidR="00071D81" w:rsidDel="00C66CF8" w:rsidRDefault="004423CA">
            <w:pPr>
              <w:contextualSpacing w:val="0"/>
              <w:rPr>
                <w:del w:id="1670" w:author="RAFAEL SOTOMAYOR" w:date="2016-12-20T17:07:00Z"/>
              </w:rPr>
            </w:pPr>
            <w:del w:id="1671" w:author="RAFAEL SOTOMAYOR" w:date="2016-12-20T17:07:00Z">
              <w:r w:rsidDel="00C66CF8">
                <w:rPr>
                  <w:sz w:val="16"/>
                  <w:szCs w:val="16"/>
                </w:rPr>
                <w:delText>2</w:delText>
              </w:r>
            </w:del>
          </w:p>
        </w:tc>
        <w:tc>
          <w:tcPr>
            <w:tcW w:w="1039" w:type="dxa"/>
            <w:tcMar>
              <w:top w:w="40" w:type="dxa"/>
              <w:left w:w="40" w:type="dxa"/>
              <w:bottom w:w="40" w:type="dxa"/>
              <w:right w:w="40" w:type="dxa"/>
            </w:tcMar>
            <w:vAlign w:val="bottom"/>
          </w:tcPr>
          <w:p w:rsidR="00071D81" w:rsidDel="00C66CF8" w:rsidRDefault="004423CA">
            <w:pPr>
              <w:contextualSpacing w:val="0"/>
              <w:rPr>
                <w:del w:id="1672" w:author="RAFAEL SOTOMAYOR" w:date="2016-12-20T17:07:00Z"/>
              </w:rPr>
            </w:pPr>
            <w:del w:id="1673" w:author="RAFAEL SOTOMAYOR" w:date="2016-12-20T17:07:00Z">
              <w:r w:rsidDel="00C66CF8">
                <w:rPr>
                  <w:sz w:val="16"/>
                  <w:szCs w:val="16"/>
                </w:rPr>
                <w:delText>25</w:delText>
              </w:r>
            </w:del>
          </w:p>
        </w:tc>
        <w:tc>
          <w:tcPr>
            <w:tcW w:w="1327" w:type="dxa"/>
            <w:tcMar>
              <w:top w:w="40" w:type="dxa"/>
              <w:left w:w="40" w:type="dxa"/>
              <w:bottom w:w="40" w:type="dxa"/>
              <w:right w:w="40" w:type="dxa"/>
            </w:tcMar>
            <w:vAlign w:val="bottom"/>
          </w:tcPr>
          <w:p w:rsidR="00071D81" w:rsidDel="00C66CF8" w:rsidRDefault="004423CA">
            <w:pPr>
              <w:contextualSpacing w:val="0"/>
              <w:rPr>
                <w:del w:id="1674" w:author="RAFAEL SOTOMAYOR" w:date="2016-12-20T17:07:00Z"/>
              </w:rPr>
            </w:pPr>
            <w:del w:id="1675" w:author="RAFAEL SOTOMAYOR" w:date="2016-12-20T17:07:00Z">
              <w:r w:rsidDel="00C66CF8">
                <w:rPr>
                  <w:sz w:val="16"/>
                  <w:szCs w:val="16"/>
                </w:rPr>
                <w:delText>214</w:delText>
              </w:r>
            </w:del>
          </w:p>
        </w:tc>
        <w:tc>
          <w:tcPr>
            <w:tcW w:w="966" w:type="dxa"/>
            <w:tcMar>
              <w:top w:w="40" w:type="dxa"/>
              <w:left w:w="40" w:type="dxa"/>
              <w:bottom w:w="40" w:type="dxa"/>
              <w:right w:w="40" w:type="dxa"/>
            </w:tcMar>
            <w:vAlign w:val="bottom"/>
          </w:tcPr>
          <w:p w:rsidR="00071D81" w:rsidDel="00C66CF8" w:rsidRDefault="004423CA">
            <w:pPr>
              <w:contextualSpacing w:val="0"/>
              <w:rPr>
                <w:del w:id="1676" w:author="RAFAEL SOTOMAYOR" w:date="2016-12-20T17:07:00Z"/>
              </w:rPr>
            </w:pPr>
            <w:del w:id="1677" w:author="RAFAEL SOTOMAYOR" w:date="2016-12-20T17:07:00Z">
              <w:r w:rsidDel="00C66CF8">
                <w:rPr>
                  <w:sz w:val="16"/>
                  <w:szCs w:val="16"/>
                </w:rPr>
                <w:delText>929</w:delText>
              </w:r>
            </w:del>
          </w:p>
        </w:tc>
        <w:tc>
          <w:tcPr>
            <w:tcW w:w="620" w:type="dxa"/>
            <w:tcMar>
              <w:top w:w="40" w:type="dxa"/>
              <w:left w:w="40" w:type="dxa"/>
              <w:bottom w:w="40" w:type="dxa"/>
              <w:right w:w="40" w:type="dxa"/>
            </w:tcMar>
            <w:vAlign w:val="bottom"/>
          </w:tcPr>
          <w:p w:rsidR="00071D81" w:rsidDel="00C66CF8" w:rsidRDefault="004423CA">
            <w:pPr>
              <w:contextualSpacing w:val="0"/>
              <w:rPr>
                <w:del w:id="1678" w:author="RAFAEL SOTOMAYOR" w:date="2016-12-20T17:07:00Z"/>
              </w:rPr>
            </w:pPr>
            <w:del w:id="1679" w:author="RAFAEL SOTOMAYOR" w:date="2016-12-20T17:07:00Z">
              <w:r w:rsidDel="00C66CF8">
                <w:rPr>
                  <w:sz w:val="16"/>
                  <w:szCs w:val="16"/>
                </w:rPr>
                <w:delText>1.113</w:delText>
              </w:r>
            </w:del>
          </w:p>
        </w:tc>
        <w:tc>
          <w:tcPr>
            <w:tcW w:w="692" w:type="dxa"/>
            <w:tcMar>
              <w:top w:w="40" w:type="dxa"/>
              <w:left w:w="40" w:type="dxa"/>
              <w:bottom w:w="40" w:type="dxa"/>
              <w:right w:w="40" w:type="dxa"/>
            </w:tcMar>
            <w:vAlign w:val="bottom"/>
          </w:tcPr>
          <w:p w:rsidR="00071D81" w:rsidDel="00C66CF8" w:rsidRDefault="004423CA">
            <w:pPr>
              <w:contextualSpacing w:val="0"/>
              <w:rPr>
                <w:del w:id="1680" w:author="RAFAEL SOTOMAYOR" w:date="2016-12-20T17:07:00Z"/>
              </w:rPr>
            </w:pPr>
            <w:del w:id="1681" w:author="RAFAEL SOTOMAYOR" w:date="2016-12-20T17:07:00Z">
              <w:r w:rsidDel="00C66CF8">
                <w:rPr>
                  <w:sz w:val="16"/>
                  <w:szCs w:val="16"/>
                </w:rPr>
                <w:delText>162</w:delText>
              </w:r>
            </w:del>
          </w:p>
        </w:tc>
        <w:tc>
          <w:tcPr>
            <w:tcW w:w="995" w:type="dxa"/>
            <w:tcMar>
              <w:top w:w="40" w:type="dxa"/>
              <w:left w:w="40" w:type="dxa"/>
              <w:bottom w:w="40" w:type="dxa"/>
              <w:right w:w="40" w:type="dxa"/>
            </w:tcMar>
            <w:vAlign w:val="bottom"/>
          </w:tcPr>
          <w:p w:rsidR="00071D81" w:rsidDel="00C66CF8" w:rsidRDefault="004423CA">
            <w:pPr>
              <w:contextualSpacing w:val="0"/>
              <w:rPr>
                <w:del w:id="1682" w:author="RAFAEL SOTOMAYOR" w:date="2016-12-20T17:07:00Z"/>
              </w:rPr>
            </w:pPr>
            <w:del w:id="1683" w:author="RAFAEL SOTOMAYOR" w:date="2016-12-20T17:07:00Z">
              <w:r w:rsidDel="00C66CF8">
                <w:rPr>
                  <w:sz w:val="16"/>
                  <w:szCs w:val="16"/>
                </w:rPr>
                <w:delText>51</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684" w:author="RAFAEL SOTOMAYOR" w:date="2016-12-20T17:07:00Z"/>
              </w:rPr>
            </w:pPr>
            <w:del w:id="1685" w:author="RAFAEL SOTOMAYOR" w:date="2016-12-20T17:07:00Z">
              <w:r w:rsidDel="00C66CF8">
                <w:rPr>
                  <w:sz w:val="16"/>
                  <w:szCs w:val="16"/>
                </w:rPr>
                <w:delText>6</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686" w:author="RAFAEL SOTOMAYOR" w:date="2016-12-20T17:07:00Z"/>
              </w:rPr>
            </w:pPr>
            <w:del w:id="1687" w:author="RAFAEL SOTOMAYOR" w:date="2016-12-20T17:07:00Z">
              <w:r w:rsidDel="00C66CF8">
                <w:rPr>
                  <w:sz w:val="16"/>
                  <w:szCs w:val="16"/>
                </w:rPr>
                <w:delText>2.502</w:delText>
              </w:r>
            </w:del>
          </w:p>
        </w:tc>
      </w:tr>
      <w:tr w:rsidR="00071D81" w:rsidDel="00C66CF8">
        <w:tblPrEx>
          <w:tblCellMar>
            <w:top w:w="0" w:type="dxa"/>
            <w:left w:w="0" w:type="dxa"/>
            <w:bottom w:w="0" w:type="dxa"/>
            <w:right w:w="0" w:type="dxa"/>
          </w:tblCellMar>
        </w:tblPrEx>
        <w:trPr>
          <w:del w:id="1688"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689" w:author="RAFAEL SOTOMAYOR" w:date="2016-12-20T17:07:00Z"/>
              </w:rPr>
            </w:pPr>
            <w:del w:id="1690" w:author="RAFAEL SOTOMAYOR" w:date="2016-12-20T17:07:00Z">
              <w:r w:rsidDel="00C66CF8">
                <w:rPr>
                  <w:sz w:val="16"/>
                  <w:szCs w:val="16"/>
                </w:rPr>
                <w:delText>Ciruelas</w:delText>
              </w:r>
            </w:del>
          </w:p>
        </w:tc>
        <w:tc>
          <w:tcPr>
            <w:tcW w:w="880" w:type="dxa"/>
            <w:tcMar>
              <w:top w:w="40" w:type="dxa"/>
              <w:left w:w="40" w:type="dxa"/>
              <w:bottom w:w="40" w:type="dxa"/>
              <w:right w:w="40" w:type="dxa"/>
            </w:tcMar>
            <w:vAlign w:val="bottom"/>
          </w:tcPr>
          <w:p w:rsidR="00071D81" w:rsidDel="00C66CF8" w:rsidRDefault="004423CA">
            <w:pPr>
              <w:contextualSpacing w:val="0"/>
              <w:rPr>
                <w:del w:id="1691" w:author="RAFAEL SOTOMAYOR" w:date="2016-12-20T17:07:00Z"/>
              </w:rPr>
            </w:pPr>
            <w:del w:id="1692" w:author="RAFAEL SOTOMAYOR" w:date="2016-12-20T17:07:00Z">
              <w:r w:rsidDel="00C66CF8">
                <w:rPr>
                  <w:sz w:val="16"/>
                  <w:szCs w:val="16"/>
                </w:rPr>
                <w:delText>0</w:delText>
              </w:r>
            </w:del>
          </w:p>
        </w:tc>
        <w:tc>
          <w:tcPr>
            <w:tcW w:w="1024" w:type="dxa"/>
            <w:tcMar>
              <w:top w:w="40" w:type="dxa"/>
              <w:left w:w="40" w:type="dxa"/>
              <w:bottom w:w="40" w:type="dxa"/>
              <w:right w:w="40" w:type="dxa"/>
            </w:tcMar>
            <w:vAlign w:val="bottom"/>
          </w:tcPr>
          <w:p w:rsidR="00071D81" w:rsidDel="00C66CF8" w:rsidRDefault="004423CA">
            <w:pPr>
              <w:contextualSpacing w:val="0"/>
              <w:rPr>
                <w:del w:id="1693" w:author="RAFAEL SOTOMAYOR" w:date="2016-12-20T17:07:00Z"/>
              </w:rPr>
            </w:pPr>
            <w:del w:id="1694" w:author="RAFAEL SOTOMAYOR" w:date="2016-12-20T17:07:00Z">
              <w:r w:rsidDel="00C66CF8">
                <w:rPr>
                  <w:sz w:val="16"/>
                  <w:szCs w:val="16"/>
                </w:rPr>
                <w:delText>6</w:delText>
              </w:r>
            </w:del>
          </w:p>
        </w:tc>
        <w:tc>
          <w:tcPr>
            <w:tcW w:w="1039" w:type="dxa"/>
            <w:tcMar>
              <w:top w:w="40" w:type="dxa"/>
              <w:left w:w="40" w:type="dxa"/>
              <w:bottom w:w="40" w:type="dxa"/>
              <w:right w:w="40" w:type="dxa"/>
            </w:tcMar>
            <w:vAlign w:val="bottom"/>
          </w:tcPr>
          <w:p w:rsidR="00071D81" w:rsidDel="00C66CF8" w:rsidRDefault="004423CA">
            <w:pPr>
              <w:contextualSpacing w:val="0"/>
              <w:rPr>
                <w:del w:id="1695" w:author="RAFAEL SOTOMAYOR" w:date="2016-12-20T17:07:00Z"/>
              </w:rPr>
            </w:pPr>
            <w:del w:id="1696" w:author="RAFAEL SOTOMAYOR" w:date="2016-12-20T17:07:00Z">
              <w:r w:rsidDel="00C66CF8">
                <w:rPr>
                  <w:sz w:val="16"/>
                  <w:szCs w:val="16"/>
                </w:rPr>
                <w:delText>17</w:delText>
              </w:r>
            </w:del>
          </w:p>
        </w:tc>
        <w:tc>
          <w:tcPr>
            <w:tcW w:w="1327" w:type="dxa"/>
            <w:tcMar>
              <w:top w:w="40" w:type="dxa"/>
              <w:left w:w="40" w:type="dxa"/>
              <w:bottom w:w="40" w:type="dxa"/>
              <w:right w:w="40" w:type="dxa"/>
            </w:tcMar>
            <w:vAlign w:val="bottom"/>
          </w:tcPr>
          <w:p w:rsidR="00071D81" w:rsidDel="00C66CF8" w:rsidRDefault="004423CA">
            <w:pPr>
              <w:contextualSpacing w:val="0"/>
              <w:rPr>
                <w:del w:id="1697" w:author="RAFAEL SOTOMAYOR" w:date="2016-12-20T17:07:00Z"/>
              </w:rPr>
            </w:pPr>
            <w:del w:id="1698" w:author="RAFAEL SOTOMAYOR" w:date="2016-12-20T17:07:00Z">
              <w:r w:rsidDel="00C66CF8">
                <w:rPr>
                  <w:sz w:val="16"/>
                  <w:szCs w:val="16"/>
                </w:rPr>
                <w:delText>412</w:delText>
              </w:r>
            </w:del>
          </w:p>
        </w:tc>
        <w:tc>
          <w:tcPr>
            <w:tcW w:w="966" w:type="dxa"/>
            <w:tcMar>
              <w:top w:w="40" w:type="dxa"/>
              <w:left w:w="40" w:type="dxa"/>
              <w:bottom w:w="40" w:type="dxa"/>
              <w:right w:w="40" w:type="dxa"/>
            </w:tcMar>
            <w:vAlign w:val="bottom"/>
          </w:tcPr>
          <w:p w:rsidR="00071D81" w:rsidDel="00C66CF8" w:rsidRDefault="004423CA">
            <w:pPr>
              <w:contextualSpacing w:val="0"/>
              <w:rPr>
                <w:del w:id="1699" w:author="RAFAEL SOTOMAYOR" w:date="2016-12-20T17:07:00Z"/>
              </w:rPr>
            </w:pPr>
            <w:del w:id="1700" w:author="RAFAEL SOTOMAYOR" w:date="2016-12-20T17:07:00Z">
              <w:r w:rsidDel="00C66CF8">
                <w:rPr>
                  <w:sz w:val="16"/>
                  <w:szCs w:val="16"/>
                </w:rPr>
                <w:delText>1.074</w:delText>
              </w:r>
            </w:del>
          </w:p>
        </w:tc>
        <w:tc>
          <w:tcPr>
            <w:tcW w:w="620" w:type="dxa"/>
            <w:tcMar>
              <w:top w:w="40" w:type="dxa"/>
              <w:left w:w="40" w:type="dxa"/>
              <w:bottom w:w="40" w:type="dxa"/>
              <w:right w:w="40" w:type="dxa"/>
            </w:tcMar>
            <w:vAlign w:val="bottom"/>
          </w:tcPr>
          <w:p w:rsidR="00071D81" w:rsidDel="00C66CF8" w:rsidRDefault="004423CA">
            <w:pPr>
              <w:contextualSpacing w:val="0"/>
              <w:rPr>
                <w:del w:id="1701" w:author="RAFAEL SOTOMAYOR" w:date="2016-12-20T17:07:00Z"/>
              </w:rPr>
            </w:pPr>
            <w:del w:id="1702" w:author="RAFAEL SOTOMAYOR" w:date="2016-12-20T17:07:00Z">
              <w:r w:rsidDel="00C66CF8">
                <w:rPr>
                  <w:sz w:val="16"/>
                  <w:szCs w:val="16"/>
                </w:rPr>
                <w:delText>161</w:delText>
              </w:r>
            </w:del>
          </w:p>
        </w:tc>
        <w:tc>
          <w:tcPr>
            <w:tcW w:w="692" w:type="dxa"/>
            <w:tcMar>
              <w:top w:w="40" w:type="dxa"/>
              <w:left w:w="40" w:type="dxa"/>
              <w:bottom w:w="40" w:type="dxa"/>
              <w:right w:w="40" w:type="dxa"/>
            </w:tcMar>
            <w:vAlign w:val="bottom"/>
          </w:tcPr>
          <w:p w:rsidR="00071D81" w:rsidDel="00C66CF8" w:rsidRDefault="004423CA">
            <w:pPr>
              <w:contextualSpacing w:val="0"/>
              <w:rPr>
                <w:del w:id="1703" w:author="RAFAEL SOTOMAYOR" w:date="2016-12-20T17:07:00Z"/>
              </w:rPr>
            </w:pPr>
            <w:del w:id="1704" w:author="RAFAEL SOTOMAYOR" w:date="2016-12-20T17:07:00Z">
              <w:r w:rsidDel="00C66CF8">
                <w:rPr>
                  <w:sz w:val="16"/>
                  <w:szCs w:val="16"/>
                </w:rPr>
                <w:delText>4</w:delText>
              </w:r>
            </w:del>
          </w:p>
        </w:tc>
        <w:tc>
          <w:tcPr>
            <w:tcW w:w="995" w:type="dxa"/>
            <w:tcMar>
              <w:top w:w="40" w:type="dxa"/>
              <w:left w:w="40" w:type="dxa"/>
              <w:bottom w:w="40" w:type="dxa"/>
              <w:right w:w="40" w:type="dxa"/>
            </w:tcMar>
            <w:vAlign w:val="bottom"/>
          </w:tcPr>
          <w:p w:rsidR="00071D81" w:rsidDel="00C66CF8" w:rsidRDefault="004423CA">
            <w:pPr>
              <w:contextualSpacing w:val="0"/>
              <w:rPr>
                <w:del w:id="1705" w:author="RAFAEL SOTOMAYOR" w:date="2016-12-20T17:07:00Z"/>
              </w:rPr>
            </w:pPr>
            <w:del w:id="1706" w:author="RAFAEL SOTOMAYOR" w:date="2016-12-20T17:07:00Z">
              <w:r w:rsidDel="00C66CF8">
                <w:rPr>
                  <w:sz w:val="16"/>
                  <w:szCs w:val="16"/>
                </w:rPr>
                <w:delText>0</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707" w:author="RAFAEL SOTOMAYOR" w:date="2016-12-20T17:07:00Z"/>
              </w:rPr>
            </w:pPr>
            <w:del w:id="1708" w:author="RAFAEL SOTOMAYOR" w:date="2016-12-20T17:07:00Z">
              <w:r w:rsidDel="00C66CF8">
                <w:rPr>
                  <w:sz w:val="16"/>
                  <w:szCs w:val="16"/>
                </w:rPr>
                <w:delText>0</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709" w:author="RAFAEL SOTOMAYOR" w:date="2016-12-20T17:07:00Z"/>
              </w:rPr>
            </w:pPr>
            <w:del w:id="1710" w:author="RAFAEL SOTOMAYOR" w:date="2016-12-20T17:07:00Z">
              <w:r w:rsidDel="00C66CF8">
                <w:rPr>
                  <w:sz w:val="16"/>
                  <w:szCs w:val="16"/>
                </w:rPr>
                <w:delText>1.673</w:delText>
              </w:r>
            </w:del>
          </w:p>
        </w:tc>
      </w:tr>
      <w:tr w:rsidR="00071D81" w:rsidDel="00C66CF8">
        <w:tblPrEx>
          <w:tblCellMar>
            <w:top w:w="0" w:type="dxa"/>
            <w:left w:w="0" w:type="dxa"/>
            <w:bottom w:w="0" w:type="dxa"/>
            <w:right w:w="0" w:type="dxa"/>
          </w:tblCellMar>
        </w:tblPrEx>
        <w:trPr>
          <w:del w:id="1711"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712" w:author="RAFAEL SOTOMAYOR" w:date="2016-12-20T17:07:00Z"/>
              </w:rPr>
            </w:pPr>
            <w:del w:id="1713" w:author="RAFAEL SOTOMAYOR" w:date="2016-12-20T17:07:00Z">
              <w:r w:rsidDel="00C66CF8">
                <w:rPr>
                  <w:sz w:val="16"/>
                  <w:szCs w:val="16"/>
                </w:rPr>
                <w:delText>Cítricos</w:delText>
              </w:r>
            </w:del>
          </w:p>
        </w:tc>
        <w:tc>
          <w:tcPr>
            <w:tcW w:w="880" w:type="dxa"/>
            <w:tcMar>
              <w:top w:w="40" w:type="dxa"/>
              <w:left w:w="40" w:type="dxa"/>
              <w:bottom w:w="40" w:type="dxa"/>
              <w:right w:w="40" w:type="dxa"/>
            </w:tcMar>
            <w:vAlign w:val="bottom"/>
          </w:tcPr>
          <w:p w:rsidR="00071D81" w:rsidDel="00C66CF8" w:rsidRDefault="004423CA">
            <w:pPr>
              <w:contextualSpacing w:val="0"/>
              <w:rPr>
                <w:del w:id="1714" w:author="RAFAEL SOTOMAYOR" w:date="2016-12-20T17:07:00Z"/>
              </w:rPr>
            </w:pPr>
            <w:del w:id="1715" w:author="RAFAEL SOTOMAYOR" w:date="2016-12-20T17:07:00Z">
              <w:r w:rsidDel="00C66CF8">
                <w:rPr>
                  <w:sz w:val="16"/>
                  <w:szCs w:val="16"/>
                </w:rPr>
                <w:delText>15</w:delText>
              </w:r>
            </w:del>
          </w:p>
        </w:tc>
        <w:tc>
          <w:tcPr>
            <w:tcW w:w="1024" w:type="dxa"/>
            <w:tcMar>
              <w:top w:w="40" w:type="dxa"/>
              <w:left w:w="40" w:type="dxa"/>
              <w:bottom w:w="40" w:type="dxa"/>
              <w:right w:w="40" w:type="dxa"/>
            </w:tcMar>
            <w:vAlign w:val="bottom"/>
          </w:tcPr>
          <w:p w:rsidR="00071D81" w:rsidDel="00C66CF8" w:rsidRDefault="004423CA">
            <w:pPr>
              <w:contextualSpacing w:val="0"/>
              <w:rPr>
                <w:del w:id="1716" w:author="RAFAEL SOTOMAYOR" w:date="2016-12-20T17:07:00Z"/>
              </w:rPr>
            </w:pPr>
            <w:del w:id="1717" w:author="RAFAEL SOTOMAYOR" w:date="2016-12-20T17:07:00Z">
              <w:r w:rsidDel="00C66CF8">
                <w:rPr>
                  <w:sz w:val="16"/>
                  <w:szCs w:val="16"/>
                </w:rPr>
                <w:delText>506</w:delText>
              </w:r>
            </w:del>
          </w:p>
        </w:tc>
        <w:tc>
          <w:tcPr>
            <w:tcW w:w="1039" w:type="dxa"/>
            <w:tcMar>
              <w:top w:w="40" w:type="dxa"/>
              <w:left w:w="40" w:type="dxa"/>
              <w:bottom w:w="40" w:type="dxa"/>
              <w:right w:w="40" w:type="dxa"/>
            </w:tcMar>
            <w:vAlign w:val="bottom"/>
          </w:tcPr>
          <w:p w:rsidR="00071D81" w:rsidDel="00C66CF8" w:rsidRDefault="004423CA">
            <w:pPr>
              <w:contextualSpacing w:val="0"/>
              <w:rPr>
                <w:del w:id="1718" w:author="RAFAEL SOTOMAYOR" w:date="2016-12-20T17:07:00Z"/>
              </w:rPr>
            </w:pPr>
            <w:del w:id="1719" w:author="RAFAEL SOTOMAYOR" w:date="2016-12-20T17:07:00Z">
              <w:r w:rsidDel="00C66CF8">
                <w:rPr>
                  <w:sz w:val="16"/>
                  <w:szCs w:val="16"/>
                </w:rPr>
                <w:delText>419</w:delText>
              </w:r>
            </w:del>
          </w:p>
        </w:tc>
        <w:tc>
          <w:tcPr>
            <w:tcW w:w="1327" w:type="dxa"/>
            <w:tcMar>
              <w:top w:w="40" w:type="dxa"/>
              <w:left w:w="40" w:type="dxa"/>
              <w:bottom w:w="40" w:type="dxa"/>
              <w:right w:w="40" w:type="dxa"/>
            </w:tcMar>
            <w:vAlign w:val="bottom"/>
          </w:tcPr>
          <w:p w:rsidR="00071D81" w:rsidDel="00C66CF8" w:rsidRDefault="004423CA">
            <w:pPr>
              <w:contextualSpacing w:val="0"/>
              <w:rPr>
                <w:del w:id="1720" w:author="RAFAEL SOTOMAYOR" w:date="2016-12-20T17:07:00Z"/>
              </w:rPr>
            </w:pPr>
            <w:del w:id="1721" w:author="RAFAEL SOTOMAYOR" w:date="2016-12-20T17:07:00Z">
              <w:r w:rsidDel="00C66CF8">
                <w:rPr>
                  <w:sz w:val="16"/>
                  <w:szCs w:val="16"/>
                </w:rPr>
                <w:delText>646</w:delText>
              </w:r>
            </w:del>
          </w:p>
        </w:tc>
        <w:tc>
          <w:tcPr>
            <w:tcW w:w="966" w:type="dxa"/>
            <w:tcMar>
              <w:top w:w="40" w:type="dxa"/>
              <w:left w:w="40" w:type="dxa"/>
              <w:bottom w:w="40" w:type="dxa"/>
              <w:right w:w="40" w:type="dxa"/>
            </w:tcMar>
            <w:vAlign w:val="bottom"/>
          </w:tcPr>
          <w:p w:rsidR="00071D81" w:rsidDel="00C66CF8" w:rsidRDefault="004423CA">
            <w:pPr>
              <w:contextualSpacing w:val="0"/>
              <w:rPr>
                <w:del w:id="1722" w:author="RAFAEL SOTOMAYOR" w:date="2016-12-20T17:07:00Z"/>
              </w:rPr>
            </w:pPr>
            <w:del w:id="1723" w:author="RAFAEL SOTOMAYOR" w:date="2016-12-20T17:07:00Z">
              <w:r w:rsidDel="00C66CF8">
                <w:rPr>
                  <w:sz w:val="16"/>
                  <w:szCs w:val="16"/>
                </w:rPr>
                <w:delText>643</w:delText>
              </w:r>
            </w:del>
          </w:p>
        </w:tc>
        <w:tc>
          <w:tcPr>
            <w:tcW w:w="620" w:type="dxa"/>
            <w:tcMar>
              <w:top w:w="40" w:type="dxa"/>
              <w:left w:w="40" w:type="dxa"/>
              <w:bottom w:w="40" w:type="dxa"/>
              <w:right w:w="40" w:type="dxa"/>
            </w:tcMar>
            <w:vAlign w:val="bottom"/>
          </w:tcPr>
          <w:p w:rsidR="00071D81" w:rsidDel="00C66CF8" w:rsidRDefault="004423CA">
            <w:pPr>
              <w:contextualSpacing w:val="0"/>
              <w:rPr>
                <w:del w:id="1724" w:author="RAFAEL SOTOMAYOR" w:date="2016-12-20T17:07:00Z"/>
              </w:rPr>
            </w:pPr>
            <w:del w:id="1725" w:author="RAFAEL SOTOMAYOR" w:date="2016-12-20T17:07:00Z">
              <w:r w:rsidDel="00C66CF8">
                <w:rPr>
                  <w:sz w:val="16"/>
                  <w:szCs w:val="16"/>
                </w:rPr>
                <w:delText>5</w:delText>
              </w:r>
            </w:del>
          </w:p>
        </w:tc>
        <w:tc>
          <w:tcPr>
            <w:tcW w:w="692" w:type="dxa"/>
            <w:tcMar>
              <w:top w:w="40" w:type="dxa"/>
              <w:left w:w="40" w:type="dxa"/>
              <w:bottom w:w="40" w:type="dxa"/>
              <w:right w:w="40" w:type="dxa"/>
            </w:tcMar>
            <w:vAlign w:val="bottom"/>
          </w:tcPr>
          <w:p w:rsidR="00071D81" w:rsidDel="00C66CF8" w:rsidRDefault="004423CA">
            <w:pPr>
              <w:contextualSpacing w:val="0"/>
              <w:rPr>
                <w:del w:id="1726" w:author="RAFAEL SOTOMAYOR" w:date="2016-12-20T17:07:00Z"/>
              </w:rPr>
            </w:pPr>
            <w:del w:id="1727" w:author="RAFAEL SOTOMAYOR" w:date="2016-12-20T17:07:00Z">
              <w:r w:rsidDel="00C66CF8">
                <w:rPr>
                  <w:sz w:val="16"/>
                  <w:szCs w:val="16"/>
                </w:rPr>
                <w:delText>1</w:delText>
              </w:r>
            </w:del>
          </w:p>
        </w:tc>
        <w:tc>
          <w:tcPr>
            <w:tcW w:w="995" w:type="dxa"/>
            <w:tcMar>
              <w:top w:w="40" w:type="dxa"/>
              <w:left w:w="40" w:type="dxa"/>
              <w:bottom w:w="40" w:type="dxa"/>
              <w:right w:w="40" w:type="dxa"/>
            </w:tcMar>
            <w:vAlign w:val="bottom"/>
          </w:tcPr>
          <w:p w:rsidR="00071D81" w:rsidDel="00C66CF8" w:rsidRDefault="004423CA">
            <w:pPr>
              <w:contextualSpacing w:val="0"/>
              <w:rPr>
                <w:del w:id="1728" w:author="RAFAEL SOTOMAYOR" w:date="2016-12-20T17:07:00Z"/>
              </w:rPr>
            </w:pPr>
            <w:del w:id="1729" w:author="RAFAEL SOTOMAYOR" w:date="2016-12-20T17:07:00Z">
              <w:r w:rsidDel="00C66CF8">
                <w:rPr>
                  <w:sz w:val="16"/>
                  <w:szCs w:val="16"/>
                </w:rPr>
                <w:delText>0</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730" w:author="RAFAEL SOTOMAYOR" w:date="2016-12-20T17:07:00Z"/>
              </w:rPr>
            </w:pPr>
            <w:del w:id="1731" w:author="RAFAEL SOTOMAYOR" w:date="2016-12-20T17:07:00Z">
              <w:r w:rsidDel="00C66CF8">
                <w:rPr>
                  <w:sz w:val="16"/>
                  <w:szCs w:val="16"/>
                </w:rPr>
                <w:delText>0</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732" w:author="RAFAEL SOTOMAYOR" w:date="2016-12-20T17:07:00Z"/>
              </w:rPr>
            </w:pPr>
            <w:del w:id="1733" w:author="RAFAEL SOTOMAYOR" w:date="2016-12-20T17:07:00Z">
              <w:r w:rsidDel="00C66CF8">
                <w:rPr>
                  <w:sz w:val="16"/>
                  <w:szCs w:val="16"/>
                </w:rPr>
                <w:delText>2.235</w:delText>
              </w:r>
            </w:del>
          </w:p>
        </w:tc>
      </w:tr>
      <w:tr w:rsidR="00071D81" w:rsidDel="00C66CF8">
        <w:tblPrEx>
          <w:tblCellMar>
            <w:top w:w="0" w:type="dxa"/>
            <w:left w:w="0" w:type="dxa"/>
            <w:bottom w:w="0" w:type="dxa"/>
            <w:right w:w="0" w:type="dxa"/>
          </w:tblCellMar>
        </w:tblPrEx>
        <w:trPr>
          <w:del w:id="1734"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735" w:author="RAFAEL SOTOMAYOR" w:date="2016-12-20T17:07:00Z"/>
              </w:rPr>
            </w:pPr>
            <w:del w:id="1736" w:author="RAFAEL SOTOMAYOR" w:date="2016-12-20T17:07:00Z">
              <w:r w:rsidDel="00C66CF8">
                <w:rPr>
                  <w:sz w:val="16"/>
                  <w:szCs w:val="16"/>
                </w:rPr>
                <w:delText>Duraznos y Nectarinas</w:delText>
              </w:r>
            </w:del>
          </w:p>
        </w:tc>
        <w:tc>
          <w:tcPr>
            <w:tcW w:w="880" w:type="dxa"/>
            <w:tcMar>
              <w:top w:w="40" w:type="dxa"/>
              <w:left w:w="40" w:type="dxa"/>
              <w:bottom w:w="40" w:type="dxa"/>
              <w:right w:w="40" w:type="dxa"/>
            </w:tcMar>
            <w:vAlign w:val="bottom"/>
          </w:tcPr>
          <w:p w:rsidR="00071D81" w:rsidDel="00C66CF8" w:rsidRDefault="004423CA">
            <w:pPr>
              <w:contextualSpacing w:val="0"/>
              <w:rPr>
                <w:del w:id="1737" w:author="RAFAEL SOTOMAYOR" w:date="2016-12-20T17:07:00Z"/>
              </w:rPr>
            </w:pPr>
            <w:del w:id="1738" w:author="RAFAEL SOTOMAYOR" w:date="2016-12-20T17:07:00Z">
              <w:r w:rsidDel="00C66CF8">
                <w:rPr>
                  <w:sz w:val="16"/>
                  <w:szCs w:val="16"/>
                </w:rPr>
                <w:delText>0</w:delText>
              </w:r>
            </w:del>
          </w:p>
        </w:tc>
        <w:tc>
          <w:tcPr>
            <w:tcW w:w="1024" w:type="dxa"/>
            <w:tcMar>
              <w:top w:w="40" w:type="dxa"/>
              <w:left w:w="40" w:type="dxa"/>
              <w:bottom w:w="40" w:type="dxa"/>
              <w:right w:w="40" w:type="dxa"/>
            </w:tcMar>
            <w:vAlign w:val="bottom"/>
          </w:tcPr>
          <w:p w:rsidR="00071D81" w:rsidDel="00C66CF8" w:rsidRDefault="004423CA">
            <w:pPr>
              <w:contextualSpacing w:val="0"/>
              <w:rPr>
                <w:del w:id="1739" w:author="RAFAEL SOTOMAYOR" w:date="2016-12-20T17:07:00Z"/>
              </w:rPr>
            </w:pPr>
            <w:del w:id="1740" w:author="RAFAEL SOTOMAYOR" w:date="2016-12-20T17:07:00Z">
              <w:r w:rsidDel="00C66CF8">
                <w:rPr>
                  <w:sz w:val="16"/>
                  <w:szCs w:val="16"/>
                </w:rPr>
                <w:delText>30</w:delText>
              </w:r>
            </w:del>
          </w:p>
        </w:tc>
        <w:tc>
          <w:tcPr>
            <w:tcW w:w="1039" w:type="dxa"/>
            <w:tcMar>
              <w:top w:w="40" w:type="dxa"/>
              <w:left w:w="40" w:type="dxa"/>
              <w:bottom w:w="40" w:type="dxa"/>
              <w:right w:w="40" w:type="dxa"/>
            </w:tcMar>
            <w:vAlign w:val="bottom"/>
          </w:tcPr>
          <w:p w:rsidR="00071D81" w:rsidDel="00C66CF8" w:rsidRDefault="004423CA">
            <w:pPr>
              <w:contextualSpacing w:val="0"/>
              <w:rPr>
                <w:del w:id="1741" w:author="RAFAEL SOTOMAYOR" w:date="2016-12-20T17:07:00Z"/>
              </w:rPr>
            </w:pPr>
            <w:del w:id="1742" w:author="RAFAEL SOTOMAYOR" w:date="2016-12-20T17:07:00Z">
              <w:r w:rsidDel="00C66CF8">
                <w:rPr>
                  <w:sz w:val="16"/>
                  <w:szCs w:val="16"/>
                </w:rPr>
                <w:delText>350</w:delText>
              </w:r>
            </w:del>
          </w:p>
        </w:tc>
        <w:tc>
          <w:tcPr>
            <w:tcW w:w="1327" w:type="dxa"/>
            <w:tcMar>
              <w:top w:w="40" w:type="dxa"/>
              <w:left w:w="40" w:type="dxa"/>
              <w:bottom w:w="40" w:type="dxa"/>
              <w:right w:w="40" w:type="dxa"/>
            </w:tcMar>
            <w:vAlign w:val="bottom"/>
          </w:tcPr>
          <w:p w:rsidR="00071D81" w:rsidDel="00C66CF8" w:rsidRDefault="004423CA">
            <w:pPr>
              <w:contextualSpacing w:val="0"/>
              <w:rPr>
                <w:del w:id="1743" w:author="RAFAEL SOTOMAYOR" w:date="2016-12-20T17:07:00Z"/>
              </w:rPr>
            </w:pPr>
            <w:del w:id="1744" w:author="RAFAEL SOTOMAYOR" w:date="2016-12-20T17:07:00Z">
              <w:r w:rsidDel="00C66CF8">
                <w:rPr>
                  <w:sz w:val="16"/>
                  <w:szCs w:val="16"/>
                </w:rPr>
                <w:delText>157</w:delText>
              </w:r>
            </w:del>
          </w:p>
        </w:tc>
        <w:tc>
          <w:tcPr>
            <w:tcW w:w="966" w:type="dxa"/>
            <w:tcMar>
              <w:top w:w="40" w:type="dxa"/>
              <w:left w:w="40" w:type="dxa"/>
              <w:bottom w:w="40" w:type="dxa"/>
              <w:right w:w="40" w:type="dxa"/>
            </w:tcMar>
            <w:vAlign w:val="bottom"/>
          </w:tcPr>
          <w:p w:rsidR="00071D81" w:rsidDel="00C66CF8" w:rsidRDefault="004423CA">
            <w:pPr>
              <w:contextualSpacing w:val="0"/>
              <w:rPr>
                <w:del w:id="1745" w:author="RAFAEL SOTOMAYOR" w:date="2016-12-20T17:07:00Z"/>
              </w:rPr>
            </w:pPr>
            <w:del w:id="1746" w:author="RAFAEL SOTOMAYOR" w:date="2016-12-20T17:07:00Z">
              <w:r w:rsidDel="00C66CF8">
                <w:rPr>
                  <w:sz w:val="16"/>
                  <w:szCs w:val="16"/>
                </w:rPr>
                <w:delText>585</w:delText>
              </w:r>
            </w:del>
          </w:p>
        </w:tc>
        <w:tc>
          <w:tcPr>
            <w:tcW w:w="620" w:type="dxa"/>
            <w:tcMar>
              <w:top w:w="40" w:type="dxa"/>
              <w:left w:w="40" w:type="dxa"/>
              <w:bottom w:w="40" w:type="dxa"/>
              <w:right w:w="40" w:type="dxa"/>
            </w:tcMar>
            <w:vAlign w:val="bottom"/>
          </w:tcPr>
          <w:p w:rsidR="00071D81" w:rsidDel="00C66CF8" w:rsidRDefault="004423CA">
            <w:pPr>
              <w:contextualSpacing w:val="0"/>
              <w:rPr>
                <w:del w:id="1747" w:author="RAFAEL SOTOMAYOR" w:date="2016-12-20T17:07:00Z"/>
              </w:rPr>
            </w:pPr>
            <w:del w:id="1748" w:author="RAFAEL SOTOMAYOR" w:date="2016-12-20T17:07:00Z">
              <w:r w:rsidDel="00C66CF8">
                <w:rPr>
                  <w:sz w:val="16"/>
                  <w:szCs w:val="16"/>
                </w:rPr>
                <w:delText>32</w:delText>
              </w:r>
            </w:del>
          </w:p>
        </w:tc>
        <w:tc>
          <w:tcPr>
            <w:tcW w:w="692" w:type="dxa"/>
            <w:tcMar>
              <w:top w:w="40" w:type="dxa"/>
              <w:left w:w="40" w:type="dxa"/>
              <w:bottom w:w="40" w:type="dxa"/>
              <w:right w:w="40" w:type="dxa"/>
            </w:tcMar>
            <w:vAlign w:val="bottom"/>
          </w:tcPr>
          <w:p w:rsidR="00071D81" w:rsidDel="00C66CF8" w:rsidRDefault="004423CA">
            <w:pPr>
              <w:contextualSpacing w:val="0"/>
              <w:rPr>
                <w:del w:id="1749" w:author="RAFAEL SOTOMAYOR" w:date="2016-12-20T17:07:00Z"/>
              </w:rPr>
            </w:pPr>
            <w:del w:id="1750" w:author="RAFAEL SOTOMAYOR" w:date="2016-12-20T17:07:00Z">
              <w:r w:rsidDel="00C66CF8">
                <w:rPr>
                  <w:sz w:val="16"/>
                  <w:szCs w:val="16"/>
                </w:rPr>
                <w:delText>0</w:delText>
              </w:r>
            </w:del>
          </w:p>
        </w:tc>
        <w:tc>
          <w:tcPr>
            <w:tcW w:w="995" w:type="dxa"/>
            <w:tcMar>
              <w:top w:w="40" w:type="dxa"/>
              <w:left w:w="40" w:type="dxa"/>
              <w:bottom w:w="40" w:type="dxa"/>
              <w:right w:w="40" w:type="dxa"/>
            </w:tcMar>
            <w:vAlign w:val="bottom"/>
          </w:tcPr>
          <w:p w:rsidR="00071D81" w:rsidDel="00C66CF8" w:rsidRDefault="004423CA">
            <w:pPr>
              <w:contextualSpacing w:val="0"/>
              <w:rPr>
                <w:del w:id="1751" w:author="RAFAEL SOTOMAYOR" w:date="2016-12-20T17:07:00Z"/>
              </w:rPr>
            </w:pPr>
            <w:del w:id="1752" w:author="RAFAEL SOTOMAYOR" w:date="2016-12-20T17:07:00Z">
              <w:r w:rsidDel="00C66CF8">
                <w:rPr>
                  <w:sz w:val="16"/>
                  <w:szCs w:val="16"/>
                </w:rPr>
                <w:delText>0</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753" w:author="RAFAEL SOTOMAYOR" w:date="2016-12-20T17:07:00Z"/>
              </w:rPr>
            </w:pPr>
            <w:del w:id="1754" w:author="RAFAEL SOTOMAYOR" w:date="2016-12-20T17:07:00Z">
              <w:r w:rsidDel="00C66CF8">
                <w:rPr>
                  <w:sz w:val="16"/>
                  <w:szCs w:val="16"/>
                </w:rPr>
                <w:delText>0</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755" w:author="RAFAEL SOTOMAYOR" w:date="2016-12-20T17:07:00Z"/>
              </w:rPr>
            </w:pPr>
            <w:del w:id="1756" w:author="RAFAEL SOTOMAYOR" w:date="2016-12-20T17:07:00Z">
              <w:r w:rsidDel="00C66CF8">
                <w:rPr>
                  <w:sz w:val="16"/>
                  <w:szCs w:val="16"/>
                </w:rPr>
                <w:delText>1.155</w:delText>
              </w:r>
            </w:del>
          </w:p>
        </w:tc>
      </w:tr>
      <w:tr w:rsidR="00071D81" w:rsidDel="00C66CF8">
        <w:tblPrEx>
          <w:tblCellMar>
            <w:top w:w="0" w:type="dxa"/>
            <w:left w:w="0" w:type="dxa"/>
            <w:bottom w:w="0" w:type="dxa"/>
            <w:right w:w="0" w:type="dxa"/>
          </w:tblCellMar>
        </w:tblPrEx>
        <w:trPr>
          <w:del w:id="1757"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758" w:author="RAFAEL SOTOMAYOR" w:date="2016-12-20T17:07:00Z"/>
              </w:rPr>
            </w:pPr>
            <w:del w:id="1759" w:author="RAFAEL SOTOMAYOR" w:date="2016-12-20T17:07:00Z">
              <w:r w:rsidDel="00C66CF8">
                <w:rPr>
                  <w:sz w:val="16"/>
                  <w:szCs w:val="16"/>
                </w:rPr>
                <w:delText>Kiwi</w:delText>
              </w:r>
            </w:del>
          </w:p>
        </w:tc>
        <w:tc>
          <w:tcPr>
            <w:tcW w:w="880" w:type="dxa"/>
            <w:tcMar>
              <w:top w:w="40" w:type="dxa"/>
              <w:left w:w="40" w:type="dxa"/>
              <w:bottom w:w="40" w:type="dxa"/>
              <w:right w:w="40" w:type="dxa"/>
            </w:tcMar>
            <w:vAlign w:val="bottom"/>
          </w:tcPr>
          <w:p w:rsidR="00071D81" w:rsidDel="00C66CF8" w:rsidRDefault="004423CA">
            <w:pPr>
              <w:contextualSpacing w:val="0"/>
              <w:rPr>
                <w:del w:id="1760" w:author="RAFAEL SOTOMAYOR" w:date="2016-12-20T17:07:00Z"/>
              </w:rPr>
            </w:pPr>
            <w:del w:id="1761" w:author="RAFAEL SOTOMAYOR" w:date="2016-12-20T17:07:00Z">
              <w:r w:rsidDel="00C66CF8">
                <w:rPr>
                  <w:sz w:val="16"/>
                  <w:szCs w:val="16"/>
                </w:rPr>
                <w:delText>0</w:delText>
              </w:r>
            </w:del>
          </w:p>
        </w:tc>
        <w:tc>
          <w:tcPr>
            <w:tcW w:w="1024" w:type="dxa"/>
            <w:tcMar>
              <w:top w:w="40" w:type="dxa"/>
              <w:left w:w="40" w:type="dxa"/>
              <w:bottom w:w="40" w:type="dxa"/>
              <w:right w:w="40" w:type="dxa"/>
            </w:tcMar>
            <w:vAlign w:val="bottom"/>
          </w:tcPr>
          <w:p w:rsidR="00071D81" w:rsidDel="00C66CF8" w:rsidRDefault="004423CA">
            <w:pPr>
              <w:contextualSpacing w:val="0"/>
              <w:rPr>
                <w:del w:id="1762" w:author="RAFAEL SOTOMAYOR" w:date="2016-12-20T17:07:00Z"/>
              </w:rPr>
            </w:pPr>
            <w:del w:id="1763" w:author="RAFAEL SOTOMAYOR" w:date="2016-12-20T17:07:00Z">
              <w:r w:rsidDel="00C66CF8">
                <w:rPr>
                  <w:sz w:val="16"/>
                  <w:szCs w:val="16"/>
                </w:rPr>
                <w:delText>0</w:delText>
              </w:r>
            </w:del>
          </w:p>
        </w:tc>
        <w:tc>
          <w:tcPr>
            <w:tcW w:w="1039" w:type="dxa"/>
            <w:tcMar>
              <w:top w:w="40" w:type="dxa"/>
              <w:left w:w="40" w:type="dxa"/>
              <w:bottom w:w="40" w:type="dxa"/>
              <w:right w:w="40" w:type="dxa"/>
            </w:tcMar>
            <w:vAlign w:val="bottom"/>
          </w:tcPr>
          <w:p w:rsidR="00071D81" w:rsidDel="00C66CF8" w:rsidRDefault="004423CA">
            <w:pPr>
              <w:contextualSpacing w:val="0"/>
              <w:rPr>
                <w:del w:id="1764" w:author="RAFAEL SOTOMAYOR" w:date="2016-12-20T17:07:00Z"/>
              </w:rPr>
            </w:pPr>
            <w:del w:id="1765" w:author="RAFAEL SOTOMAYOR" w:date="2016-12-20T17:07:00Z">
              <w:r w:rsidDel="00C66CF8">
                <w:rPr>
                  <w:sz w:val="16"/>
                  <w:szCs w:val="16"/>
                </w:rPr>
                <w:delText>16</w:delText>
              </w:r>
            </w:del>
          </w:p>
        </w:tc>
        <w:tc>
          <w:tcPr>
            <w:tcW w:w="1327" w:type="dxa"/>
            <w:tcMar>
              <w:top w:w="40" w:type="dxa"/>
              <w:left w:w="40" w:type="dxa"/>
              <w:bottom w:w="40" w:type="dxa"/>
              <w:right w:w="40" w:type="dxa"/>
            </w:tcMar>
            <w:vAlign w:val="bottom"/>
          </w:tcPr>
          <w:p w:rsidR="00071D81" w:rsidDel="00C66CF8" w:rsidRDefault="004423CA">
            <w:pPr>
              <w:contextualSpacing w:val="0"/>
              <w:rPr>
                <w:del w:id="1766" w:author="RAFAEL SOTOMAYOR" w:date="2016-12-20T17:07:00Z"/>
              </w:rPr>
            </w:pPr>
            <w:del w:id="1767" w:author="RAFAEL SOTOMAYOR" w:date="2016-12-20T17:07:00Z">
              <w:r w:rsidDel="00C66CF8">
                <w:rPr>
                  <w:sz w:val="16"/>
                  <w:szCs w:val="16"/>
                </w:rPr>
                <w:delText>38</w:delText>
              </w:r>
            </w:del>
          </w:p>
        </w:tc>
        <w:tc>
          <w:tcPr>
            <w:tcW w:w="966" w:type="dxa"/>
            <w:tcMar>
              <w:top w:w="40" w:type="dxa"/>
              <w:left w:w="40" w:type="dxa"/>
              <w:bottom w:w="40" w:type="dxa"/>
              <w:right w:w="40" w:type="dxa"/>
            </w:tcMar>
            <w:vAlign w:val="bottom"/>
          </w:tcPr>
          <w:p w:rsidR="00071D81" w:rsidDel="00C66CF8" w:rsidRDefault="004423CA">
            <w:pPr>
              <w:contextualSpacing w:val="0"/>
              <w:rPr>
                <w:del w:id="1768" w:author="RAFAEL SOTOMAYOR" w:date="2016-12-20T17:07:00Z"/>
              </w:rPr>
            </w:pPr>
            <w:del w:id="1769" w:author="RAFAEL SOTOMAYOR" w:date="2016-12-20T17:07:00Z">
              <w:r w:rsidDel="00C66CF8">
                <w:rPr>
                  <w:sz w:val="16"/>
                  <w:szCs w:val="16"/>
                </w:rPr>
                <w:delText>327</w:delText>
              </w:r>
            </w:del>
          </w:p>
        </w:tc>
        <w:tc>
          <w:tcPr>
            <w:tcW w:w="620" w:type="dxa"/>
            <w:tcMar>
              <w:top w:w="40" w:type="dxa"/>
              <w:left w:w="40" w:type="dxa"/>
              <w:bottom w:w="40" w:type="dxa"/>
              <w:right w:w="40" w:type="dxa"/>
            </w:tcMar>
            <w:vAlign w:val="bottom"/>
          </w:tcPr>
          <w:p w:rsidR="00071D81" w:rsidDel="00C66CF8" w:rsidRDefault="004423CA">
            <w:pPr>
              <w:contextualSpacing w:val="0"/>
              <w:rPr>
                <w:del w:id="1770" w:author="RAFAEL SOTOMAYOR" w:date="2016-12-20T17:07:00Z"/>
              </w:rPr>
            </w:pPr>
            <w:del w:id="1771" w:author="RAFAEL SOTOMAYOR" w:date="2016-12-20T17:07:00Z">
              <w:r w:rsidDel="00C66CF8">
                <w:rPr>
                  <w:sz w:val="16"/>
                  <w:szCs w:val="16"/>
                </w:rPr>
                <w:delText>484</w:delText>
              </w:r>
            </w:del>
          </w:p>
        </w:tc>
        <w:tc>
          <w:tcPr>
            <w:tcW w:w="692" w:type="dxa"/>
            <w:tcMar>
              <w:top w:w="40" w:type="dxa"/>
              <w:left w:w="40" w:type="dxa"/>
              <w:bottom w:w="40" w:type="dxa"/>
              <w:right w:w="40" w:type="dxa"/>
            </w:tcMar>
            <w:vAlign w:val="bottom"/>
          </w:tcPr>
          <w:p w:rsidR="00071D81" w:rsidDel="00C66CF8" w:rsidRDefault="004423CA">
            <w:pPr>
              <w:contextualSpacing w:val="0"/>
              <w:rPr>
                <w:del w:id="1772" w:author="RAFAEL SOTOMAYOR" w:date="2016-12-20T17:07:00Z"/>
              </w:rPr>
            </w:pPr>
            <w:del w:id="1773" w:author="RAFAEL SOTOMAYOR" w:date="2016-12-20T17:07:00Z">
              <w:r w:rsidDel="00C66CF8">
                <w:rPr>
                  <w:sz w:val="16"/>
                  <w:szCs w:val="16"/>
                </w:rPr>
                <w:delText>54</w:delText>
              </w:r>
            </w:del>
          </w:p>
        </w:tc>
        <w:tc>
          <w:tcPr>
            <w:tcW w:w="995" w:type="dxa"/>
            <w:tcMar>
              <w:top w:w="40" w:type="dxa"/>
              <w:left w:w="40" w:type="dxa"/>
              <w:bottom w:w="40" w:type="dxa"/>
              <w:right w:w="40" w:type="dxa"/>
            </w:tcMar>
            <w:vAlign w:val="bottom"/>
          </w:tcPr>
          <w:p w:rsidR="00071D81" w:rsidDel="00C66CF8" w:rsidRDefault="004423CA">
            <w:pPr>
              <w:contextualSpacing w:val="0"/>
              <w:rPr>
                <w:del w:id="1774" w:author="RAFAEL SOTOMAYOR" w:date="2016-12-20T17:07:00Z"/>
              </w:rPr>
            </w:pPr>
            <w:del w:id="1775" w:author="RAFAEL SOTOMAYOR" w:date="2016-12-20T17:07:00Z">
              <w:r w:rsidDel="00C66CF8">
                <w:rPr>
                  <w:sz w:val="16"/>
                  <w:szCs w:val="16"/>
                </w:rPr>
                <w:delText>2</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776" w:author="RAFAEL SOTOMAYOR" w:date="2016-12-20T17:07:00Z"/>
              </w:rPr>
            </w:pPr>
            <w:del w:id="1777" w:author="RAFAEL SOTOMAYOR" w:date="2016-12-20T17:07:00Z">
              <w:r w:rsidDel="00C66CF8">
                <w:rPr>
                  <w:sz w:val="16"/>
                  <w:szCs w:val="16"/>
                </w:rPr>
                <w:delText>3</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778" w:author="RAFAEL SOTOMAYOR" w:date="2016-12-20T17:07:00Z"/>
              </w:rPr>
            </w:pPr>
            <w:del w:id="1779" w:author="RAFAEL SOTOMAYOR" w:date="2016-12-20T17:07:00Z">
              <w:r w:rsidDel="00C66CF8">
                <w:rPr>
                  <w:sz w:val="16"/>
                  <w:szCs w:val="16"/>
                </w:rPr>
                <w:delText>922</w:delText>
              </w:r>
            </w:del>
          </w:p>
        </w:tc>
      </w:tr>
      <w:tr w:rsidR="00071D81" w:rsidDel="00C66CF8">
        <w:tblPrEx>
          <w:tblCellMar>
            <w:top w:w="0" w:type="dxa"/>
            <w:left w:w="0" w:type="dxa"/>
            <w:bottom w:w="0" w:type="dxa"/>
            <w:right w:w="0" w:type="dxa"/>
          </w:tblCellMar>
        </w:tblPrEx>
        <w:trPr>
          <w:del w:id="1780"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781" w:author="RAFAEL SOTOMAYOR" w:date="2016-12-20T17:07:00Z"/>
              </w:rPr>
            </w:pPr>
            <w:del w:id="1782" w:author="RAFAEL SOTOMAYOR" w:date="2016-12-20T17:07:00Z">
              <w:r w:rsidDel="00C66CF8">
                <w:rPr>
                  <w:sz w:val="16"/>
                  <w:szCs w:val="16"/>
                </w:rPr>
                <w:delText>Nuez</w:delText>
              </w:r>
            </w:del>
          </w:p>
        </w:tc>
        <w:tc>
          <w:tcPr>
            <w:tcW w:w="880" w:type="dxa"/>
            <w:tcMar>
              <w:top w:w="40" w:type="dxa"/>
              <w:left w:w="40" w:type="dxa"/>
              <w:bottom w:w="40" w:type="dxa"/>
              <w:right w:w="40" w:type="dxa"/>
            </w:tcMar>
            <w:vAlign w:val="bottom"/>
          </w:tcPr>
          <w:p w:rsidR="00071D81" w:rsidDel="00C66CF8" w:rsidRDefault="004423CA">
            <w:pPr>
              <w:contextualSpacing w:val="0"/>
              <w:rPr>
                <w:del w:id="1783" w:author="RAFAEL SOTOMAYOR" w:date="2016-12-20T17:07:00Z"/>
              </w:rPr>
            </w:pPr>
            <w:del w:id="1784" w:author="RAFAEL SOTOMAYOR" w:date="2016-12-20T17:07:00Z">
              <w:r w:rsidDel="00C66CF8">
                <w:rPr>
                  <w:sz w:val="16"/>
                  <w:szCs w:val="16"/>
                </w:rPr>
                <w:delText>0</w:delText>
              </w:r>
            </w:del>
          </w:p>
        </w:tc>
        <w:tc>
          <w:tcPr>
            <w:tcW w:w="1024" w:type="dxa"/>
            <w:tcMar>
              <w:top w:w="40" w:type="dxa"/>
              <w:left w:w="40" w:type="dxa"/>
              <w:bottom w:w="40" w:type="dxa"/>
              <w:right w:w="40" w:type="dxa"/>
            </w:tcMar>
            <w:vAlign w:val="bottom"/>
          </w:tcPr>
          <w:p w:rsidR="00071D81" w:rsidDel="00C66CF8" w:rsidRDefault="004423CA">
            <w:pPr>
              <w:contextualSpacing w:val="0"/>
              <w:rPr>
                <w:del w:id="1785" w:author="RAFAEL SOTOMAYOR" w:date="2016-12-20T17:07:00Z"/>
              </w:rPr>
            </w:pPr>
            <w:del w:id="1786" w:author="RAFAEL SOTOMAYOR" w:date="2016-12-20T17:07:00Z">
              <w:r w:rsidDel="00C66CF8">
                <w:rPr>
                  <w:sz w:val="16"/>
                  <w:szCs w:val="16"/>
                </w:rPr>
                <w:delText>263</w:delText>
              </w:r>
            </w:del>
          </w:p>
        </w:tc>
        <w:tc>
          <w:tcPr>
            <w:tcW w:w="1039" w:type="dxa"/>
            <w:tcMar>
              <w:top w:w="40" w:type="dxa"/>
              <w:left w:w="40" w:type="dxa"/>
              <w:bottom w:w="40" w:type="dxa"/>
              <w:right w:w="40" w:type="dxa"/>
            </w:tcMar>
            <w:vAlign w:val="bottom"/>
          </w:tcPr>
          <w:p w:rsidR="00071D81" w:rsidDel="00C66CF8" w:rsidRDefault="004423CA">
            <w:pPr>
              <w:contextualSpacing w:val="0"/>
              <w:rPr>
                <w:del w:id="1787" w:author="RAFAEL SOTOMAYOR" w:date="2016-12-20T17:07:00Z"/>
              </w:rPr>
            </w:pPr>
            <w:del w:id="1788" w:author="RAFAEL SOTOMAYOR" w:date="2016-12-20T17:07:00Z">
              <w:r w:rsidDel="00C66CF8">
                <w:rPr>
                  <w:sz w:val="16"/>
                  <w:szCs w:val="16"/>
                </w:rPr>
                <w:delText>643</w:delText>
              </w:r>
            </w:del>
          </w:p>
        </w:tc>
        <w:tc>
          <w:tcPr>
            <w:tcW w:w="1327" w:type="dxa"/>
            <w:tcMar>
              <w:top w:w="40" w:type="dxa"/>
              <w:left w:w="40" w:type="dxa"/>
              <w:bottom w:w="40" w:type="dxa"/>
              <w:right w:w="40" w:type="dxa"/>
            </w:tcMar>
            <w:vAlign w:val="bottom"/>
          </w:tcPr>
          <w:p w:rsidR="00071D81" w:rsidDel="00C66CF8" w:rsidRDefault="004423CA">
            <w:pPr>
              <w:contextualSpacing w:val="0"/>
              <w:rPr>
                <w:del w:id="1789" w:author="RAFAEL SOTOMAYOR" w:date="2016-12-20T17:07:00Z"/>
              </w:rPr>
            </w:pPr>
            <w:del w:id="1790" w:author="RAFAEL SOTOMAYOR" w:date="2016-12-20T17:07:00Z">
              <w:r w:rsidDel="00C66CF8">
                <w:rPr>
                  <w:sz w:val="16"/>
                  <w:szCs w:val="16"/>
                </w:rPr>
                <w:delText>1.248</w:delText>
              </w:r>
            </w:del>
          </w:p>
        </w:tc>
        <w:tc>
          <w:tcPr>
            <w:tcW w:w="966" w:type="dxa"/>
            <w:tcMar>
              <w:top w:w="40" w:type="dxa"/>
              <w:left w:w="40" w:type="dxa"/>
              <w:bottom w:w="40" w:type="dxa"/>
              <w:right w:w="40" w:type="dxa"/>
            </w:tcMar>
            <w:vAlign w:val="bottom"/>
          </w:tcPr>
          <w:p w:rsidR="00071D81" w:rsidDel="00C66CF8" w:rsidRDefault="004423CA">
            <w:pPr>
              <w:contextualSpacing w:val="0"/>
              <w:rPr>
                <w:del w:id="1791" w:author="RAFAEL SOTOMAYOR" w:date="2016-12-20T17:07:00Z"/>
              </w:rPr>
            </w:pPr>
            <w:del w:id="1792" w:author="RAFAEL SOTOMAYOR" w:date="2016-12-20T17:07:00Z">
              <w:r w:rsidDel="00C66CF8">
                <w:rPr>
                  <w:sz w:val="16"/>
                  <w:szCs w:val="16"/>
                </w:rPr>
                <w:delText>598</w:delText>
              </w:r>
            </w:del>
          </w:p>
        </w:tc>
        <w:tc>
          <w:tcPr>
            <w:tcW w:w="620" w:type="dxa"/>
            <w:tcMar>
              <w:top w:w="40" w:type="dxa"/>
              <w:left w:w="40" w:type="dxa"/>
              <w:bottom w:w="40" w:type="dxa"/>
              <w:right w:w="40" w:type="dxa"/>
            </w:tcMar>
            <w:vAlign w:val="bottom"/>
          </w:tcPr>
          <w:p w:rsidR="00071D81" w:rsidDel="00C66CF8" w:rsidRDefault="004423CA">
            <w:pPr>
              <w:contextualSpacing w:val="0"/>
              <w:rPr>
                <w:del w:id="1793" w:author="RAFAEL SOTOMAYOR" w:date="2016-12-20T17:07:00Z"/>
              </w:rPr>
            </w:pPr>
            <w:del w:id="1794" w:author="RAFAEL SOTOMAYOR" w:date="2016-12-20T17:07:00Z">
              <w:r w:rsidDel="00C66CF8">
                <w:rPr>
                  <w:sz w:val="16"/>
                  <w:szCs w:val="16"/>
                </w:rPr>
                <w:delText>437</w:delText>
              </w:r>
            </w:del>
          </w:p>
        </w:tc>
        <w:tc>
          <w:tcPr>
            <w:tcW w:w="692" w:type="dxa"/>
            <w:tcMar>
              <w:top w:w="40" w:type="dxa"/>
              <w:left w:w="40" w:type="dxa"/>
              <w:bottom w:w="40" w:type="dxa"/>
              <w:right w:w="40" w:type="dxa"/>
            </w:tcMar>
            <w:vAlign w:val="bottom"/>
          </w:tcPr>
          <w:p w:rsidR="00071D81" w:rsidDel="00C66CF8" w:rsidRDefault="004423CA">
            <w:pPr>
              <w:contextualSpacing w:val="0"/>
              <w:rPr>
                <w:del w:id="1795" w:author="RAFAEL SOTOMAYOR" w:date="2016-12-20T17:07:00Z"/>
              </w:rPr>
            </w:pPr>
            <w:del w:id="1796" w:author="RAFAEL SOTOMAYOR" w:date="2016-12-20T17:07:00Z">
              <w:r w:rsidDel="00C66CF8">
                <w:rPr>
                  <w:sz w:val="16"/>
                  <w:szCs w:val="16"/>
                </w:rPr>
                <w:delText>174</w:delText>
              </w:r>
            </w:del>
          </w:p>
        </w:tc>
        <w:tc>
          <w:tcPr>
            <w:tcW w:w="995" w:type="dxa"/>
            <w:tcMar>
              <w:top w:w="40" w:type="dxa"/>
              <w:left w:w="40" w:type="dxa"/>
              <w:bottom w:w="40" w:type="dxa"/>
              <w:right w:w="40" w:type="dxa"/>
            </w:tcMar>
            <w:vAlign w:val="bottom"/>
          </w:tcPr>
          <w:p w:rsidR="00071D81" w:rsidDel="00C66CF8" w:rsidRDefault="004423CA">
            <w:pPr>
              <w:contextualSpacing w:val="0"/>
              <w:rPr>
                <w:del w:id="1797" w:author="RAFAEL SOTOMAYOR" w:date="2016-12-20T17:07:00Z"/>
              </w:rPr>
            </w:pPr>
            <w:del w:id="1798" w:author="RAFAEL SOTOMAYOR" w:date="2016-12-20T17:07:00Z">
              <w:r w:rsidDel="00C66CF8">
                <w:rPr>
                  <w:sz w:val="16"/>
                  <w:szCs w:val="16"/>
                </w:rPr>
                <w:delText>12</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799" w:author="RAFAEL SOTOMAYOR" w:date="2016-12-20T17:07:00Z"/>
              </w:rPr>
            </w:pPr>
            <w:del w:id="1800" w:author="RAFAEL SOTOMAYOR" w:date="2016-12-20T17:07:00Z">
              <w:r w:rsidDel="00C66CF8">
                <w:rPr>
                  <w:sz w:val="16"/>
                  <w:szCs w:val="16"/>
                </w:rPr>
                <w:delText>1</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801" w:author="RAFAEL SOTOMAYOR" w:date="2016-12-20T17:07:00Z"/>
              </w:rPr>
            </w:pPr>
            <w:del w:id="1802" w:author="RAFAEL SOTOMAYOR" w:date="2016-12-20T17:07:00Z">
              <w:r w:rsidDel="00C66CF8">
                <w:rPr>
                  <w:sz w:val="16"/>
                  <w:szCs w:val="16"/>
                </w:rPr>
                <w:delText>3.376</w:delText>
              </w:r>
            </w:del>
          </w:p>
        </w:tc>
      </w:tr>
      <w:tr w:rsidR="00071D81" w:rsidDel="00C66CF8">
        <w:tblPrEx>
          <w:tblCellMar>
            <w:top w:w="0" w:type="dxa"/>
            <w:left w:w="0" w:type="dxa"/>
            <w:bottom w:w="0" w:type="dxa"/>
            <w:right w:w="0" w:type="dxa"/>
          </w:tblCellMar>
        </w:tblPrEx>
        <w:trPr>
          <w:del w:id="1803"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804" w:author="RAFAEL SOTOMAYOR" w:date="2016-12-20T17:07:00Z"/>
              </w:rPr>
            </w:pPr>
            <w:del w:id="1805" w:author="RAFAEL SOTOMAYOR" w:date="2016-12-20T17:07:00Z">
              <w:r w:rsidDel="00C66CF8">
                <w:rPr>
                  <w:sz w:val="16"/>
                  <w:szCs w:val="16"/>
                </w:rPr>
                <w:delText>Olivo</w:delText>
              </w:r>
            </w:del>
          </w:p>
        </w:tc>
        <w:tc>
          <w:tcPr>
            <w:tcW w:w="880" w:type="dxa"/>
            <w:tcMar>
              <w:top w:w="40" w:type="dxa"/>
              <w:left w:w="40" w:type="dxa"/>
              <w:bottom w:w="40" w:type="dxa"/>
              <w:right w:w="40" w:type="dxa"/>
            </w:tcMar>
            <w:vAlign w:val="bottom"/>
          </w:tcPr>
          <w:p w:rsidR="00071D81" w:rsidDel="00C66CF8" w:rsidRDefault="004423CA">
            <w:pPr>
              <w:contextualSpacing w:val="0"/>
              <w:rPr>
                <w:del w:id="1806" w:author="RAFAEL SOTOMAYOR" w:date="2016-12-20T17:07:00Z"/>
              </w:rPr>
            </w:pPr>
            <w:del w:id="1807" w:author="RAFAEL SOTOMAYOR" w:date="2016-12-20T17:07:00Z">
              <w:r w:rsidDel="00C66CF8">
                <w:rPr>
                  <w:sz w:val="16"/>
                  <w:szCs w:val="16"/>
                </w:rPr>
                <w:delText>229</w:delText>
              </w:r>
            </w:del>
          </w:p>
        </w:tc>
        <w:tc>
          <w:tcPr>
            <w:tcW w:w="1024" w:type="dxa"/>
            <w:tcMar>
              <w:top w:w="40" w:type="dxa"/>
              <w:left w:w="40" w:type="dxa"/>
              <w:bottom w:w="40" w:type="dxa"/>
              <w:right w:w="40" w:type="dxa"/>
            </w:tcMar>
            <w:vAlign w:val="bottom"/>
          </w:tcPr>
          <w:p w:rsidR="00071D81" w:rsidDel="00C66CF8" w:rsidRDefault="004423CA">
            <w:pPr>
              <w:contextualSpacing w:val="0"/>
              <w:rPr>
                <w:del w:id="1808" w:author="RAFAEL SOTOMAYOR" w:date="2016-12-20T17:07:00Z"/>
              </w:rPr>
            </w:pPr>
            <w:del w:id="1809" w:author="RAFAEL SOTOMAYOR" w:date="2016-12-20T17:07:00Z">
              <w:r w:rsidDel="00C66CF8">
                <w:rPr>
                  <w:sz w:val="16"/>
                  <w:szCs w:val="16"/>
                </w:rPr>
                <w:delText>378</w:delText>
              </w:r>
            </w:del>
          </w:p>
        </w:tc>
        <w:tc>
          <w:tcPr>
            <w:tcW w:w="1039" w:type="dxa"/>
            <w:tcMar>
              <w:top w:w="40" w:type="dxa"/>
              <w:left w:w="40" w:type="dxa"/>
              <w:bottom w:w="40" w:type="dxa"/>
              <w:right w:w="40" w:type="dxa"/>
            </w:tcMar>
            <w:vAlign w:val="bottom"/>
          </w:tcPr>
          <w:p w:rsidR="00071D81" w:rsidDel="00C66CF8" w:rsidRDefault="004423CA">
            <w:pPr>
              <w:contextualSpacing w:val="0"/>
              <w:rPr>
                <w:del w:id="1810" w:author="RAFAEL SOTOMAYOR" w:date="2016-12-20T17:07:00Z"/>
              </w:rPr>
            </w:pPr>
            <w:del w:id="1811" w:author="RAFAEL SOTOMAYOR" w:date="2016-12-20T17:07:00Z">
              <w:r w:rsidDel="00C66CF8">
                <w:rPr>
                  <w:sz w:val="16"/>
                  <w:szCs w:val="16"/>
                </w:rPr>
                <w:delText>99</w:delText>
              </w:r>
            </w:del>
          </w:p>
        </w:tc>
        <w:tc>
          <w:tcPr>
            <w:tcW w:w="1327" w:type="dxa"/>
            <w:tcMar>
              <w:top w:w="40" w:type="dxa"/>
              <w:left w:w="40" w:type="dxa"/>
              <w:bottom w:w="40" w:type="dxa"/>
              <w:right w:w="40" w:type="dxa"/>
            </w:tcMar>
            <w:vAlign w:val="bottom"/>
          </w:tcPr>
          <w:p w:rsidR="00071D81" w:rsidDel="00C66CF8" w:rsidRDefault="004423CA">
            <w:pPr>
              <w:contextualSpacing w:val="0"/>
              <w:rPr>
                <w:del w:id="1812" w:author="RAFAEL SOTOMAYOR" w:date="2016-12-20T17:07:00Z"/>
              </w:rPr>
            </w:pPr>
            <w:del w:id="1813" w:author="RAFAEL SOTOMAYOR" w:date="2016-12-20T17:07:00Z">
              <w:r w:rsidDel="00C66CF8">
                <w:rPr>
                  <w:sz w:val="16"/>
                  <w:szCs w:val="16"/>
                </w:rPr>
                <w:delText>374</w:delText>
              </w:r>
            </w:del>
          </w:p>
        </w:tc>
        <w:tc>
          <w:tcPr>
            <w:tcW w:w="966" w:type="dxa"/>
            <w:tcMar>
              <w:top w:w="40" w:type="dxa"/>
              <w:left w:w="40" w:type="dxa"/>
              <w:bottom w:w="40" w:type="dxa"/>
              <w:right w:w="40" w:type="dxa"/>
            </w:tcMar>
            <w:vAlign w:val="bottom"/>
          </w:tcPr>
          <w:p w:rsidR="00071D81" w:rsidDel="00C66CF8" w:rsidRDefault="004423CA">
            <w:pPr>
              <w:contextualSpacing w:val="0"/>
              <w:rPr>
                <w:del w:id="1814" w:author="RAFAEL SOTOMAYOR" w:date="2016-12-20T17:07:00Z"/>
              </w:rPr>
            </w:pPr>
            <w:del w:id="1815" w:author="RAFAEL SOTOMAYOR" w:date="2016-12-20T17:07:00Z">
              <w:r w:rsidDel="00C66CF8">
                <w:rPr>
                  <w:sz w:val="16"/>
                  <w:szCs w:val="16"/>
                </w:rPr>
                <w:delText>433</w:delText>
              </w:r>
            </w:del>
          </w:p>
        </w:tc>
        <w:tc>
          <w:tcPr>
            <w:tcW w:w="620" w:type="dxa"/>
            <w:tcMar>
              <w:top w:w="40" w:type="dxa"/>
              <w:left w:w="40" w:type="dxa"/>
              <w:bottom w:w="40" w:type="dxa"/>
              <w:right w:w="40" w:type="dxa"/>
            </w:tcMar>
            <w:vAlign w:val="bottom"/>
          </w:tcPr>
          <w:p w:rsidR="00071D81" w:rsidDel="00C66CF8" w:rsidRDefault="004423CA">
            <w:pPr>
              <w:contextualSpacing w:val="0"/>
              <w:rPr>
                <w:del w:id="1816" w:author="RAFAEL SOTOMAYOR" w:date="2016-12-20T17:07:00Z"/>
              </w:rPr>
            </w:pPr>
            <w:del w:id="1817" w:author="RAFAEL SOTOMAYOR" w:date="2016-12-20T17:07:00Z">
              <w:r w:rsidDel="00C66CF8">
                <w:rPr>
                  <w:sz w:val="16"/>
                  <w:szCs w:val="16"/>
                </w:rPr>
                <w:delText>513</w:delText>
              </w:r>
            </w:del>
          </w:p>
        </w:tc>
        <w:tc>
          <w:tcPr>
            <w:tcW w:w="692" w:type="dxa"/>
            <w:tcMar>
              <w:top w:w="40" w:type="dxa"/>
              <w:left w:w="40" w:type="dxa"/>
              <w:bottom w:w="40" w:type="dxa"/>
              <w:right w:w="40" w:type="dxa"/>
            </w:tcMar>
            <w:vAlign w:val="bottom"/>
          </w:tcPr>
          <w:p w:rsidR="00071D81" w:rsidDel="00C66CF8" w:rsidRDefault="004423CA">
            <w:pPr>
              <w:contextualSpacing w:val="0"/>
              <w:rPr>
                <w:del w:id="1818" w:author="RAFAEL SOTOMAYOR" w:date="2016-12-20T17:07:00Z"/>
              </w:rPr>
            </w:pPr>
            <w:del w:id="1819" w:author="RAFAEL SOTOMAYOR" w:date="2016-12-20T17:07:00Z">
              <w:r w:rsidDel="00C66CF8">
                <w:rPr>
                  <w:sz w:val="16"/>
                  <w:szCs w:val="16"/>
                </w:rPr>
                <w:delText>10</w:delText>
              </w:r>
            </w:del>
          </w:p>
        </w:tc>
        <w:tc>
          <w:tcPr>
            <w:tcW w:w="995" w:type="dxa"/>
            <w:tcMar>
              <w:top w:w="40" w:type="dxa"/>
              <w:left w:w="40" w:type="dxa"/>
              <w:bottom w:w="40" w:type="dxa"/>
              <w:right w:w="40" w:type="dxa"/>
            </w:tcMar>
            <w:vAlign w:val="bottom"/>
          </w:tcPr>
          <w:p w:rsidR="00071D81" w:rsidDel="00C66CF8" w:rsidRDefault="004423CA">
            <w:pPr>
              <w:contextualSpacing w:val="0"/>
              <w:rPr>
                <w:del w:id="1820" w:author="RAFAEL SOTOMAYOR" w:date="2016-12-20T17:07:00Z"/>
              </w:rPr>
            </w:pPr>
            <w:del w:id="1821" w:author="RAFAEL SOTOMAYOR" w:date="2016-12-20T17:07:00Z">
              <w:r w:rsidDel="00C66CF8">
                <w:rPr>
                  <w:sz w:val="16"/>
                  <w:szCs w:val="16"/>
                </w:rPr>
                <w:delText>0</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822" w:author="RAFAEL SOTOMAYOR" w:date="2016-12-20T17:07:00Z"/>
              </w:rPr>
            </w:pPr>
            <w:del w:id="1823" w:author="RAFAEL SOTOMAYOR" w:date="2016-12-20T17:07:00Z">
              <w:r w:rsidDel="00C66CF8">
                <w:rPr>
                  <w:sz w:val="16"/>
                  <w:szCs w:val="16"/>
                </w:rPr>
                <w:delText>0</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824" w:author="RAFAEL SOTOMAYOR" w:date="2016-12-20T17:07:00Z"/>
              </w:rPr>
            </w:pPr>
            <w:del w:id="1825" w:author="RAFAEL SOTOMAYOR" w:date="2016-12-20T17:07:00Z">
              <w:r w:rsidDel="00C66CF8">
                <w:rPr>
                  <w:sz w:val="16"/>
                  <w:szCs w:val="16"/>
                </w:rPr>
                <w:delText>2.036</w:delText>
              </w:r>
            </w:del>
          </w:p>
        </w:tc>
      </w:tr>
      <w:tr w:rsidR="00071D81" w:rsidDel="00C66CF8">
        <w:tblPrEx>
          <w:tblCellMar>
            <w:top w:w="0" w:type="dxa"/>
            <w:left w:w="0" w:type="dxa"/>
            <w:bottom w:w="0" w:type="dxa"/>
            <w:right w:w="0" w:type="dxa"/>
          </w:tblCellMar>
        </w:tblPrEx>
        <w:trPr>
          <w:del w:id="1826"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827" w:author="RAFAEL SOTOMAYOR" w:date="2016-12-20T17:07:00Z"/>
              </w:rPr>
            </w:pPr>
            <w:del w:id="1828" w:author="RAFAEL SOTOMAYOR" w:date="2016-12-20T17:07:00Z">
              <w:r w:rsidDel="00C66CF8">
                <w:rPr>
                  <w:sz w:val="16"/>
                  <w:szCs w:val="16"/>
                </w:rPr>
                <w:delText>Paltas</w:delText>
              </w:r>
            </w:del>
          </w:p>
        </w:tc>
        <w:tc>
          <w:tcPr>
            <w:tcW w:w="880" w:type="dxa"/>
            <w:tcMar>
              <w:top w:w="40" w:type="dxa"/>
              <w:left w:w="40" w:type="dxa"/>
              <w:bottom w:w="40" w:type="dxa"/>
              <w:right w:w="40" w:type="dxa"/>
            </w:tcMar>
            <w:vAlign w:val="bottom"/>
          </w:tcPr>
          <w:p w:rsidR="00071D81" w:rsidDel="00C66CF8" w:rsidRDefault="004423CA">
            <w:pPr>
              <w:contextualSpacing w:val="0"/>
              <w:rPr>
                <w:del w:id="1829" w:author="RAFAEL SOTOMAYOR" w:date="2016-12-20T17:07:00Z"/>
              </w:rPr>
            </w:pPr>
            <w:del w:id="1830" w:author="RAFAEL SOTOMAYOR" w:date="2016-12-20T17:07:00Z">
              <w:r w:rsidDel="00C66CF8">
                <w:rPr>
                  <w:sz w:val="16"/>
                  <w:szCs w:val="16"/>
                </w:rPr>
                <w:delText>14</w:delText>
              </w:r>
            </w:del>
          </w:p>
        </w:tc>
        <w:tc>
          <w:tcPr>
            <w:tcW w:w="1024" w:type="dxa"/>
            <w:tcMar>
              <w:top w:w="40" w:type="dxa"/>
              <w:left w:w="40" w:type="dxa"/>
              <w:bottom w:w="40" w:type="dxa"/>
              <w:right w:w="40" w:type="dxa"/>
            </w:tcMar>
            <w:vAlign w:val="bottom"/>
          </w:tcPr>
          <w:p w:rsidR="00071D81" w:rsidDel="00C66CF8" w:rsidRDefault="004423CA">
            <w:pPr>
              <w:contextualSpacing w:val="0"/>
              <w:rPr>
                <w:del w:id="1831" w:author="RAFAEL SOTOMAYOR" w:date="2016-12-20T17:07:00Z"/>
              </w:rPr>
            </w:pPr>
            <w:del w:id="1832" w:author="RAFAEL SOTOMAYOR" w:date="2016-12-20T17:07:00Z">
              <w:r w:rsidDel="00C66CF8">
                <w:rPr>
                  <w:sz w:val="16"/>
                  <w:szCs w:val="16"/>
                </w:rPr>
                <w:delText>477</w:delText>
              </w:r>
            </w:del>
          </w:p>
        </w:tc>
        <w:tc>
          <w:tcPr>
            <w:tcW w:w="1039" w:type="dxa"/>
            <w:tcMar>
              <w:top w:w="40" w:type="dxa"/>
              <w:left w:w="40" w:type="dxa"/>
              <w:bottom w:w="40" w:type="dxa"/>
              <w:right w:w="40" w:type="dxa"/>
            </w:tcMar>
            <w:vAlign w:val="bottom"/>
          </w:tcPr>
          <w:p w:rsidR="00071D81" w:rsidDel="00C66CF8" w:rsidRDefault="004423CA">
            <w:pPr>
              <w:contextualSpacing w:val="0"/>
              <w:rPr>
                <w:del w:id="1833" w:author="RAFAEL SOTOMAYOR" w:date="2016-12-20T17:07:00Z"/>
              </w:rPr>
            </w:pPr>
            <w:del w:id="1834" w:author="RAFAEL SOTOMAYOR" w:date="2016-12-20T17:07:00Z">
              <w:r w:rsidDel="00C66CF8">
                <w:rPr>
                  <w:sz w:val="16"/>
                  <w:szCs w:val="16"/>
                </w:rPr>
                <w:delText>1.745</w:delText>
              </w:r>
            </w:del>
          </w:p>
        </w:tc>
        <w:tc>
          <w:tcPr>
            <w:tcW w:w="1327" w:type="dxa"/>
            <w:tcMar>
              <w:top w:w="40" w:type="dxa"/>
              <w:left w:w="40" w:type="dxa"/>
              <w:bottom w:w="40" w:type="dxa"/>
              <w:right w:w="40" w:type="dxa"/>
            </w:tcMar>
            <w:vAlign w:val="bottom"/>
          </w:tcPr>
          <w:p w:rsidR="00071D81" w:rsidDel="00C66CF8" w:rsidRDefault="004423CA">
            <w:pPr>
              <w:contextualSpacing w:val="0"/>
              <w:rPr>
                <w:del w:id="1835" w:author="RAFAEL SOTOMAYOR" w:date="2016-12-20T17:07:00Z"/>
              </w:rPr>
            </w:pPr>
            <w:del w:id="1836" w:author="RAFAEL SOTOMAYOR" w:date="2016-12-20T17:07:00Z">
              <w:r w:rsidDel="00C66CF8">
                <w:rPr>
                  <w:sz w:val="16"/>
                  <w:szCs w:val="16"/>
                </w:rPr>
                <w:delText>429</w:delText>
              </w:r>
            </w:del>
          </w:p>
        </w:tc>
        <w:tc>
          <w:tcPr>
            <w:tcW w:w="966" w:type="dxa"/>
            <w:tcMar>
              <w:top w:w="40" w:type="dxa"/>
              <w:left w:w="40" w:type="dxa"/>
              <w:bottom w:w="40" w:type="dxa"/>
              <w:right w:w="40" w:type="dxa"/>
            </w:tcMar>
            <w:vAlign w:val="bottom"/>
          </w:tcPr>
          <w:p w:rsidR="00071D81" w:rsidDel="00C66CF8" w:rsidRDefault="004423CA">
            <w:pPr>
              <w:contextualSpacing w:val="0"/>
              <w:rPr>
                <w:del w:id="1837" w:author="RAFAEL SOTOMAYOR" w:date="2016-12-20T17:07:00Z"/>
              </w:rPr>
            </w:pPr>
            <w:del w:id="1838" w:author="RAFAEL SOTOMAYOR" w:date="2016-12-20T17:07:00Z">
              <w:r w:rsidDel="00C66CF8">
                <w:rPr>
                  <w:sz w:val="16"/>
                  <w:szCs w:val="16"/>
                </w:rPr>
                <w:delText>114</w:delText>
              </w:r>
            </w:del>
          </w:p>
        </w:tc>
        <w:tc>
          <w:tcPr>
            <w:tcW w:w="620" w:type="dxa"/>
            <w:tcMar>
              <w:top w:w="40" w:type="dxa"/>
              <w:left w:w="40" w:type="dxa"/>
              <w:bottom w:w="40" w:type="dxa"/>
              <w:right w:w="40" w:type="dxa"/>
            </w:tcMar>
            <w:vAlign w:val="bottom"/>
          </w:tcPr>
          <w:p w:rsidR="00071D81" w:rsidDel="00C66CF8" w:rsidRDefault="004423CA">
            <w:pPr>
              <w:contextualSpacing w:val="0"/>
              <w:rPr>
                <w:del w:id="1839" w:author="RAFAEL SOTOMAYOR" w:date="2016-12-20T17:07:00Z"/>
              </w:rPr>
            </w:pPr>
            <w:del w:id="1840" w:author="RAFAEL SOTOMAYOR" w:date="2016-12-20T17:07:00Z">
              <w:r w:rsidDel="00C66CF8">
                <w:rPr>
                  <w:sz w:val="16"/>
                  <w:szCs w:val="16"/>
                </w:rPr>
                <w:delText>0</w:delText>
              </w:r>
            </w:del>
          </w:p>
        </w:tc>
        <w:tc>
          <w:tcPr>
            <w:tcW w:w="692" w:type="dxa"/>
            <w:tcMar>
              <w:top w:w="40" w:type="dxa"/>
              <w:left w:w="40" w:type="dxa"/>
              <w:bottom w:w="40" w:type="dxa"/>
              <w:right w:w="40" w:type="dxa"/>
            </w:tcMar>
            <w:vAlign w:val="bottom"/>
          </w:tcPr>
          <w:p w:rsidR="00071D81" w:rsidDel="00C66CF8" w:rsidRDefault="004423CA">
            <w:pPr>
              <w:contextualSpacing w:val="0"/>
              <w:rPr>
                <w:del w:id="1841" w:author="RAFAEL SOTOMAYOR" w:date="2016-12-20T17:07:00Z"/>
              </w:rPr>
            </w:pPr>
            <w:del w:id="1842" w:author="RAFAEL SOTOMAYOR" w:date="2016-12-20T17:07:00Z">
              <w:r w:rsidDel="00C66CF8">
                <w:rPr>
                  <w:sz w:val="16"/>
                  <w:szCs w:val="16"/>
                </w:rPr>
                <w:delText>3</w:delText>
              </w:r>
            </w:del>
          </w:p>
        </w:tc>
        <w:tc>
          <w:tcPr>
            <w:tcW w:w="995" w:type="dxa"/>
            <w:tcMar>
              <w:top w:w="40" w:type="dxa"/>
              <w:left w:w="40" w:type="dxa"/>
              <w:bottom w:w="40" w:type="dxa"/>
              <w:right w:w="40" w:type="dxa"/>
            </w:tcMar>
            <w:vAlign w:val="bottom"/>
          </w:tcPr>
          <w:p w:rsidR="00071D81" w:rsidDel="00C66CF8" w:rsidRDefault="004423CA">
            <w:pPr>
              <w:contextualSpacing w:val="0"/>
              <w:rPr>
                <w:del w:id="1843" w:author="RAFAEL SOTOMAYOR" w:date="2016-12-20T17:07:00Z"/>
              </w:rPr>
            </w:pPr>
            <w:del w:id="1844" w:author="RAFAEL SOTOMAYOR" w:date="2016-12-20T17:07:00Z">
              <w:r w:rsidDel="00C66CF8">
                <w:rPr>
                  <w:sz w:val="16"/>
                  <w:szCs w:val="16"/>
                </w:rPr>
                <w:delText>0</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845" w:author="RAFAEL SOTOMAYOR" w:date="2016-12-20T17:07:00Z"/>
              </w:rPr>
            </w:pPr>
            <w:del w:id="1846" w:author="RAFAEL SOTOMAYOR" w:date="2016-12-20T17:07:00Z">
              <w:r w:rsidDel="00C66CF8">
                <w:rPr>
                  <w:sz w:val="16"/>
                  <w:szCs w:val="16"/>
                </w:rPr>
                <w:delText>0</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847" w:author="RAFAEL SOTOMAYOR" w:date="2016-12-20T17:07:00Z"/>
              </w:rPr>
            </w:pPr>
            <w:del w:id="1848" w:author="RAFAEL SOTOMAYOR" w:date="2016-12-20T17:07:00Z">
              <w:r w:rsidDel="00C66CF8">
                <w:rPr>
                  <w:sz w:val="16"/>
                  <w:szCs w:val="16"/>
                </w:rPr>
                <w:delText>2.783</w:delText>
              </w:r>
            </w:del>
          </w:p>
        </w:tc>
      </w:tr>
      <w:tr w:rsidR="00071D81" w:rsidDel="00C66CF8">
        <w:tblPrEx>
          <w:tblCellMar>
            <w:top w:w="0" w:type="dxa"/>
            <w:left w:w="0" w:type="dxa"/>
            <w:bottom w:w="0" w:type="dxa"/>
            <w:right w:w="0" w:type="dxa"/>
          </w:tblCellMar>
        </w:tblPrEx>
        <w:trPr>
          <w:del w:id="1849" w:author="RAFAEL SOTOMAYOR" w:date="2016-12-20T17:07:00Z"/>
        </w:trPr>
        <w:tc>
          <w:tcPr>
            <w:tcW w:w="1082" w:type="dxa"/>
            <w:tcBorders>
              <w:left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850" w:author="RAFAEL SOTOMAYOR" w:date="2016-12-20T17:07:00Z"/>
              </w:rPr>
            </w:pPr>
            <w:del w:id="1851" w:author="RAFAEL SOTOMAYOR" w:date="2016-12-20T17:07:00Z">
              <w:r w:rsidDel="00C66CF8">
                <w:rPr>
                  <w:sz w:val="16"/>
                  <w:szCs w:val="16"/>
                </w:rPr>
                <w:delText>Pomáceas</w:delText>
              </w:r>
            </w:del>
          </w:p>
        </w:tc>
        <w:tc>
          <w:tcPr>
            <w:tcW w:w="880" w:type="dxa"/>
            <w:tcMar>
              <w:top w:w="40" w:type="dxa"/>
              <w:left w:w="40" w:type="dxa"/>
              <w:bottom w:w="40" w:type="dxa"/>
              <w:right w:w="40" w:type="dxa"/>
            </w:tcMar>
            <w:vAlign w:val="bottom"/>
          </w:tcPr>
          <w:p w:rsidR="00071D81" w:rsidDel="00C66CF8" w:rsidRDefault="004423CA">
            <w:pPr>
              <w:contextualSpacing w:val="0"/>
              <w:rPr>
                <w:del w:id="1852" w:author="RAFAEL SOTOMAYOR" w:date="2016-12-20T17:07:00Z"/>
              </w:rPr>
            </w:pPr>
            <w:del w:id="1853" w:author="RAFAEL SOTOMAYOR" w:date="2016-12-20T17:07:00Z">
              <w:r w:rsidDel="00C66CF8">
                <w:rPr>
                  <w:sz w:val="16"/>
                  <w:szCs w:val="16"/>
                </w:rPr>
                <w:delText>0</w:delText>
              </w:r>
            </w:del>
          </w:p>
        </w:tc>
        <w:tc>
          <w:tcPr>
            <w:tcW w:w="1024" w:type="dxa"/>
            <w:tcMar>
              <w:top w:w="40" w:type="dxa"/>
              <w:left w:w="40" w:type="dxa"/>
              <w:bottom w:w="40" w:type="dxa"/>
              <w:right w:w="40" w:type="dxa"/>
            </w:tcMar>
            <w:vAlign w:val="bottom"/>
          </w:tcPr>
          <w:p w:rsidR="00071D81" w:rsidDel="00C66CF8" w:rsidRDefault="004423CA">
            <w:pPr>
              <w:contextualSpacing w:val="0"/>
              <w:rPr>
                <w:del w:id="1854" w:author="RAFAEL SOTOMAYOR" w:date="2016-12-20T17:07:00Z"/>
              </w:rPr>
            </w:pPr>
            <w:del w:id="1855" w:author="RAFAEL SOTOMAYOR" w:date="2016-12-20T17:07:00Z">
              <w:r w:rsidDel="00C66CF8">
                <w:rPr>
                  <w:sz w:val="16"/>
                  <w:szCs w:val="16"/>
                </w:rPr>
                <w:delText>4</w:delText>
              </w:r>
            </w:del>
          </w:p>
        </w:tc>
        <w:tc>
          <w:tcPr>
            <w:tcW w:w="1039" w:type="dxa"/>
            <w:tcMar>
              <w:top w:w="40" w:type="dxa"/>
              <w:left w:w="40" w:type="dxa"/>
              <w:bottom w:w="40" w:type="dxa"/>
              <w:right w:w="40" w:type="dxa"/>
            </w:tcMar>
            <w:vAlign w:val="bottom"/>
          </w:tcPr>
          <w:p w:rsidR="00071D81" w:rsidDel="00C66CF8" w:rsidRDefault="004423CA">
            <w:pPr>
              <w:contextualSpacing w:val="0"/>
              <w:rPr>
                <w:del w:id="1856" w:author="RAFAEL SOTOMAYOR" w:date="2016-12-20T17:07:00Z"/>
              </w:rPr>
            </w:pPr>
            <w:del w:id="1857" w:author="RAFAEL SOTOMAYOR" w:date="2016-12-20T17:07:00Z">
              <w:r w:rsidDel="00C66CF8">
                <w:rPr>
                  <w:sz w:val="16"/>
                  <w:szCs w:val="16"/>
                </w:rPr>
                <w:delText>31</w:delText>
              </w:r>
            </w:del>
          </w:p>
        </w:tc>
        <w:tc>
          <w:tcPr>
            <w:tcW w:w="1327" w:type="dxa"/>
            <w:tcMar>
              <w:top w:w="40" w:type="dxa"/>
              <w:left w:w="40" w:type="dxa"/>
              <w:bottom w:w="40" w:type="dxa"/>
              <w:right w:w="40" w:type="dxa"/>
            </w:tcMar>
            <w:vAlign w:val="bottom"/>
          </w:tcPr>
          <w:p w:rsidR="00071D81" w:rsidDel="00C66CF8" w:rsidRDefault="004423CA">
            <w:pPr>
              <w:contextualSpacing w:val="0"/>
              <w:rPr>
                <w:del w:id="1858" w:author="RAFAEL SOTOMAYOR" w:date="2016-12-20T17:07:00Z"/>
              </w:rPr>
            </w:pPr>
            <w:del w:id="1859" w:author="RAFAEL SOTOMAYOR" w:date="2016-12-20T17:07:00Z">
              <w:r w:rsidDel="00C66CF8">
                <w:rPr>
                  <w:sz w:val="16"/>
                  <w:szCs w:val="16"/>
                </w:rPr>
                <w:delText>95</w:delText>
              </w:r>
            </w:del>
          </w:p>
        </w:tc>
        <w:tc>
          <w:tcPr>
            <w:tcW w:w="966" w:type="dxa"/>
            <w:tcMar>
              <w:top w:w="40" w:type="dxa"/>
              <w:left w:w="40" w:type="dxa"/>
              <w:bottom w:w="40" w:type="dxa"/>
              <w:right w:w="40" w:type="dxa"/>
            </w:tcMar>
            <w:vAlign w:val="bottom"/>
          </w:tcPr>
          <w:p w:rsidR="00071D81" w:rsidDel="00C66CF8" w:rsidRDefault="004423CA">
            <w:pPr>
              <w:contextualSpacing w:val="0"/>
              <w:rPr>
                <w:del w:id="1860" w:author="RAFAEL SOTOMAYOR" w:date="2016-12-20T17:07:00Z"/>
              </w:rPr>
            </w:pPr>
            <w:del w:id="1861" w:author="RAFAEL SOTOMAYOR" w:date="2016-12-20T17:07:00Z">
              <w:r w:rsidDel="00C66CF8">
                <w:rPr>
                  <w:sz w:val="16"/>
                  <w:szCs w:val="16"/>
                </w:rPr>
                <w:delText>1.411</w:delText>
              </w:r>
            </w:del>
          </w:p>
        </w:tc>
        <w:tc>
          <w:tcPr>
            <w:tcW w:w="620" w:type="dxa"/>
            <w:tcMar>
              <w:top w:w="40" w:type="dxa"/>
              <w:left w:w="40" w:type="dxa"/>
              <w:bottom w:w="40" w:type="dxa"/>
              <w:right w:w="40" w:type="dxa"/>
            </w:tcMar>
            <w:vAlign w:val="bottom"/>
          </w:tcPr>
          <w:p w:rsidR="00071D81" w:rsidDel="00C66CF8" w:rsidRDefault="004423CA">
            <w:pPr>
              <w:contextualSpacing w:val="0"/>
              <w:rPr>
                <w:del w:id="1862" w:author="RAFAEL SOTOMAYOR" w:date="2016-12-20T17:07:00Z"/>
              </w:rPr>
            </w:pPr>
            <w:del w:id="1863" w:author="RAFAEL SOTOMAYOR" w:date="2016-12-20T17:07:00Z">
              <w:r w:rsidDel="00C66CF8">
                <w:rPr>
                  <w:sz w:val="16"/>
                  <w:szCs w:val="16"/>
                </w:rPr>
                <w:delText>2.486</w:delText>
              </w:r>
            </w:del>
          </w:p>
        </w:tc>
        <w:tc>
          <w:tcPr>
            <w:tcW w:w="692" w:type="dxa"/>
            <w:tcMar>
              <w:top w:w="40" w:type="dxa"/>
              <w:left w:w="40" w:type="dxa"/>
              <w:bottom w:w="40" w:type="dxa"/>
              <w:right w:w="40" w:type="dxa"/>
            </w:tcMar>
            <w:vAlign w:val="bottom"/>
          </w:tcPr>
          <w:p w:rsidR="00071D81" w:rsidDel="00C66CF8" w:rsidRDefault="004423CA">
            <w:pPr>
              <w:contextualSpacing w:val="0"/>
              <w:rPr>
                <w:del w:id="1864" w:author="RAFAEL SOTOMAYOR" w:date="2016-12-20T17:07:00Z"/>
              </w:rPr>
            </w:pPr>
            <w:del w:id="1865" w:author="RAFAEL SOTOMAYOR" w:date="2016-12-20T17:07:00Z">
              <w:r w:rsidDel="00C66CF8">
                <w:rPr>
                  <w:sz w:val="16"/>
                  <w:szCs w:val="16"/>
                </w:rPr>
                <w:delText>170</w:delText>
              </w:r>
            </w:del>
          </w:p>
        </w:tc>
        <w:tc>
          <w:tcPr>
            <w:tcW w:w="995" w:type="dxa"/>
            <w:tcMar>
              <w:top w:w="40" w:type="dxa"/>
              <w:left w:w="40" w:type="dxa"/>
              <w:bottom w:w="40" w:type="dxa"/>
              <w:right w:w="40" w:type="dxa"/>
            </w:tcMar>
            <w:vAlign w:val="bottom"/>
          </w:tcPr>
          <w:p w:rsidR="00071D81" w:rsidDel="00C66CF8" w:rsidRDefault="004423CA">
            <w:pPr>
              <w:contextualSpacing w:val="0"/>
              <w:rPr>
                <w:del w:id="1866" w:author="RAFAEL SOTOMAYOR" w:date="2016-12-20T17:07:00Z"/>
              </w:rPr>
            </w:pPr>
            <w:del w:id="1867" w:author="RAFAEL SOTOMAYOR" w:date="2016-12-20T17:07:00Z">
              <w:r w:rsidDel="00C66CF8">
                <w:rPr>
                  <w:sz w:val="16"/>
                  <w:szCs w:val="16"/>
                </w:rPr>
                <w:delText>300</w:delText>
              </w:r>
            </w:del>
          </w:p>
        </w:tc>
        <w:tc>
          <w:tcPr>
            <w:tcW w:w="663"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868" w:author="RAFAEL SOTOMAYOR" w:date="2016-12-20T17:07:00Z"/>
              </w:rPr>
            </w:pPr>
            <w:del w:id="1869" w:author="RAFAEL SOTOMAYOR" w:date="2016-12-20T17:07:00Z">
              <w:r w:rsidDel="00C66CF8">
                <w:rPr>
                  <w:sz w:val="16"/>
                  <w:szCs w:val="16"/>
                </w:rPr>
                <w:delText>1</w:delText>
              </w:r>
            </w:del>
          </w:p>
        </w:tc>
        <w:tc>
          <w:tcPr>
            <w:tcW w:w="678" w:type="dxa"/>
            <w:tcBorders>
              <w:right w:val="single" w:sz="4" w:space="0" w:color="CCCCCC"/>
            </w:tcBorders>
            <w:tcMar>
              <w:top w:w="40" w:type="dxa"/>
              <w:left w:w="40" w:type="dxa"/>
              <w:bottom w:w="40" w:type="dxa"/>
              <w:right w:w="40" w:type="dxa"/>
            </w:tcMar>
            <w:vAlign w:val="bottom"/>
          </w:tcPr>
          <w:p w:rsidR="00071D81" w:rsidDel="00C66CF8" w:rsidRDefault="004423CA">
            <w:pPr>
              <w:contextualSpacing w:val="0"/>
              <w:rPr>
                <w:del w:id="1870" w:author="RAFAEL SOTOMAYOR" w:date="2016-12-20T17:07:00Z"/>
              </w:rPr>
            </w:pPr>
            <w:del w:id="1871" w:author="RAFAEL SOTOMAYOR" w:date="2016-12-20T17:07:00Z">
              <w:r w:rsidDel="00C66CF8">
                <w:rPr>
                  <w:sz w:val="16"/>
                  <w:szCs w:val="16"/>
                </w:rPr>
                <w:delText>4.499</w:delText>
              </w:r>
            </w:del>
          </w:p>
        </w:tc>
      </w:tr>
      <w:tr w:rsidR="00071D81" w:rsidDel="00C66CF8">
        <w:tblPrEx>
          <w:tblCellMar>
            <w:top w:w="0" w:type="dxa"/>
            <w:left w:w="0" w:type="dxa"/>
            <w:bottom w:w="0" w:type="dxa"/>
            <w:right w:w="0" w:type="dxa"/>
          </w:tblCellMar>
        </w:tblPrEx>
        <w:trPr>
          <w:del w:id="1872" w:author="RAFAEL SOTOMAYOR" w:date="2016-12-20T17:07:00Z"/>
        </w:trPr>
        <w:tc>
          <w:tcPr>
            <w:tcW w:w="1082"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873" w:author="RAFAEL SOTOMAYOR" w:date="2016-12-20T17:07:00Z"/>
              </w:rPr>
            </w:pPr>
            <w:del w:id="1874" w:author="RAFAEL SOTOMAYOR" w:date="2016-12-20T17:07:00Z">
              <w:r w:rsidDel="00C66CF8">
                <w:rPr>
                  <w:sz w:val="16"/>
                  <w:szCs w:val="16"/>
                </w:rPr>
                <w:delText>Uva de mesa</w:delText>
              </w:r>
            </w:del>
          </w:p>
        </w:tc>
        <w:tc>
          <w:tcPr>
            <w:tcW w:w="880"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875" w:author="RAFAEL SOTOMAYOR" w:date="2016-12-20T17:07:00Z"/>
              </w:rPr>
            </w:pPr>
            <w:del w:id="1876" w:author="RAFAEL SOTOMAYOR" w:date="2016-12-20T17:07:00Z">
              <w:r w:rsidDel="00C66CF8">
                <w:rPr>
                  <w:sz w:val="16"/>
                  <w:szCs w:val="16"/>
                </w:rPr>
                <w:delText>769</w:delText>
              </w:r>
            </w:del>
          </w:p>
        </w:tc>
        <w:tc>
          <w:tcPr>
            <w:tcW w:w="1024"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877" w:author="RAFAEL SOTOMAYOR" w:date="2016-12-20T17:07:00Z"/>
              </w:rPr>
            </w:pPr>
            <w:del w:id="1878" w:author="RAFAEL SOTOMAYOR" w:date="2016-12-20T17:07:00Z">
              <w:r w:rsidDel="00C66CF8">
                <w:rPr>
                  <w:sz w:val="16"/>
                  <w:szCs w:val="16"/>
                </w:rPr>
                <w:delText>835</w:delText>
              </w:r>
            </w:del>
          </w:p>
        </w:tc>
        <w:tc>
          <w:tcPr>
            <w:tcW w:w="1039"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879" w:author="RAFAEL SOTOMAYOR" w:date="2016-12-20T17:07:00Z"/>
              </w:rPr>
            </w:pPr>
            <w:del w:id="1880" w:author="RAFAEL SOTOMAYOR" w:date="2016-12-20T17:07:00Z">
              <w:r w:rsidDel="00C66CF8">
                <w:rPr>
                  <w:sz w:val="16"/>
                  <w:szCs w:val="16"/>
                </w:rPr>
                <w:delText>1.046</w:delText>
              </w:r>
            </w:del>
          </w:p>
        </w:tc>
        <w:tc>
          <w:tcPr>
            <w:tcW w:w="1327"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881" w:author="RAFAEL SOTOMAYOR" w:date="2016-12-20T17:07:00Z"/>
              </w:rPr>
            </w:pPr>
            <w:del w:id="1882" w:author="RAFAEL SOTOMAYOR" w:date="2016-12-20T17:07:00Z">
              <w:r w:rsidDel="00C66CF8">
                <w:rPr>
                  <w:sz w:val="16"/>
                  <w:szCs w:val="16"/>
                </w:rPr>
                <w:delText>849</w:delText>
              </w:r>
            </w:del>
          </w:p>
        </w:tc>
        <w:tc>
          <w:tcPr>
            <w:tcW w:w="966"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883" w:author="RAFAEL SOTOMAYOR" w:date="2016-12-20T17:07:00Z"/>
              </w:rPr>
            </w:pPr>
            <w:del w:id="1884" w:author="RAFAEL SOTOMAYOR" w:date="2016-12-20T17:07:00Z">
              <w:r w:rsidDel="00C66CF8">
                <w:rPr>
                  <w:sz w:val="16"/>
                  <w:szCs w:val="16"/>
                </w:rPr>
                <w:delText>1.212</w:delText>
              </w:r>
            </w:del>
          </w:p>
        </w:tc>
        <w:tc>
          <w:tcPr>
            <w:tcW w:w="620"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885" w:author="RAFAEL SOTOMAYOR" w:date="2016-12-20T17:07:00Z"/>
              </w:rPr>
            </w:pPr>
            <w:del w:id="1886" w:author="RAFAEL SOTOMAYOR" w:date="2016-12-20T17:07:00Z">
              <w:r w:rsidDel="00C66CF8">
                <w:rPr>
                  <w:sz w:val="16"/>
                  <w:szCs w:val="16"/>
                </w:rPr>
                <w:delText>21</w:delText>
              </w:r>
            </w:del>
          </w:p>
        </w:tc>
        <w:tc>
          <w:tcPr>
            <w:tcW w:w="692"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887" w:author="RAFAEL SOTOMAYOR" w:date="2016-12-20T17:07:00Z"/>
              </w:rPr>
            </w:pPr>
            <w:del w:id="1888" w:author="RAFAEL SOTOMAYOR" w:date="2016-12-20T17:07:00Z">
              <w:r w:rsidDel="00C66CF8">
                <w:rPr>
                  <w:sz w:val="16"/>
                  <w:szCs w:val="16"/>
                </w:rPr>
                <w:delText>0</w:delText>
              </w:r>
            </w:del>
          </w:p>
        </w:tc>
        <w:tc>
          <w:tcPr>
            <w:tcW w:w="995"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889" w:author="RAFAEL SOTOMAYOR" w:date="2016-12-20T17:07:00Z"/>
              </w:rPr>
            </w:pPr>
            <w:del w:id="1890" w:author="RAFAEL SOTOMAYOR" w:date="2016-12-20T17:07:00Z">
              <w:r w:rsidDel="00C66CF8">
                <w:rPr>
                  <w:sz w:val="16"/>
                  <w:szCs w:val="16"/>
                </w:rPr>
                <w:delText>0</w:delText>
              </w:r>
            </w:del>
          </w:p>
        </w:tc>
        <w:tc>
          <w:tcPr>
            <w:tcW w:w="663"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891" w:author="RAFAEL SOTOMAYOR" w:date="2016-12-20T17:07:00Z"/>
              </w:rPr>
            </w:pPr>
            <w:del w:id="1892" w:author="RAFAEL SOTOMAYOR" w:date="2016-12-20T17:07:00Z">
              <w:r w:rsidDel="00C66CF8">
                <w:rPr>
                  <w:sz w:val="16"/>
                  <w:szCs w:val="16"/>
                </w:rPr>
                <w:delText>0</w:delText>
              </w:r>
            </w:del>
          </w:p>
        </w:tc>
        <w:tc>
          <w:tcPr>
            <w:tcW w:w="678"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893" w:author="RAFAEL SOTOMAYOR" w:date="2016-12-20T17:07:00Z"/>
              </w:rPr>
            </w:pPr>
            <w:del w:id="1894" w:author="RAFAEL SOTOMAYOR" w:date="2016-12-20T17:07:00Z">
              <w:r w:rsidDel="00C66CF8">
                <w:rPr>
                  <w:sz w:val="16"/>
                  <w:szCs w:val="16"/>
                </w:rPr>
                <w:delText>4.730</w:delText>
              </w:r>
            </w:del>
          </w:p>
        </w:tc>
      </w:tr>
      <w:tr w:rsidR="00071D81" w:rsidDel="00C66CF8">
        <w:tblPrEx>
          <w:tblCellMar>
            <w:top w:w="0" w:type="dxa"/>
            <w:left w:w="0" w:type="dxa"/>
            <w:bottom w:w="0" w:type="dxa"/>
            <w:right w:w="0" w:type="dxa"/>
          </w:tblCellMar>
        </w:tblPrEx>
        <w:trPr>
          <w:del w:id="1895" w:author="RAFAEL SOTOMAYOR" w:date="2016-12-20T17:07:00Z"/>
        </w:trPr>
        <w:tc>
          <w:tcPr>
            <w:tcW w:w="1082"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896" w:author="RAFAEL SOTOMAYOR" w:date="2016-12-20T17:07:00Z"/>
              </w:rPr>
            </w:pPr>
            <w:del w:id="1897" w:author="RAFAEL SOTOMAYOR" w:date="2016-12-20T17:07:00Z">
              <w:r w:rsidDel="00C66CF8">
                <w:rPr>
                  <w:sz w:val="16"/>
                  <w:szCs w:val="16"/>
                </w:rPr>
                <w:delText>Suma total</w:delText>
              </w:r>
            </w:del>
          </w:p>
        </w:tc>
        <w:tc>
          <w:tcPr>
            <w:tcW w:w="880"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898" w:author="RAFAEL SOTOMAYOR" w:date="2016-12-20T17:07:00Z"/>
              </w:rPr>
            </w:pPr>
            <w:del w:id="1899" w:author="RAFAEL SOTOMAYOR" w:date="2016-12-20T17:07:00Z">
              <w:r w:rsidDel="00C66CF8">
                <w:rPr>
                  <w:sz w:val="16"/>
                  <w:szCs w:val="16"/>
                </w:rPr>
                <w:delText>1.061</w:delText>
              </w:r>
            </w:del>
          </w:p>
        </w:tc>
        <w:tc>
          <w:tcPr>
            <w:tcW w:w="1024"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900" w:author="RAFAEL SOTOMAYOR" w:date="2016-12-20T17:07:00Z"/>
              </w:rPr>
            </w:pPr>
            <w:del w:id="1901" w:author="RAFAEL SOTOMAYOR" w:date="2016-12-20T17:07:00Z">
              <w:r w:rsidDel="00C66CF8">
                <w:rPr>
                  <w:sz w:val="16"/>
                  <w:szCs w:val="16"/>
                </w:rPr>
                <w:delText>2.679</w:delText>
              </w:r>
            </w:del>
          </w:p>
        </w:tc>
        <w:tc>
          <w:tcPr>
            <w:tcW w:w="1039"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902" w:author="RAFAEL SOTOMAYOR" w:date="2016-12-20T17:07:00Z"/>
              </w:rPr>
            </w:pPr>
            <w:del w:id="1903" w:author="RAFAEL SOTOMAYOR" w:date="2016-12-20T17:07:00Z">
              <w:r w:rsidDel="00C66CF8">
                <w:rPr>
                  <w:sz w:val="16"/>
                  <w:szCs w:val="16"/>
                </w:rPr>
                <w:delText>4.542</w:delText>
              </w:r>
            </w:del>
          </w:p>
        </w:tc>
        <w:tc>
          <w:tcPr>
            <w:tcW w:w="1327"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904" w:author="RAFAEL SOTOMAYOR" w:date="2016-12-20T17:07:00Z"/>
              </w:rPr>
            </w:pPr>
            <w:del w:id="1905" w:author="RAFAEL SOTOMAYOR" w:date="2016-12-20T17:07:00Z">
              <w:r w:rsidDel="00C66CF8">
                <w:rPr>
                  <w:sz w:val="16"/>
                  <w:szCs w:val="16"/>
                </w:rPr>
                <w:delText>4.831</w:delText>
              </w:r>
            </w:del>
          </w:p>
        </w:tc>
        <w:tc>
          <w:tcPr>
            <w:tcW w:w="966"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906" w:author="RAFAEL SOTOMAYOR" w:date="2016-12-20T17:07:00Z"/>
              </w:rPr>
            </w:pPr>
            <w:del w:id="1907" w:author="RAFAEL SOTOMAYOR" w:date="2016-12-20T17:07:00Z">
              <w:r w:rsidDel="00C66CF8">
                <w:rPr>
                  <w:sz w:val="16"/>
                  <w:szCs w:val="16"/>
                </w:rPr>
                <w:delText>7.675</w:delText>
              </w:r>
            </w:del>
          </w:p>
        </w:tc>
        <w:tc>
          <w:tcPr>
            <w:tcW w:w="620"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908" w:author="RAFAEL SOTOMAYOR" w:date="2016-12-20T17:07:00Z"/>
              </w:rPr>
            </w:pPr>
            <w:del w:id="1909" w:author="RAFAEL SOTOMAYOR" w:date="2016-12-20T17:07:00Z">
              <w:r w:rsidDel="00C66CF8">
                <w:rPr>
                  <w:sz w:val="16"/>
                  <w:szCs w:val="16"/>
                </w:rPr>
                <w:delText>6.642</w:delText>
              </w:r>
            </w:del>
          </w:p>
        </w:tc>
        <w:tc>
          <w:tcPr>
            <w:tcW w:w="692"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910" w:author="RAFAEL SOTOMAYOR" w:date="2016-12-20T17:07:00Z"/>
              </w:rPr>
            </w:pPr>
            <w:del w:id="1911" w:author="RAFAEL SOTOMAYOR" w:date="2016-12-20T17:07:00Z">
              <w:r w:rsidDel="00C66CF8">
                <w:rPr>
                  <w:sz w:val="16"/>
                  <w:szCs w:val="16"/>
                </w:rPr>
                <w:delText>1.488</w:delText>
              </w:r>
            </w:del>
          </w:p>
        </w:tc>
        <w:tc>
          <w:tcPr>
            <w:tcW w:w="995" w:type="dxa"/>
            <w:tcBorders>
              <w:bottom w:val="single" w:sz="4" w:space="0" w:color="CCCCCC"/>
            </w:tcBorders>
            <w:tcMar>
              <w:top w:w="40" w:type="dxa"/>
              <w:left w:w="40" w:type="dxa"/>
              <w:bottom w:w="40" w:type="dxa"/>
              <w:right w:w="40" w:type="dxa"/>
            </w:tcMar>
            <w:vAlign w:val="bottom"/>
          </w:tcPr>
          <w:p w:rsidR="00071D81" w:rsidDel="00C66CF8" w:rsidRDefault="004423CA">
            <w:pPr>
              <w:contextualSpacing w:val="0"/>
              <w:rPr>
                <w:del w:id="1912" w:author="RAFAEL SOTOMAYOR" w:date="2016-12-20T17:07:00Z"/>
              </w:rPr>
            </w:pPr>
            <w:del w:id="1913" w:author="RAFAEL SOTOMAYOR" w:date="2016-12-20T17:07:00Z">
              <w:r w:rsidDel="00C66CF8">
                <w:rPr>
                  <w:sz w:val="16"/>
                  <w:szCs w:val="16"/>
                </w:rPr>
                <w:delText>965</w:delText>
              </w:r>
            </w:del>
          </w:p>
        </w:tc>
        <w:tc>
          <w:tcPr>
            <w:tcW w:w="663"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914" w:author="RAFAEL SOTOMAYOR" w:date="2016-12-20T17:07:00Z"/>
              </w:rPr>
            </w:pPr>
            <w:del w:id="1915" w:author="RAFAEL SOTOMAYOR" w:date="2016-12-20T17:07:00Z">
              <w:r w:rsidDel="00C66CF8">
                <w:rPr>
                  <w:sz w:val="16"/>
                  <w:szCs w:val="16"/>
                </w:rPr>
                <w:delText>224</w:delText>
              </w:r>
            </w:del>
          </w:p>
        </w:tc>
        <w:tc>
          <w:tcPr>
            <w:tcW w:w="678"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1916" w:author="RAFAEL SOTOMAYOR" w:date="2016-12-20T17:07:00Z"/>
              </w:rPr>
            </w:pPr>
            <w:del w:id="1917" w:author="RAFAEL SOTOMAYOR" w:date="2016-12-20T17:07:00Z">
              <w:r w:rsidDel="00C66CF8">
                <w:rPr>
                  <w:sz w:val="16"/>
                  <w:szCs w:val="16"/>
                </w:rPr>
                <w:delText>30.107</w:delText>
              </w:r>
            </w:del>
          </w:p>
        </w:tc>
      </w:tr>
    </w:tbl>
    <w:p w:rsidR="00071D81" w:rsidDel="00C66CF8" w:rsidRDefault="00071D81">
      <w:pPr>
        <w:contextualSpacing w:val="0"/>
        <w:rPr>
          <w:del w:id="1918" w:author="RAFAEL SOTOMAYOR" w:date="2016-12-20T17:07:00Z"/>
        </w:rPr>
      </w:pPr>
    </w:p>
    <w:p w:rsidR="00071D81" w:rsidDel="00C66CF8" w:rsidRDefault="00071D81">
      <w:pPr>
        <w:contextualSpacing w:val="0"/>
        <w:rPr>
          <w:del w:id="1919" w:author="RAFAEL SOTOMAYOR" w:date="2016-12-20T17:07:00Z"/>
        </w:rPr>
      </w:pPr>
    </w:p>
    <w:p w:rsidR="00071D81" w:rsidDel="00C66CF8" w:rsidRDefault="004423CA">
      <w:pPr>
        <w:rPr>
          <w:del w:id="1920" w:author="RAFAEL SOTOMAYOR" w:date="2016-12-20T17:07:00Z"/>
        </w:rPr>
      </w:pPr>
      <w:del w:id="1921" w:author="RAFAEL SOTOMAYOR" w:date="2016-12-20T17:07:00Z">
        <w:r w:rsidDel="00C66CF8">
          <w:br w:type="page"/>
        </w:r>
      </w:del>
    </w:p>
    <w:p w:rsidR="00071D81" w:rsidDel="00C66CF8" w:rsidRDefault="00071D81">
      <w:pPr>
        <w:contextualSpacing w:val="0"/>
        <w:rPr>
          <w:del w:id="1922" w:author="RAFAEL SOTOMAYOR" w:date="2016-12-20T17:07:00Z"/>
        </w:rPr>
      </w:pPr>
    </w:p>
    <w:p w:rsidR="00071D81" w:rsidDel="00C66CF8" w:rsidRDefault="004423CA">
      <w:pPr>
        <w:contextualSpacing w:val="0"/>
        <w:rPr>
          <w:del w:id="1923" w:author="RAFAEL SOTOMAYOR" w:date="2016-12-20T17:07:00Z"/>
        </w:rPr>
      </w:pPr>
      <w:del w:id="1924" w:author="RAFAEL SOTOMAYOR" w:date="2016-12-20T17:07:00Z">
        <w:r w:rsidDel="00C66CF8">
          <w:delText>Resumiendo la tabla anterior y concentr</w:delText>
        </w:r>
        <w:r w:rsidDel="00C66CF8">
          <w:delText>ándose solo en la UMA por especie tenemos la ilustración siguiente:</w:delText>
        </w:r>
      </w:del>
    </w:p>
    <w:p w:rsidR="00071D81" w:rsidDel="00C66CF8" w:rsidRDefault="004423CA">
      <w:pPr>
        <w:contextualSpacing w:val="0"/>
        <w:jc w:val="center"/>
        <w:rPr>
          <w:del w:id="1925" w:author="RAFAEL SOTOMAYOR" w:date="2016-12-20T17:07:00Z"/>
        </w:rPr>
      </w:pPr>
      <w:del w:id="1926" w:author="RAFAEL SOTOMAYOR" w:date="2016-12-20T17:07:00Z">
        <w:r w:rsidDel="00C66CF8">
          <w:rPr>
            <w:noProof/>
          </w:rPr>
          <w:drawing>
            <wp:inline distT="114300" distB="114300" distL="114300" distR="114300" wp14:anchorId="4470AFBE" wp14:editId="3212E557">
              <wp:extent cx="5323613" cy="3939473"/>
              <wp:effectExtent l="0" t="0" r="0" b="0"/>
              <wp:docPr id="28" name="image57.png" title="Gráfico"/>
              <wp:cNvGraphicFramePr/>
              <a:graphic xmlns:a="http://schemas.openxmlformats.org/drawingml/2006/main">
                <a:graphicData uri="http://schemas.openxmlformats.org/drawingml/2006/picture">
                  <pic:pic xmlns:pic="http://schemas.openxmlformats.org/drawingml/2006/picture">
                    <pic:nvPicPr>
                      <pic:cNvPr id="0" name="image57.png" title="Gráfico"/>
                      <pic:cNvPicPr preferRelativeResize="0"/>
                    </pic:nvPicPr>
                    <pic:blipFill>
                      <a:blip r:embed="rId11"/>
                      <a:srcRect/>
                      <a:stretch>
                        <a:fillRect/>
                      </a:stretch>
                    </pic:blipFill>
                    <pic:spPr>
                      <a:xfrm>
                        <a:off x="0" y="0"/>
                        <a:ext cx="5323613" cy="3939473"/>
                      </a:xfrm>
                      <a:prstGeom prst="rect">
                        <a:avLst/>
                      </a:prstGeom>
                      <a:ln/>
                    </pic:spPr>
                  </pic:pic>
                </a:graphicData>
              </a:graphic>
            </wp:inline>
          </w:drawing>
        </w:r>
      </w:del>
    </w:p>
    <w:p w:rsidR="00071D81" w:rsidDel="00C66CF8" w:rsidRDefault="004423CA">
      <w:pPr>
        <w:contextualSpacing w:val="0"/>
        <w:rPr>
          <w:del w:id="1927" w:author="RAFAEL SOTOMAYOR" w:date="2016-12-20T17:07:00Z"/>
        </w:rPr>
      </w:pPr>
      <w:del w:id="1928" w:author="RAFAEL SOTOMAYOR" w:date="2016-12-20T17:07:00Z">
        <w:r w:rsidDel="00C66CF8">
          <w:delText>Y siguiendo el mismo razonamiento el gráfico de barras nos muestra las UMA por región</w:delText>
        </w:r>
      </w:del>
    </w:p>
    <w:p w:rsidR="00071D81" w:rsidDel="00C66CF8" w:rsidRDefault="00071D81">
      <w:pPr>
        <w:contextualSpacing w:val="0"/>
        <w:rPr>
          <w:del w:id="1929" w:author="RAFAEL SOTOMAYOR" w:date="2016-12-20T17:07:00Z"/>
        </w:rPr>
      </w:pPr>
    </w:p>
    <w:p w:rsidR="00071D81" w:rsidDel="00C66CF8" w:rsidRDefault="004423CA">
      <w:pPr>
        <w:contextualSpacing w:val="0"/>
        <w:jc w:val="center"/>
        <w:rPr>
          <w:del w:id="1930" w:author="RAFAEL SOTOMAYOR" w:date="2016-12-20T17:07:00Z"/>
        </w:rPr>
      </w:pPr>
      <w:del w:id="1931" w:author="RAFAEL SOTOMAYOR" w:date="2016-12-20T17:07:00Z">
        <w:r w:rsidDel="00C66CF8">
          <w:rPr>
            <w:noProof/>
          </w:rPr>
          <w:drawing>
            <wp:inline distT="114300" distB="114300" distL="114300" distR="114300" wp14:anchorId="14AEC9C0" wp14:editId="107E8114">
              <wp:extent cx="5171213" cy="3285137"/>
              <wp:effectExtent l="0" t="0" r="0" b="0"/>
              <wp:docPr id="29" name="image58.png" title="Gráfico"/>
              <wp:cNvGraphicFramePr/>
              <a:graphic xmlns:a="http://schemas.openxmlformats.org/drawingml/2006/main">
                <a:graphicData uri="http://schemas.openxmlformats.org/drawingml/2006/picture">
                  <pic:pic xmlns:pic="http://schemas.openxmlformats.org/drawingml/2006/picture">
                    <pic:nvPicPr>
                      <pic:cNvPr id="0" name="image58.png" title="Gráfico"/>
                      <pic:cNvPicPr preferRelativeResize="0"/>
                    </pic:nvPicPr>
                    <pic:blipFill>
                      <a:blip r:embed="rId12"/>
                      <a:srcRect/>
                      <a:stretch>
                        <a:fillRect/>
                      </a:stretch>
                    </pic:blipFill>
                    <pic:spPr>
                      <a:xfrm>
                        <a:off x="0" y="0"/>
                        <a:ext cx="5171213" cy="3285137"/>
                      </a:xfrm>
                      <a:prstGeom prst="rect">
                        <a:avLst/>
                      </a:prstGeom>
                      <a:ln/>
                    </pic:spPr>
                  </pic:pic>
                </a:graphicData>
              </a:graphic>
            </wp:inline>
          </w:drawing>
        </w:r>
      </w:del>
    </w:p>
    <w:p w:rsidR="00071D81" w:rsidDel="00C66CF8" w:rsidRDefault="00071D81">
      <w:pPr>
        <w:contextualSpacing w:val="0"/>
        <w:rPr>
          <w:del w:id="1932" w:author="RAFAEL SOTOMAYOR" w:date="2016-12-20T17:07:00Z"/>
        </w:rPr>
      </w:pPr>
    </w:p>
    <w:p w:rsidR="00071D81" w:rsidDel="00C66CF8" w:rsidRDefault="004423CA">
      <w:pPr>
        <w:contextualSpacing w:val="0"/>
        <w:rPr>
          <w:del w:id="1933" w:author="RAFAEL SOTOMAYOR" w:date="2016-12-20T17:07:00Z"/>
        </w:rPr>
      </w:pPr>
      <w:del w:id="1934" w:author="RAFAEL SOTOMAYOR" w:date="2016-12-20T17:07:00Z">
        <w:r w:rsidDel="00C66CF8">
          <w:lastRenderedPageBreak/>
          <w:delText>Una representación cartográfica de las UMA de acuerdo a hectáreas plantadas es mostrada en la si</w:delText>
        </w:r>
        <w:r w:rsidDel="00C66CF8">
          <w:delText xml:space="preserve">guiente ilustración. El respaldo cartográfico del mapa está en formato cartográfico ARCGIS con sus respectivos DBF y SHP, adjunto en medio digital. Figura Nº3 </w:delText>
        </w:r>
      </w:del>
    </w:p>
    <w:p w:rsidR="00071D81" w:rsidDel="00C66CF8" w:rsidRDefault="00071D81">
      <w:pPr>
        <w:contextualSpacing w:val="0"/>
        <w:jc w:val="center"/>
        <w:rPr>
          <w:del w:id="1935" w:author="RAFAEL SOTOMAYOR" w:date="2016-12-20T17:07:00Z"/>
        </w:rPr>
      </w:pPr>
    </w:p>
    <w:p w:rsidR="00071D81" w:rsidDel="00C66CF8" w:rsidRDefault="004423CA">
      <w:pPr>
        <w:contextualSpacing w:val="0"/>
        <w:jc w:val="left"/>
        <w:rPr>
          <w:del w:id="1936" w:author="RAFAEL SOTOMAYOR" w:date="2016-12-20T17:07:00Z"/>
        </w:rPr>
      </w:pPr>
      <w:del w:id="1937" w:author="RAFAEL SOTOMAYOR" w:date="2016-12-20T17:07:00Z">
        <w:r w:rsidDel="00C66CF8">
          <w:delText xml:space="preserve">Figura Nº3: Representación cartográfica de la UMA sector Frutícola </w:delText>
        </w:r>
      </w:del>
    </w:p>
    <w:tbl>
      <w:tblPr>
        <w:tblStyle w:val="a9"/>
        <w:tblW w:w="9972" w:type="dxa"/>
        <w:jc w:val="center"/>
        <w:tblInd w:w="0"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top w:w="0" w:type="dxa"/>
          <w:left w:w="0" w:type="dxa"/>
          <w:bottom w:w="0" w:type="dxa"/>
          <w:right w:w="0" w:type="dxa"/>
        </w:tblCellMar>
        <w:tblLook w:val="0600" w:firstRow="0" w:lastRow="0" w:firstColumn="0" w:lastColumn="0" w:noHBand="1" w:noVBand="1"/>
      </w:tblPr>
      <w:tblGrid>
        <w:gridCol w:w="4986"/>
        <w:gridCol w:w="4986"/>
      </w:tblGrid>
      <w:tr w:rsidR="00071D81" w:rsidDel="00C66CF8">
        <w:tblPrEx>
          <w:tblCellMar>
            <w:top w:w="0" w:type="dxa"/>
            <w:left w:w="0" w:type="dxa"/>
            <w:bottom w:w="0" w:type="dxa"/>
            <w:right w:w="0" w:type="dxa"/>
          </w:tblCellMar>
        </w:tblPrEx>
        <w:trPr>
          <w:jc w:val="center"/>
          <w:del w:id="1938" w:author="RAFAEL SOTOMAYOR" w:date="2016-12-20T17:07:00Z"/>
        </w:trPr>
        <w:tc>
          <w:tcPr>
            <w:tcW w:w="4986" w:type="dxa"/>
            <w:tcMar>
              <w:top w:w="100" w:type="dxa"/>
              <w:left w:w="100" w:type="dxa"/>
              <w:bottom w:w="100" w:type="dxa"/>
              <w:right w:w="100" w:type="dxa"/>
            </w:tcMar>
          </w:tcPr>
          <w:p w:rsidR="00071D81" w:rsidDel="00C66CF8" w:rsidRDefault="004423CA">
            <w:pPr>
              <w:contextualSpacing w:val="0"/>
              <w:jc w:val="left"/>
              <w:rPr>
                <w:del w:id="1939" w:author="RAFAEL SOTOMAYOR" w:date="2016-12-20T17:07:00Z"/>
              </w:rPr>
            </w:pPr>
            <w:del w:id="1940" w:author="RAFAEL SOTOMAYOR" w:date="2016-12-20T17:07:00Z">
              <w:r w:rsidDel="00C66CF8">
                <w:rPr>
                  <w:noProof/>
                </w:rPr>
                <w:drawing>
                  <wp:inline distT="114300" distB="114300" distL="114300" distR="114300" wp14:anchorId="6C6554DB" wp14:editId="067551CB">
                    <wp:extent cx="3019425" cy="3505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3019425" cy="3505200"/>
                            </a:xfrm>
                            <a:prstGeom prst="rect">
                              <a:avLst/>
                            </a:prstGeom>
                            <a:ln/>
                          </pic:spPr>
                        </pic:pic>
                      </a:graphicData>
                    </a:graphic>
                  </wp:inline>
                </w:drawing>
              </w:r>
            </w:del>
          </w:p>
        </w:tc>
        <w:tc>
          <w:tcPr>
            <w:tcW w:w="4986" w:type="dxa"/>
            <w:tcMar>
              <w:top w:w="100" w:type="dxa"/>
              <w:left w:w="100" w:type="dxa"/>
              <w:bottom w:w="100" w:type="dxa"/>
              <w:right w:w="100" w:type="dxa"/>
            </w:tcMar>
          </w:tcPr>
          <w:p w:rsidR="00071D81" w:rsidDel="00C66CF8" w:rsidRDefault="004423CA">
            <w:pPr>
              <w:contextualSpacing w:val="0"/>
              <w:jc w:val="left"/>
              <w:rPr>
                <w:del w:id="1941" w:author="RAFAEL SOTOMAYOR" w:date="2016-12-20T17:07:00Z"/>
              </w:rPr>
            </w:pPr>
            <w:del w:id="1942" w:author="RAFAEL SOTOMAYOR" w:date="2016-12-20T17:07:00Z">
              <w:r w:rsidDel="00C66CF8">
                <w:rPr>
                  <w:noProof/>
                </w:rPr>
                <w:drawing>
                  <wp:inline distT="114300" distB="114300" distL="114300" distR="114300" wp14:anchorId="4664A5A9" wp14:editId="1E34316B">
                    <wp:extent cx="3019425" cy="3441700"/>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3019425" cy="3441700"/>
                            </a:xfrm>
                            <a:prstGeom prst="rect">
                              <a:avLst/>
                            </a:prstGeom>
                            <a:ln/>
                          </pic:spPr>
                        </pic:pic>
                      </a:graphicData>
                    </a:graphic>
                  </wp:inline>
                </w:drawing>
              </w:r>
            </w:del>
          </w:p>
        </w:tc>
      </w:tr>
    </w:tbl>
    <w:p w:rsidR="00071D81" w:rsidDel="00C66CF8" w:rsidRDefault="00071D81">
      <w:pPr>
        <w:contextualSpacing w:val="0"/>
        <w:jc w:val="center"/>
        <w:rPr>
          <w:del w:id="1943" w:author="RAFAEL SOTOMAYOR" w:date="2016-12-20T17:07:00Z"/>
        </w:rPr>
      </w:pPr>
    </w:p>
    <w:p w:rsidR="00071D81" w:rsidDel="00C66CF8" w:rsidRDefault="00071D81">
      <w:pPr>
        <w:contextualSpacing w:val="0"/>
        <w:jc w:val="center"/>
        <w:rPr>
          <w:del w:id="1944" w:author="RAFAEL SOTOMAYOR" w:date="2016-12-20T17:07:00Z"/>
        </w:rPr>
      </w:pPr>
    </w:p>
    <w:p w:rsidR="00071D81" w:rsidDel="00C66CF8" w:rsidRDefault="00071D81">
      <w:pPr>
        <w:contextualSpacing w:val="0"/>
        <w:jc w:val="center"/>
        <w:rPr>
          <w:del w:id="1945" w:author="RAFAEL SOTOMAYOR" w:date="2016-12-20T17:07:00Z"/>
        </w:rPr>
      </w:pPr>
    </w:p>
    <w:p w:rsidR="00071D81" w:rsidDel="00C66CF8" w:rsidRDefault="00071D81">
      <w:pPr>
        <w:contextualSpacing w:val="0"/>
        <w:rPr>
          <w:del w:id="1946" w:author="RAFAEL SOTOMAYOR" w:date="2016-12-20T17:07:00Z"/>
        </w:rPr>
      </w:pPr>
    </w:p>
    <w:p w:rsidR="00071D81" w:rsidDel="00C66CF8" w:rsidRDefault="00071D81">
      <w:pPr>
        <w:contextualSpacing w:val="0"/>
        <w:rPr>
          <w:del w:id="1947" w:author="RAFAEL SOTOMAYOR" w:date="2016-12-20T17:07:00Z"/>
        </w:rPr>
      </w:pPr>
    </w:p>
    <w:p w:rsidR="00071D81" w:rsidDel="00C66CF8" w:rsidRDefault="00071D81">
      <w:pPr>
        <w:contextualSpacing w:val="0"/>
        <w:jc w:val="left"/>
        <w:rPr>
          <w:del w:id="1948" w:author="RAFAEL SOTOMAYOR" w:date="2016-12-20T17:07:00Z"/>
        </w:rPr>
      </w:pPr>
    </w:p>
    <w:p w:rsidR="00071D81" w:rsidDel="00C66CF8" w:rsidRDefault="004423CA">
      <w:pPr>
        <w:rPr>
          <w:del w:id="1949" w:author="RAFAEL SOTOMAYOR" w:date="2016-12-20T17:07:00Z"/>
        </w:rPr>
      </w:pPr>
      <w:del w:id="1950" w:author="RAFAEL SOTOMAYOR" w:date="2016-12-20T17:07:00Z">
        <w:r w:rsidDel="00C66CF8">
          <w:br w:type="page"/>
        </w:r>
      </w:del>
    </w:p>
    <w:p w:rsidR="00071D81" w:rsidDel="00C66CF8" w:rsidRDefault="00071D81">
      <w:pPr>
        <w:contextualSpacing w:val="0"/>
        <w:jc w:val="left"/>
        <w:rPr>
          <w:del w:id="1951" w:author="RAFAEL SOTOMAYOR" w:date="2016-12-20T17:07:00Z"/>
        </w:rPr>
      </w:pPr>
    </w:p>
    <w:p w:rsidR="00071D81" w:rsidDel="00C66CF8" w:rsidRDefault="004423CA">
      <w:pPr>
        <w:pStyle w:val="Ttulo1"/>
        <w:contextualSpacing w:val="0"/>
        <w:jc w:val="left"/>
        <w:rPr>
          <w:del w:id="1952" w:author="RAFAEL SOTOMAYOR" w:date="2016-12-20T17:07:00Z"/>
        </w:rPr>
      </w:pPr>
      <w:bookmarkStart w:id="1953" w:name="_6d15w8rhq12w" w:colFirst="0" w:colLast="0"/>
      <w:bookmarkEnd w:id="1953"/>
      <w:del w:id="1954" w:author="RAFAEL SOTOMAYOR" w:date="2016-12-20T17:07:00Z">
        <w:r w:rsidDel="00C66CF8">
          <w:delText>2. Tecnolog</w:delText>
        </w:r>
        <w:r w:rsidDel="00C66CF8">
          <w:delText>ía digital aplicada a la fruticultura</w:delText>
        </w:r>
      </w:del>
    </w:p>
    <w:p w:rsidR="00071D81" w:rsidDel="00C66CF8" w:rsidRDefault="00071D81">
      <w:pPr>
        <w:contextualSpacing w:val="0"/>
        <w:rPr>
          <w:del w:id="1955" w:author="RAFAEL SOTOMAYOR" w:date="2016-12-20T17:07:00Z"/>
        </w:rPr>
      </w:pPr>
    </w:p>
    <w:p w:rsidR="00071D81" w:rsidDel="00C66CF8" w:rsidRDefault="004423CA">
      <w:pPr>
        <w:contextualSpacing w:val="0"/>
        <w:rPr>
          <w:del w:id="1956" w:author="RAFAEL SOTOMAYOR" w:date="2016-12-20T17:07:00Z"/>
        </w:rPr>
      </w:pPr>
      <w:del w:id="1957" w:author="RAFAEL SOTOMAYOR" w:date="2016-12-20T17:07:00Z">
        <w:r w:rsidDel="00C66CF8">
          <w:delText>La incorporaci</w:delText>
        </w:r>
        <w:r w:rsidDel="00C66CF8">
          <w:delText xml:space="preserve">ón de tecnología en la agricultura es considerada como una herramienta clave en el desarrollo competitivo y eficiente de la industria alimentaria, los avances en electrónica, comunicaciones y desarrollo de sensores otorgan la posibilidad de tener sistemas </w:delText>
        </w:r>
        <w:r w:rsidDel="00C66CF8">
          <w:delText xml:space="preserve">productivos que consideren la variabilidad natural de la producción en los huertos, de tal forma de disminuir costos y aumentar la producción. </w:delText>
        </w:r>
      </w:del>
    </w:p>
    <w:p w:rsidR="00071D81" w:rsidDel="00C66CF8" w:rsidRDefault="004423CA">
      <w:pPr>
        <w:contextualSpacing w:val="0"/>
        <w:rPr>
          <w:del w:id="1958" w:author="RAFAEL SOTOMAYOR" w:date="2016-12-20T17:07:00Z"/>
        </w:rPr>
      </w:pPr>
      <w:del w:id="1959" w:author="RAFAEL SOTOMAYOR" w:date="2016-12-20T17:07:00Z">
        <w:r w:rsidDel="00C66CF8">
          <w:delText>Un término común utilizado para la tecnología aplicada a la agricultura, se denomina Agricultura de Precisión (A</w:delText>
        </w:r>
        <w:r w:rsidDel="00C66CF8">
          <w:delText>P), definida como “</w:delText>
        </w:r>
        <w:r w:rsidDel="00C66CF8">
          <w:rPr>
            <w:i/>
          </w:rPr>
          <w:delText>un término agronómico que define la gestión de parcelas agrícolas sobre la base de la observación, la medida y la actuación frente a la variabilidad inter e intra-cultivo. (WikiPedia)”</w:delText>
        </w:r>
      </w:del>
    </w:p>
    <w:p w:rsidR="00071D81" w:rsidDel="00C66CF8" w:rsidRDefault="00071D81">
      <w:pPr>
        <w:contextualSpacing w:val="0"/>
        <w:rPr>
          <w:del w:id="1960" w:author="RAFAEL SOTOMAYOR" w:date="2016-12-20T17:07:00Z"/>
        </w:rPr>
      </w:pPr>
    </w:p>
    <w:p w:rsidR="00071D81" w:rsidDel="00C66CF8" w:rsidRDefault="004423CA">
      <w:pPr>
        <w:contextualSpacing w:val="0"/>
        <w:rPr>
          <w:del w:id="1961" w:author="RAFAEL SOTOMAYOR" w:date="2016-12-20T17:07:00Z"/>
        </w:rPr>
      </w:pPr>
      <w:del w:id="1962" w:author="RAFAEL SOTOMAYOR" w:date="2016-12-20T17:07:00Z">
        <w:r w:rsidDel="00C66CF8">
          <w:delText>El uso de sensores es muy importante para la detección de parámetros de calidad durante el crecimiento los frutales, es cada vez más necesaria para apoyar los mapas de rendimiento utilizados en la AP.</w:delText>
        </w:r>
      </w:del>
    </w:p>
    <w:p w:rsidR="00071D81" w:rsidDel="00C66CF8" w:rsidRDefault="00071D81">
      <w:pPr>
        <w:contextualSpacing w:val="0"/>
        <w:rPr>
          <w:del w:id="1963" w:author="RAFAEL SOTOMAYOR" w:date="2016-12-20T17:07:00Z"/>
        </w:rPr>
      </w:pPr>
    </w:p>
    <w:p w:rsidR="00071D81" w:rsidDel="00C66CF8" w:rsidRDefault="004423CA">
      <w:pPr>
        <w:contextualSpacing w:val="0"/>
        <w:rPr>
          <w:del w:id="1964" w:author="RAFAEL SOTOMAYOR" w:date="2016-12-20T17:07:00Z"/>
        </w:rPr>
      </w:pPr>
      <w:del w:id="1965" w:author="RAFAEL SOTOMAYOR" w:date="2016-12-20T17:07:00Z">
        <w:r w:rsidDel="00C66CF8">
          <w:delText xml:space="preserve">El rendimiento es un control cibernético multivariado </w:delText>
        </w:r>
        <w:r w:rsidDel="00C66CF8">
          <w:delText>que considera variables del tipo productivo, del suelo, topográfica, del cultivo, factores anormales o perturbaciones y el consecuente manejo de la  de la variabilidad mediante la aplicación de fertilizantes, pesticidas y riego. La Figura Nº4  muestra un l</w:delText>
        </w:r>
        <w:r w:rsidDel="00C66CF8">
          <w:delText>azo retroalimentado que considera las variables mencionadas.</w:delText>
        </w:r>
      </w:del>
    </w:p>
    <w:p w:rsidR="00071D81" w:rsidDel="00C66CF8" w:rsidRDefault="00071D81">
      <w:pPr>
        <w:contextualSpacing w:val="0"/>
        <w:rPr>
          <w:del w:id="1966" w:author="RAFAEL SOTOMAYOR" w:date="2016-12-20T17:07:00Z"/>
        </w:rPr>
      </w:pPr>
    </w:p>
    <w:p w:rsidR="00071D81" w:rsidDel="00C66CF8" w:rsidRDefault="00071D81">
      <w:pPr>
        <w:contextualSpacing w:val="0"/>
        <w:rPr>
          <w:del w:id="1967" w:author="RAFAEL SOTOMAYOR" w:date="2016-12-20T17:07:00Z"/>
        </w:rPr>
      </w:pPr>
    </w:p>
    <w:p w:rsidR="00071D81" w:rsidDel="00C66CF8" w:rsidRDefault="004423CA">
      <w:pPr>
        <w:contextualSpacing w:val="0"/>
        <w:rPr>
          <w:del w:id="1968" w:author="RAFAEL SOTOMAYOR" w:date="2016-12-20T17:07:00Z"/>
        </w:rPr>
      </w:pPr>
      <w:del w:id="1969" w:author="RAFAEL SOTOMAYOR" w:date="2016-12-20T17:07:00Z">
        <w:r w:rsidDel="00C66CF8">
          <w:rPr>
            <w:noProof/>
          </w:rPr>
          <w:drawing>
            <wp:inline distT="114300" distB="114300" distL="114300" distR="114300" wp14:anchorId="75AFF041" wp14:editId="79A0DE87">
              <wp:extent cx="6334125" cy="2894738"/>
              <wp:effectExtent l="0" t="0" r="0" b="0"/>
              <wp:docPr id="3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6334125" cy="2894738"/>
                      </a:xfrm>
                      <a:prstGeom prst="rect">
                        <a:avLst/>
                      </a:prstGeom>
                      <a:ln/>
                    </pic:spPr>
                  </pic:pic>
                </a:graphicData>
              </a:graphic>
            </wp:inline>
          </w:drawing>
        </w:r>
      </w:del>
    </w:p>
    <w:p w:rsidR="00071D81" w:rsidDel="00C66CF8" w:rsidRDefault="00071D81">
      <w:pPr>
        <w:contextualSpacing w:val="0"/>
        <w:rPr>
          <w:del w:id="1970" w:author="RAFAEL SOTOMAYOR" w:date="2016-12-20T17:07:00Z"/>
        </w:rPr>
      </w:pPr>
    </w:p>
    <w:p w:rsidR="00071D81" w:rsidDel="00C66CF8" w:rsidRDefault="004423CA">
      <w:pPr>
        <w:contextualSpacing w:val="0"/>
        <w:rPr>
          <w:del w:id="1971" w:author="RAFAEL SOTOMAYOR" w:date="2016-12-20T17:07:00Z"/>
        </w:rPr>
      </w:pPr>
      <w:del w:id="1972" w:author="RAFAEL SOTOMAYOR" w:date="2016-12-20T17:07:00Z">
        <w:r w:rsidDel="00C66CF8">
          <w:delText>En la Figura Nº4 se ve que el propósito final de la AP es lograr que el rendimiento deseado sea similar al logrado, sin la incorporación de tecnología de sensores y control el eco sistema op</w:delText>
        </w:r>
        <w:r w:rsidDel="00C66CF8">
          <w:delText>eraría en lazo abierto, sin predicción ni control de lo que pueda ocurrir.</w:delText>
        </w:r>
      </w:del>
    </w:p>
    <w:p w:rsidR="00071D81" w:rsidDel="00C66CF8" w:rsidRDefault="00071D81">
      <w:pPr>
        <w:contextualSpacing w:val="0"/>
        <w:rPr>
          <w:del w:id="1973" w:author="RAFAEL SOTOMAYOR" w:date="2016-12-20T17:07:00Z"/>
        </w:rPr>
      </w:pPr>
    </w:p>
    <w:p w:rsidR="00071D81" w:rsidDel="00C66CF8" w:rsidRDefault="00071D81">
      <w:pPr>
        <w:contextualSpacing w:val="0"/>
        <w:rPr>
          <w:del w:id="1974" w:author="RAFAEL SOTOMAYOR" w:date="2016-12-20T17:07:00Z"/>
        </w:rPr>
      </w:pPr>
    </w:p>
    <w:p w:rsidR="00071D81" w:rsidDel="00C66CF8" w:rsidRDefault="00071D81">
      <w:pPr>
        <w:contextualSpacing w:val="0"/>
        <w:rPr>
          <w:del w:id="1975" w:author="RAFAEL SOTOMAYOR" w:date="2016-12-20T17:07:00Z"/>
        </w:rPr>
      </w:pPr>
    </w:p>
    <w:p w:rsidR="00071D81" w:rsidDel="00C66CF8" w:rsidRDefault="004423CA">
      <w:pPr>
        <w:pStyle w:val="Ttulo2"/>
        <w:contextualSpacing w:val="0"/>
        <w:rPr>
          <w:del w:id="1976" w:author="RAFAEL SOTOMAYOR" w:date="2016-12-20T17:07:00Z"/>
        </w:rPr>
      </w:pPr>
      <w:bookmarkStart w:id="1977" w:name="_see921jf6ls6" w:colFirst="0" w:colLast="0"/>
      <w:bookmarkEnd w:id="1977"/>
      <w:del w:id="1978" w:author="RAFAEL SOTOMAYOR" w:date="2016-12-20T17:07:00Z">
        <w:r w:rsidDel="00C66CF8">
          <w:delText>2.1. Sistemas de Posicionamiento global</w:delText>
        </w:r>
      </w:del>
    </w:p>
    <w:p w:rsidR="00071D81" w:rsidDel="00C66CF8" w:rsidRDefault="00071D81">
      <w:pPr>
        <w:contextualSpacing w:val="0"/>
        <w:rPr>
          <w:del w:id="1979" w:author="RAFAEL SOTOMAYOR" w:date="2016-12-20T17:07:00Z"/>
        </w:rPr>
      </w:pPr>
    </w:p>
    <w:p w:rsidR="00071D81" w:rsidDel="00C66CF8" w:rsidRDefault="004423CA">
      <w:pPr>
        <w:contextualSpacing w:val="0"/>
        <w:rPr>
          <w:del w:id="1980" w:author="RAFAEL SOTOMAYOR" w:date="2016-12-20T17:07:00Z"/>
        </w:rPr>
      </w:pPr>
      <w:del w:id="1981" w:author="RAFAEL SOTOMAYOR" w:date="2016-12-20T17:07:00Z">
        <w:r w:rsidDel="00C66CF8">
          <w:delText>Por sus siglas del inglés GPS (Global Positioning System), es un sistema de radionavegación operado por el Departamento de Defensa de los</w:delText>
        </w:r>
        <w:r w:rsidDel="00C66CF8">
          <w:delText xml:space="preserve"> Estados Unidos que sirve para precisar variables de posicionamiento geográfico, en particular para el tema agrícola son variables de interés las coordenadas de latitud, longitud y la altura de un punto dado que puede ser un viñedo o huerto por dar un ejem</w:delText>
        </w:r>
        <w:r w:rsidDel="00C66CF8">
          <w:delText>plo, como también para georeferenciar objetos utilizados como maquinaria agrícola, instrumentos de medición, casetas de riego, tranques entre otros como muestra la ilustración a continuación.</w:delText>
        </w:r>
      </w:del>
    </w:p>
    <w:p w:rsidR="00071D81" w:rsidDel="00C66CF8" w:rsidRDefault="00071D81">
      <w:pPr>
        <w:contextualSpacing w:val="0"/>
        <w:rPr>
          <w:del w:id="1982" w:author="RAFAEL SOTOMAYOR" w:date="2016-12-20T17:07:00Z"/>
        </w:rPr>
      </w:pPr>
    </w:p>
    <w:p w:rsidR="00071D81" w:rsidDel="00C66CF8" w:rsidRDefault="004423CA">
      <w:pPr>
        <w:contextualSpacing w:val="0"/>
        <w:jc w:val="center"/>
        <w:rPr>
          <w:del w:id="1983" w:author="RAFAEL SOTOMAYOR" w:date="2016-12-20T17:07:00Z"/>
        </w:rPr>
      </w:pPr>
      <w:del w:id="1984" w:author="RAFAEL SOTOMAYOR" w:date="2016-12-20T17:07:00Z">
        <w:r w:rsidDel="00C66CF8">
          <w:rPr>
            <w:noProof/>
          </w:rPr>
          <w:drawing>
            <wp:inline distT="114300" distB="114300" distL="114300" distR="114300" wp14:anchorId="3DED8CCC" wp14:editId="5D3F5390">
              <wp:extent cx="5456963" cy="2174579"/>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5456963" cy="2174579"/>
                      </a:xfrm>
                      <a:prstGeom prst="rect">
                        <a:avLst/>
                      </a:prstGeom>
                      <a:ln/>
                    </pic:spPr>
                  </pic:pic>
                </a:graphicData>
              </a:graphic>
            </wp:inline>
          </w:drawing>
        </w:r>
      </w:del>
    </w:p>
    <w:p w:rsidR="00071D81" w:rsidDel="00C66CF8" w:rsidRDefault="00071D81">
      <w:pPr>
        <w:contextualSpacing w:val="0"/>
        <w:rPr>
          <w:del w:id="1985" w:author="RAFAEL SOTOMAYOR" w:date="2016-12-20T17:07:00Z"/>
        </w:rPr>
      </w:pPr>
    </w:p>
    <w:p w:rsidR="00071D81" w:rsidDel="00C66CF8" w:rsidRDefault="00071D81">
      <w:pPr>
        <w:contextualSpacing w:val="0"/>
        <w:rPr>
          <w:del w:id="1986" w:author="RAFAEL SOTOMAYOR" w:date="2016-12-20T17:07:00Z"/>
        </w:rPr>
      </w:pPr>
    </w:p>
    <w:p w:rsidR="00071D81" w:rsidDel="00C66CF8" w:rsidRDefault="004423CA">
      <w:pPr>
        <w:pStyle w:val="Ttulo2"/>
        <w:contextualSpacing w:val="0"/>
        <w:rPr>
          <w:del w:id="1987" w:author="RAFAEL SOTOMAYOR" w:date="2016-12-20T17:07:00Z"/>
        </w:rPr>
      </w:pPr>
      <w:bookmarkStart w:id="1988" w:name="_9sxkep4y0eh0" w:colFirst="0" w:colLast="0"/>
      <w:bookmarkEnd w:id="1988"/>
      <w:del w:id="1989" w:author="RAFAEL SOTOMAYOR" w:date="2016-12-20T17:07:00Z">
        <w:r w:rsidDel="00C66CF8">
          <w:delText>2.2. Sistemas de Información Geográfica del Predio</w:delText>
        </w:r>
      </w:del>
    </w:p>
    <w:p w:rsidR="00071D81" w:rsidDel="00C66CF8" w:rsidRDefault="00071D81">
      <w:pPr>
        <w:contextualSpacing w:val="0"/>
        <w:rPr>
          <w:del w:id="1990" w:author="RAFAEL SOTOMAYOR" w:date="2016-12-20T17:07:00Z"/>
        </w:rPr>
      </w:pPr>
    </w:p>
    <w:tbl>
      <w:tblPr>
        <w:tblStyle w:val="aa"/>
        <w:tblW w:w="9960"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600" w:firstRow="0" w:lastRow="0" w:firstColumn="0" w:lastColumn="0" w:noHBand="1" w:noVBand="1"/>
      </w:tblPr>
      <w:tblGrid>
        <w:gridCol w:w="5040"/>
        <w:gridCol w:w="4920"/>
      </w:tblGrid>
      <w:tr w:rsidR="00071D81" w:rsidDel="00C66CF8">
        <w:tblPrEx>
          <w:tblCellMar>
            <w:top w:w="0" w:type="dxa"/>
            <w:left w:w="0" w:type="dxa"/>
            <w:bottom w:w="0" w:type="dxa"/>
            <w:right w:w="0" w:type="dxa"/>
          </w:tblCellMar>
        </w:tblPrEx>
        <w:trPr>
          <w:del w:id="1991" w:author="RAFAEL SOTOMAYOR" w:date="2016-12-20T17:07:00Z"/>
        </w:trPr>
        <w:tc>
          <w:tcPr>
            <w:tcW w:w="5040" w:type="dxa"/>
            <w:tcMar>
              <w:top w:w="100" w:type="dxa"/>
              <w:left w:w="100" w:type="dxa"/>
              <w:bottom w:w="100" w:type="dxa"/>
              <w:right w:w="100" w:type="dxa"/>
            </w:tcMar>
          </w:tcPr>
          <w:p w:rsidR="00071D81" w:rsidDel="00C66CF8" w:rsidRDefault="004423CA">
            <w:pPr>
              <w:contextualSpacing w:val="0"/>
              <w:rPr>
                <w:del w:id="1992" w:author="RAFAEL SOTOMAYOR" w:date="2016-12-20T17:07:00Z"/>
              </w:rPr>
            </w:pPr>
            <w:del w:id="1993" w:author="RAFAEL SOTOMAYOR" w:date="2016-12-20T17:07:00Z">
              <w:r w:rsidDel="00C66CF8">
                <w:delText>Del acr</w:delText>
              </w:r>
              <w:r w:rsidDel="00C66CF8">
                <w:delText>ónimo SIG en español o GIS en inglés, es un conjunto de herramientas que integra y relaciona diversos componentes (usuarios, hardware, software, procesos) que permiten la organización, almacenamiento, manipulación, análisis y modelización de datos que está</w:delText>
              </w:r>
              <w:r w:rsidDel="00C66CF8">
                <w:delText>n geográficamente referenciados.</w:delText>
              </w:r>
            </w:del>
          </w:p>
          <w:p w:rsidR="00071D81" w:rsidDel="00C66CF8" w:rsidRDefault="00071D81">
            <w:pPr>
              <w:contextualSpacing w:val="0"/>
              <w:rPr>
                <w:del w:id="1994" w:author="RAFAEL SOTOMAYOR" w:date="2016-12-20T17:07:00Z"/>
              </w:rPr>
            </w:pPr>
          </w:p>
          <w:p w:rsidR="00071D81" w:rsidDel="00C66CF8" w:rsidRDefault="004423CA">
            <w:pPr>
              <w:contextualSpacing w:val="0"/>
              <w:rPr>
                <w:del w:id="1995" w:author="RAFAEL SOTOMAYOR" w:date="2016-12-20T17:07:00Z"/>
              </w:rPr>
            </w:pPr>
            <w:del w:id="1996" w:author="RAFAEL SOTOMAYOR" w:date="2016-12-20T17:07:00Z">
              <w:r w:rsidDel="00C66CF8">
                <w:delText>Los trabajos asociados de un SIG se relacionan con la planificación predial destacando:</w:delText>
              </w:r>
            </w:del>
          </w:p>
          <w:p w:rsidR="00071D81" w:rsidDel="00C66CF8" w:rsidRDefault="004423CA">
            <w:pPr>
              <w:numPr>
                <w:ilvl w:val="0"/>
                <w:numId w:val="18"/>
              </w:numPr>
              <w:ind w:hanging="360"/>
              <w:rPr>
                <w:del w:id="1997" w:author="RAFAEL SOTOMAYOR" w:date="2016-12-20T17:07:00Z"/>
              </w:rPr>
            </w:pPr>
            <w:del w:id="1998" w:author="RAFAEL SOTOMAYOR" w:date="2016-12-20T17:07:00Z">
              <w:r w:rsidDel="00C66CF8">
                <w:delText>Capacidad de uso de suelo</w:delText>
              </w:r>
            </w:del>
          </w:p>
          <w:p w:rsidR="00071D81" w:rsidDel="00C66CF8" w:rsidRDefault="004423CA">
            <w:pPr>
              <w:numPr>
                <w:ilvl w:val="0"/>
                <w:numId w:val="18"/>
              </w:numPr>
              <w:ind w:hanging="360"/>
              <w:rPr>
                <w:del w:id="1999" w:author="RAFAEL SOTOMAYOR" w:date="2016-12-20T17:07:00Z"/>
              </w:rPr>
            </w:pPr>
            <w:del w:id="2000" w:author="RAFAEL SOTOMAYOR" w:date="2016-12-20T17:07:00Z">
              <w:r w:rsidDel="00C66CF8">
                <w:delText>Profundidad del suelo</w:delText>
              </w:r>
            </w:del>
          </w:p>
          <w:p w:rsidR="00071D81" w:rsidDel="00C66CF8" w:rsidRDefault="004423CA">
            <w:pPr>
              <w:numPr>
                <w:ilvl w:val="0"/>
                <w:numId w:val="18"/>
              </w:numPr>
              <w:ind w:hanging="360"/>
              <w:rPr>
                <w:del w:id="2001" w:author="RAFAEL SOTOMAYOR" w:date="2016-12-20T17:07:00Z"/>
              </w:rPr>
            </w:pPr>
            <w:del w:id="2002" w:author="RAFAEL SOTOMAYOR" w:date="2016-12-20T17:07:00Z">
              <w:r w:rsidDel="00C66CF8">
                <w:delText>Problemas de drenaje</w:delText>
              </w:r>
            </w:del>
          </w:p>
          <w:p w:rsidR="00071D81" w:rsidDel="00C66CF8" w:rsidRDefault="004423CA">
            <w:pPr>
              <w:numPr>
                <w:ilvl w:val="0"/>
                <w:numId w:val="18"/>
              </w:numPr>
              <w:ind w:hanging="360"/>
              <w:rPr>
                <w:del w:id="2003" w:author="RAFAEL SOTOMAYOR" w:date="2016-12-20T17:07:00Z"/>
              </w:rPr>
            </w:pPr>
            <w:del w:id="2004" w:author="RAFAEL SOTOMAYOR" w:date="2016-12-20T17:07:00Z">
              <w:r w:rsidDel="00C66CF8">
                <w:delText>Red de canales y caminos</w:delText>
              </w:r>
            </w:del>
          </w:p>
          <w:p w:rsidR="00071D81" w:rsidDel="00C66CF8" w:rsidRDefault="004423CA">
            <w:pPr>
              <w:numPr>
                <w:ilvl w:val="0"/>
                <w:numId w:val="18"/>
              </w:numPr>
              <w:ind w:hanging="360"/>
              <w:rPr>
                <w:del w:id="2005" w:author="RAFAEL SOTOMAYOR" w:date="2016-12-20T17:07:00Z"/>
              </w:rPr>
            </w:pPr>
            <w:del w:id="2006" w:author="RAFAEL SOTOMAYOR" w:date="2016-12-20T17:07:00Z">
              <w:r w:rsidDel="00C66CF8">
                <w:delText>Infraestructura predial ( bodegas, casetas de riego, tranques, casas, etc)</w:delText>
              </w:r>
            </w:del>
          </w:p>
          <w:p w:rsidR="00071D81" w:rsidDel="00C66CF8" w:rsidRDefault="004423CA">
            <w:pPr>
              <w:numPr>
                <w:ilvl w:val="0"/>
                <w:numId w:val="18"/>
              </w:numPr>
              <w:ind w:hanging="360"/>
              <w:rPr>
                <w:del w:id="2007" w:author="RAFAEL SOTOMAYOR" w:date="2016-12-20T17:07:00Z"/>
              </w:rPr>
            </w:pPr>
            <w:del w:id="2008" w:author="RAFAEL SOTOMAYOR" w:date="2016-12-20T17:07:00Z">
              <w:r w:rsidDel="00C66CF8">
                <w:delText>Sectores de Riego</w:delText>
              </w:r>
            </w:del>
          </w:p>
          <w:p w:rsidR="00071D81" w:rsidDel="00C66CF8" w:rsidRDefault="004423CA">
            <w:pPr>
              <w:numPr>
                <w:ilvl w:val="0"/>
                <w:numId w:val="18"/>
              </w:numPr>
              <w:ind w:hanging="360"/>
              <w:rPr>
                <w:del w:id="2009" w:author="RAFAEL SOTOMAYOR" w:date="2016-12-20T17:07:00Z"/>
              </w:rPr>
            </w:pPr>
            <w:del w:id="2010" w:author="RAFAEL SOTOMAYOR" w:date="2016-12-20T17:07:00Z">
              <w:r w:rsidDel="00C66CF8">
                <w:delText>Cuarteles</w:delText>
              </w:r>
            </w:del>
          </w:p>
          <w:p w:rsidR="00071D81" w:rsidDel="00C66CF8" w:rsidRDefault="004423CA">
            <w:pPr>
              <w:numPr>
                <w:ilvl w:val="0"/>
                <w:numId w:val="18"/>
              </w:numPr>
              <w:ind w:hanging="360"/>
              <w:rPr>
                <w:del w:id="2011" w:author="RAFAEL SOTOMAYOR" w:date="2016-12-20T17:07:00Z"/>
              </w:rPr>
            </w:pPr>
            <w:del w:id="2012" w:author="RAFAEL SOTOMAYOR" w:date="2016-12-20T17:07:00Z">
              <w:r w:rsidDel="00C66CF8">
                <w:delText>Otros</w:delText>
              </w:r>
            </w:del>
          </w:p>
        </w:tc>
        <w:tc>
          <w:tcPr>
            <w:tcW w:w="4920" w:type="dxa"/>
            <w:tcMar>
              <w:top w:w="100" w:type="dxa"/>
              <w:left w:w="100" w:type="dxa"/>
              <w:bottom w:w="100" w:type="dxa"/>
              <w:right w:w="100" w:type="dxa"/>
            </w:tcMar>
          </w:tcPr>
          <w:p w:rsidR="00071D81" w:rsidDel="00C66CF8" w:rsidRDefault="004423CA">
            <w:pPr>
              <w:contextualSpacing w:val="0"/>
              <w:jc w:val="left"/>
              <w:rPr>
                <w:del w:id="2013" w:author="RAFAEL SOTOMAYOR" w:date="2016-12-20T17:07:00Z"/>
              </w:rPr>
            </w:pPr>
            <w:del w:id="2014" w:author="RAFAEL SOTOMAYOR" w:date="2016-12-20T17:07:00Z">
              <w:r w:rsidDel="00C66CF8">
                <w:rPr>
                  <w:noProof/>
                </w:rPr>
                <w:drawing>
                  <wp:inline distT="114300" distB="114300" distL="114300" distR="114300" wp14:anchorId="367EF32B" wp14:editId="3F4389EB">
                    <wp:extent cx="2913787" cy="2390775"/>
                    <wp:effectExtent l="0" t="0" r="0" b="0"/>
                    <wp:docPr id="2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2913787" cy="2390775"/>
                            </a:xfrm>
                            <a:prstGeom prst="rect">
                              <a:avLst/>
                            </a:prstGeom>
                            <a:ln/>
                          </pic:spPr>
                        </pic:pic>
                      </a:graphicData>
                    </a:graphic>
                  </wp:inline>
                </w:drawing>
              </w:r>
            </w:del>
          </w:p>
        </w:tc>
      </w:tr>
    </w:tbl>
    <w:p w:rsidR="00071D81" w:rsidDel="00C66CF8" w:rsidRDefault="004423CA">
      <w:pPr>
        <w:pStyle w:val="Ttulo2"/>
        <w:contextualSpacing w:val="0"/>
        <w:rPr>
          <w:del w:id="2015" w:author="RAFAEL SOTOMAYOR" w:date="2016-12-20T17:07:00Z"/>
        </w:rPr>
      </w:pPr>
      <w:bookmarkStart w:id="2016" w:name="_k0fpqygz1enc" w:colFirst="0" w:colLast="0"/>
      <w:bookmarkEnd w:id="2016"/>
      <w:del w:id="2017" w:author="RAFAEL SOTOMAYOR" w:date="2016-12-20T17:07:00Z">
        <w:r w:rsidDel="00C66CF8">
          <w:delText>2.3. Teledetección</w:delText>
        </w:r>
      </w:del>
    </w:p>
    <w:p w:rsidR="00071D81" w:rsidDel="00C66CF8" w:rsidRDefault="00071D81">
      <w:pPr>
        <w:contextualSpacing w:val="0"/>
        <w:rPr>
          <w:del w:id="2018" w:author="RAFAEL SOTOMAYOR" w:date="2016-12-20T17:07:00Z"/>
        </w:rPr>
      </w:pPr>
    </w:p>
    <w:p w:rsidR="00071D81" w:rsidDel="00C66CF8" w:rsidRDefault="004423CA">
      <w:pPr>
        <w:contextualSpacing w:val="0"/>
        <w:rPr>
          <w:del w:id="2019" w:author="RAFAEL SOTOMAYOR" w:date="2016-12-20T17:07:00Z"/>
        </w:rPr>
      </w:pPr>
      <w:del w:id="2020" w:author="RAFAEL SOTOMAYOR" w:date="2016-12-20T17:07:00Z">
        <w:r w:rsidDel="00C66CF8">
          <w:delText xml:space="preserve">Definida como la medición o adquisición de datos de un objeto por medio de un equipo sin </w:delText>
        </w:r>
        <w:r w:rsidDel="00C66CF8">
          <w:lastRenderedPageBreak/>
          <w:delText>contacto, siendo las imágenes multi</w:delText>
        </w:r>
        <w:r w:rsidDel="00C66CF8">
          <w:delText xml:space="preserve">espectrales por aviones, satélites y últimamente el uso de drones (vehículo aéreo no tripulado), la ilustración abajo nos muestra un drone sobrevolando </w:delText>
        </w:r>
      </w:del>
    </w:p>
    <w:p w:rsidR="00071D81" w:rsidDel="00C66CF8" w:rsidRDefault="00071D81">
      <w:pPr>
        <w:contextualSpacing w:val="0"/>
        <w:rPr>
          <w:del w:id="2021" w:author="RAFAEL SOTOMAYOR" w:date="2016-12-20T17:07:00Z"/>
        </w:rPr>
      </w:pPr>
    </w:p>
    <w:p w:rsidR="00071D81" w:rsidDel="00C66CF8" w:rsidRDefault="004423CA">
      <w:pPr>
        <w:contextualSpacing w:val="0"/>
        <w:jc w:val="center"/>
        <w:rPr>
          <w:del w:id="2022" w:author="RAFAEL SOTOMAYOR" w:date="2016-12-20T17:07:00Z"/>
        </w:rPr>
      </w:pPr>
      <w:del w:id="2023" w:author="RAFAEL SOTOMAYOR" w:date="2016-12-20T17:07:00Z">
        <w:r w:rsidDel="00C66CF8">
          <w:rPr>
            <w:noProof/>
          </w:rPr>
          <w:drawing>
            <wp:inline distT="114300" distB="114300" distL="114300" distR="114300" wp14:anchorId="342AB12A" wp14:editId="64DB6B5A">
              <wp:extent cx="4702052" cy="2361337"/>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srcRect/>
                      <a:stretch>
                        <a:fillRect/>
                      </a:stretch>
                    </pic:blipFill>
                    <pic:spPr>
                      <a:xfrm>
                        <a:off x="0" y="0"/>
                        <a:ext cx="4702052" cy="2361337"/>
                      </a:xfrm>
                      <a:prstGeom prst="rect">
                        <a:avLst/>
                      </a:prstGeom>
                      <a:ln/>
                    </pic:spPr>
                  </pic:pic>
                </a:graphicData>
              </a:graphic>
            </wp:inline>
          </w:drawing>
        </w:r>
      </w:del>
    </w:p>
    <w:p w:rsidR="00071D81" w:rsidDel="00C66CF8" w:rsidRDefault="00071D81">
      <w:pPr>
        <w:contextualSpacing w:val="0"/>
        <w:rPr>
          <w:del w:id="2024" w:author="RAFAEL SOTOMAYOR" w:date="2016-12-20T17:07:00Z"/>
        </w:rPr>
      </w:pPr>
    </w:p>
    <w:p w:rsidR="00071D81" w:rsidDel="00C66CF8" w:rsidRDefault="004423CA">
      <w:pPr>
        <w:contextualSpacing w:val="0"/>
        <w:rPr>
          <w:del w:id="2025" w:author="RAFAEL SOTOMAYOR" w:date="2016-12-20T17:07:00Z"/>
        </w:rPr>
      </w:pPr>
      <w:del w:id="2026" w:author="RAFAEL SOTOMAYOR" w:date="2016-12-20T17:07:00Z">
        <w:r w:rsidDel="00C66CF8">
          <w:delText xml:space="preserve">El contar con teledetección de imágenes permite a los obtener diagnósticos certeros, en plazos más </w:delText>
        </w:r>
        <w:r w:rsidDel="00C66CF8">
          <w:delText>acotados, y realizar seguimientos sobre el comportamiento de los cultivos a lo largo del tiempo, entre otras cosas.</w:delText>
        </w:r>
      </w:del>
    </w:p>
    <w:p w:rsidR="00071D81" w:rsidDel="00C66CF8" w:rsidRDefault="00071D81">
      <w:pPr>
        <w:contextualSpacing w:val="0"/>
        <w:rPr>
          <w:del w:id="2027" w:author="RAFAEL SOTOMAYOR" w:date="2016-12-20T17:07:00Z"/>
        </w:rPr>
      </w:pPr>
    </w:p>
    <w:p w:rsidR="00071D81" w:rsidDel="00C66CF8" w:rsidRDefault="004423CA">
      <w:pPr>
        <w:contextualSpacing w:val="0"/>
        <w:rPr>
          <w:del w:id="2028" w:author="RAFAEL SOTOMAYOR" w:date="2016-12-20T17:07:00Z"/>
        </w:rPr>
      </w:pPr>
      <w:del w:id="2029" w:author="RAFAEL SOTOMAYOR" w:date="2016-12-20T17:07:00Z">
        <w:r w:rsidDel="00C66CF8">
          <w:delText>Algunos usos son:</w:delText>
        </w:r>
      </w:del>
    </w:p>
    <w:p w:rsidR="00071D81" w:rsidDel="00C66CF8" w:rsidRDefault="00071D81">
      <w:pPr>
        <w:contextualSpacing w:val="0"/>
        <w:rPr>
          <w:del w:id="2030" w:author="RAFAEL SOTOMAYOR" w:date="2016-12-20T17:07:00Z"/>
        </w:rPr>
      </w:pPr>
    </w:p>
    <w:p w:rsidR="00071D81" w:rsidDel="00C66CF8" w:rsidRDefault="004423CA">
      <w:pPr>
        <w:numPr>
          <w:ilvl w:val="0"/>
          <w:numId w:val="17"/>
        </w:numPr>
        <w:ind w:hanging="360"/>
        <w:rPr>
          <w:del w:id="2031" w:author="RAFAEL SOTOMAYOR" w:date="2016-12-20T17:07:00Z"/>
        </w:rPr>
      </w:pPr>
      <w:del w:id="2032" w:author="RAFAEL SOTOMAYOR" w:date="2016-12-20T17:07:00Z">
        <w:r w:rsidDel="00C66CF8">
          <w:delText>Sensores termales, que pueden identificar las zonas del predio donde existen plagas y  los puntos donde hay mayor evapotranspiración. Esto, a su vez, ayuda a mejorar aspectos sensibles del predio como la gestión del riego.</w:delText>
        </w:r>
      </w:del>
    </w:p>
    <w:p w:rsidR="00071D81" w:rsidDel="00C66CF8" w:rsidRDefault="004423CA">
      <w:pPr>
        <w:numPr>
          <w:ilvl w:val="0"/>
          <w:numId w:val="17"/>
        </w:numPr>
        <w:ind w:hanging="360"/>
        <w:rPr>
          <w:del w:id="2033" w:author="RAFAEL SOTOMAYOR" w:date="2016-12-20T17:07:00Z"/>
        </w:rPr>
      </w:pPr>
      <w:del w:id="2034" w:author="RAFAEL SOTOMAYOR" w:date="2016-12-20T17:07:00Z">
        <w:r w:rsidDel="00C66CF8">
          <w:delText>Procesamiento de imágenes para:</w:delText>
        </w:r>
      </w:del>
    </w:p>
    <w:p w:rsidR="00071D81" w:rsidDel="00C66CF8" w:rsidRDefault="004423CA">
      <w:pPr>
        <w:numPr>
          <w:ilvl w:val="1"/>
          <w:numId w:val="17"/>
        </w:numPr>
        <w:ind w:hanging="360"/>
        <w:rPr>
          <w:del w:id="2035" w:author="RAFAEL SOTOMAYOR" w:date="2016-12-20T17:07:00Z"/>
        </w:rPr>
      </w:pPr>
      <w:del w:id="2036" w:author="RAFAEL SOTOMAYOR" w:date="2016-12-20T17:07:00Z">
        <w:r w:rsidDel="00C66CF8">
          <w:delText>E</w:delText>
        </w:r>
        <w:r w:rsidDel="00C66CF8">
          <w:delText>stimación de la carga frutal. (N° de frutos / cm</w:delText>
        </w:r>
        <w:r w:rsidDel="00C66CF8">
          <w:rPr>
            <w:vertAlign w:val="superscript"/>
          </w:rPr>
          <w:delText>2</w:delText>
        </w:r>
        <w:r w:rsidDel="00C66CF8">
          <w:delText xml:space="preserve"> )</w:delText>
        </w:r>
      </w:del>
    </w:p>
    <w:p w:rsidR="00071D81" w:rsidDel="00C66CF8" w:rsidRDefault="004423CA">
      <w:pPr>
        <w:numPr>
          <w:ilvl w:val="1"/>
          <w:numId w:val="17"/>
        </w:numPr>
        <w:ind w:hanging="360"/>
        <w:rPr>
          <w:del w:id="2037" w:author="RAFAEL SOTOMAYOR" w:date="2016-12-20T17:07:00Z"/>
        </w:rPr>
      </w:pPr>
      <w:del w:id="2038" w:author="RAFAEL SOTOMAYOR" w:date="2016-12-20T17:07:00Z">
        <w:r w:rsidDel="00C66CF8">
          <w:delText>Medición de calibres</w:delText>
        </w:r>
      </w:del>
    </w:p>
    <w:p w:rsidR="00071D81" w:rsidDel="00C66CF8" w:rsidRDefault="00071D81">
      <w:pPr>
        <w:contextualSpacing w:val="0"/>
        <w:rPr>
          <w:del w:id="2039" w:author="RAFAEL SOTOMAYOR" w:date="2016-12-20T17:07:00Z"/>
        </w:rPr>
      </w:pPr>
    </w:p>
    <w:p w:rsidR="00071D81" w:rsidDel="00C66CF8" w:rsidRDefault="00071D81">
      <w:pPr>
        <w:pStyle w:val="Ttulo2"/>
        <w:contextualSpacing w:val="0"/>
        <w:rPr>
          <w:del w:id="2040" w:author="RAFAEL SOTOMAYOR" w:date="2016-12-20T17:07:00Z"/>
        </w:rPr>
      </w:pPr>
      <w:bookmarkStart w:id="2041" w:name="_5y9588zfdr7r" w:colFirst="0" w:colLast="0"/>
      <w:bookmarkEnd w:id="2041"/>
    </w:p>
    <w:p w:rsidR="00071D81" w:rsidDel="00C66CF8" w:rsidRDefault="00071D81">
      <w:pPr>
        <w:pStyle w:val="Ttulo2"/>
        <w:contextualSpacing w:val="0"/>
        <w:rPr>
          <w:del w:id="2042" w:author="RAFAEL SOTOMAYOR" w:date="2016-12-20T17:07:00Z"/>
        </w:rPr>
      </w:pPr>
      <w:bookmarkStart w:id="2043" w:name="_nuwhakfwsz3f" w:colFirst="0" w:colLast="0"/>
      <w:bookmarkEnd w:id="2043"/>
    </w:p>
    <w:p w:rsidR="00071D81" w:rsidDel="00C66CF8" w:rsidRDefault="00071D81">
      <w:pPr>
        <w:pStyle w:val="Ttulo2"/>
        <w:contextualSpacing w:val="0"/>
        <w:rPr>
          <w:del w:id="2044" w:author="RAFAEL SOTOMAYOR" w:date="2016-12-20T17:07:00Z"/>
        </w:rPr>
      </w:pPr>
      <w:bookmarkStart w:id="2045" w:name="_o4qo7h50macd" w:colFirst="0" w:colLast="0"/>
      <w:bookmarkEnd w:id="2045"/>
    </w:p>
    <w:p w:rsidR="00071D81" w:rsidDel="00C66CF8" w:rsidRDefault="00071D81">
      <w:pPr>
        <w:pStyle w:val="Ttulo2"/>
        <w:contextualSpacing w:val="0"/>
        <w:rPr>
          <w:del w:id="2046" w:author="RAFAEL SOTOMAYOR" w:date="2016-12-20T17:07:00Z"/>
        </w:rPr>
      </w:pPr>
      <w:bookmarkStart w:id="2047" w:name="_y683t76d2lbw" w:colFirst="0" w:colLast="0"/>
      <w:bookmarkEnd w:id="2047"/>
    </w:p>
    <w:p w:rsidR="00071D81" w:rsidDel="00C66CF8" w:rsidRDefault="00071D81">
      <w:pPr>
        <w:pStyle w:val="Ttulo2"/>
        <w:contextualSpacing w:val="0"/>
        <w:rPr>
          <w:del w:id="2048" w:author="RAFAEL SOTOMAYOR" w:date="2016-12-20T17:07:00Z"/>
        </w:rPr>
      </w:pPr>
      <w:bookmarkStart w:id="2049" w:name="_38wwndt1ku7m" w:colFirst="0" w:colLast="0"/>
      <w:bookmarkEnd w:id="2049"/>
    </w:p>
    <w:p w:rsidR="00071D81" w:rsidDel="00C66CF8" w:rsidRDefault="00071D81">
      <w:pPr>
        <w:pStyle w:val="Ttulo2"/>
        <w:contextualSpacing w:val="0"/>
        <w:rPr>
          <w:del w:id="2050" w:author="RAFAEL SOTOMAYOR" w:date="2016-12-20T17:07:00Z"/>
        </w:rPr>
      </w:pPr>
      <w:bookmarkStart w:id="2051" w:name="_e18b0tqthezo" w:colFirst="0" w:colLast="0"/>
      <w:bookmarkEnd w:id="2051"/>
    </w:p>
    <w:p w:rsidR="00071D81" w:rsidDel="00C66CF8" w:rsidRDefault="00071D81">
      <w:pPr>
        <w:pStyle w:val="Ttulo2"/>
        <w:contextualSpacing w:val="0"/>
        <w:rPr>
          <w:del w:id="2052" w:author="RAFAEL SOTOMAYOR" w:date="2016-12-20T17:07:00Z"/>
        </w:rPr>
      </w:pPr>
      <w:bookmarkStart w:id="2053" w:name="_kr0too7p9l69" w:colFirst="0" w:colLast="0"/>
      <w:bookmarkEnd w:id="2053"/>
    </w:p>
    <w:p w:rsidR="00071D81" w:rsidDel="00C66CF8" w:rsidRDefault="00071D81">
      <w:pPr>
        <w:pStyle w:val="Ttulo2"/>
        <w:contextualSpacing w:val="0"/>
        <w:rPr>
          <w:del w:id="2054" w:author="RAFAEL SOTOMAYOR" w:date="2016-12-20T17:07:00Z"/>
        </w:rPr>
      </w:pPr>
      <w:bookmarkStart w:id="2055" w:name="_r3o0ukqkpwtv" w:colFirst="0" w:colLast="0"/>
      <w:bookmarkEnd w:id="2055"/>
    </w:p>
    <w:p w:rsidR="00071D81" w:rsidDel="00C66CF8" w:rsidRDefault="00071D81">
      <w:pPr>
        <w:pStyle w:val="Ttulo2"/>
        <w:contextualSpacing w:val="0"/>
        <w:rPr>
          <w:del w:id="2056" w:author="RAFAEL SOTOMAYOR" w:date="2016-12-20T17:07:00Z"/>
        </w:rPr>
      </w:pPr>
      <w:bookmarkStart w:id="2057" w:name="_jvua3l11q7yi" w:colFirst="0" w:colLast="0"/>
      <w:bookmarkEnd w:id="2057"/>
    </w:p>
    <w:p w:rsidR="00071D81" w:rsidDel="00C66CF8" w:rsidRDefault="004423CA">
      <w:pPr>
        <w:pStyle w:val="Ttulo2"/>
        <w:contextualSpacing w:val="0"/>
        <w:rPr>
          <w:del w:id="2058" w:author="RAFAEL SOTOMAYOR" w:date="2016-12-20T17:07:00Z"/>
        </w:rPr>
      </w:pPr>
      <w:bookmarkStart w:id="2059" w:name="_d9tofti3vey1" w:colFirst="0" w:colLast="0"/>
      <w:bookmarkEnd w:id="2059"/>
      <w:del w:id="2060" w:author="RAFAEL SOTOMAYOR" w:date="2016-12-20T17:07:00Z">
        <w:r w:rsidDel="00C66CF8">
          <w:delText>2.4. Monitoreo de Riego</w:delText>
        </w:r>
      </w:del>
    </w:p>
    <w:tbl>
      <w:tblPr>
        <w:tblStyle w:val="ab"/>
        <w:tblW w:w="9960"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600" w:firstRow="0" w:lastRow="0" w:firstColumn="0" w:lastColumn="0" w:noHBand="1" w:noVBand="1"/>
      </w:tblPr>
      <w:tblGrid>
        <w:gridCol w:w="5910"/>
        <w:gridCol w:w="4050"/>
      </w:tblGrid>
      <w:tr w:rsidR="00071D81" w:rsidDel="00C66CF8">
        <w:tblPrEx>
          <w:tblCellMar>
            <w:top w:w="0" w:type="dxa"/>
            <w:left w:w="0" w:type="dxa"/>
            <w:bottom w:w="0" w:type="dxa"/>
            <w:right w:w="0" w:type="dxa"/>
          </w:tblCellMar>
        </w:tblPrEx>
        <w:trPr>
          <w:trHeight w:val="4080"/>
          <w:del w:id="2061" w:author="RAFAEL SOTOMAYOR" w:date="2016-12-20T17:07:00Z"/>
        </w:trPr>
        <w:tc>
          <w:tcPr>
            <w:tcW w:w="5910" w:type="dxa"/>
            <w:tcMar>
              <w:top w:w="100" w:type="dxa"/>
              <w:left w:w="100" w:type="dxa"/>
              <w:bottom w:w="100" w:type="dxa"/>
              <w:right w:w="100" w:type="dxa"/>
            </w:tcMar>
          </w:tcPr>
          <w:p w:rsidR="00071D81" w:rsidDel="00C66CF8" w:rsidRDefault="004423CA">
            <w:pPr>
              <w:widowControl/>
              <w:contextualSpacing w:val="0"/>
              <w:rPr>
                <w:del w:id="2062" w:author="RAFAEL SOTOMAYOR" w:date="2016-12-20T17:07:00Z"/>
              </w:rPr>
            </w:pPr>
            <w:del w:id="2063" w:author="RAFAEL SOTOMAYOR" w:date="2016-12-20T17:07:00Z">
              <w:r w:rsidDel="00C66CF8">
                <w:lastRenderedPageBreak/>
                <w:delText xml:space="preserve">La agricultura inteligente orientada al uso sustentable del agua es uno de los principales desafíos de la Agricultura del futuro, y se debe trabajar </w:delText>
              </w:r>
              <w:r w:rsidDel="00C66CF8">
                <w:delText xml:space="preserve">en herramientas y metodologías en para alcanzar este objetivo. La agricultura es consumidor de aproximadamente 70% del agua dulce del país, es un bien escaso y tenderá a ser cada vez más caro, por ello el uso eficiente es clave para la rentabilidad de los </w:delText>
              </w:r>
              <w:r w:rsidDel="00C66CF8">
                <w:delText>proyectos agrícolas, un uso eficiente permite:</w:delText>
              </w:r>
            </w:del>
          </w:p>
          <w:p w:rsidR="00071D81" w:rsidDel="00C66CF8" w:rsidRDefault="004423CA">
            <w:pPr>
              <w:widowControl/>
              <w:numPr>
                <w:ilvl w:val="0"/>
                <w:numId w:val="13"/>
              </w:numPr>
              <w:ind w:hanging="360"/>
              <w:rPr>
                <w:del w:id="2064" w:author="RAFAEL SOTOMAYOR" w:date="2016-12-20T17:07:00Z"/>
              </w:rPr>
            </w:pPr>
            <w:del w:id="2065" w:author="RAFAEL SOTOMAYOR" w:date="2016-12-20T17:07:00Z">
              <w:r w:rsidDel="00C66CF8">
                <w:delText>Optimizar el consumo de agua, energía y fertilizantes</w:delText>
              </w:r>
            </w:del>
          </w:p>
          <w:p w:rsidR="00071D81" w:rsidDel="00C66CF8" w:rsidRDefault="004423CA">
            <w:pPr>
              <w:widowControl/>
              <w:numPr>
                <w:ilvl w:val="0"/>
                <w:numId w:val="13"/>
              </w:numPr>
              <w:ind w:hanging="360"/>
              <w:rPr>
                <w:del w:id="2066" w:author="RAFAEL SOTOMAYOR" w:date="2016-12-20T17:07:00Z"/>
              </w:rPr>
            </w:pPr>
            <w:del w:id="2067" w:author="RAFAEL SOTOMAYOR" w:date="2016-12-20T17:07:00Z">
              <w:r w:rsidDel="00C66CF8">
                <w:delText>Reducción de problemas derivados de exceso y/o falta de agua</w:delText>
              </w:r>
            </w:del>
          </w:p>
          <w:p w:rsidR="00071D81" w:rsidDel="00C66CF8" w:rsidRDefault="004423CA">
            <w:pPr>
              <w:widowControl/>
              <w:numPr>
                <w:ilvl w:val="0"/>
                <w:numId w:val="13"/>
              </w:numPr>
              <w:ind w:hanging="360"/>
              <w:rPr>
                <w:del w:id="2068" w:author="RAFAEL SOTOMAYOR" w:date="2016-12-20T17:07:00Z"/>
              </w:rPr>
            </w:pPr>
            <w:del w:id="2069" w:author="RAFAEL SOTOMAYOR" w:date="2016-12-20T17:07:00Z">
              <w:r w:rsidDel="00C66CF8">
                <w:delText>Mejor regulación del crecimiento vegetativo del cultivo</w:delText>
              </w:r>
            </w:del>
          </w:p>
          <w:p w:rsidR="00071D81" w:rsidDel="00C66CF8" w:rsidRDefault="004423CA">
            <w:pPr>
              <w:widowControl/>
              <w:numPr>
                <w:ilvl w:val="0"/>
                <w:numId w:val="13"/>
              </w:numPr>
              <w:ind w:hanging="360"/>
              <w:rPr>
                <w:del w:id="2070" w:author="RAFAEL SOTOMAYOR" w:date="2016-12-20T17:07:00Z"/>
              </w:rPr>
            </w:pPr>
            <w:del w:id="2071" w:author="RAFAEL SOTOMAYOR" w:date="2016-12-20T17:07:00Z">
              <w:r w:rsidDel="00C66CF8">
                <w:delText>Maximiza la calidad de la producción</w:delText>
              </w:r>
            </w:del>
          </w:p>
          <w:p w:rsidR="00071D81" w:rsidDel="00C66CF8" w:rsidRDefault="004423CA">
            <w:pPr>
              <w:widowControl/>
              <w:numPr>
                <w:ilvl w:val="0"/>
                <w:numId w:val="13"/>
              </w:numPr>
              <w:ind w:hanging="360"/>
              <w:rPr>
                <w:del w:id="2072" w:author="RAFAEL SOTOMAYOR" w:date="2016-12-20T17:07:00Z"/>
              </w:rPr>
            </w:pPr>
            <w:del w:id="2073" w:author="RAFAEL SOTOMAYOR" w:date="2016-12-20T17:07:00Z">
              <w:r w:rsidDel="00C66CF8">
                <w:delText>Mejor control de la salinidad y la erosión del suelo</w:delText>
              </w:r>
            </w:del>
          </w:p>
        </w:tc>
        <w:tc>
          <w:tcPr>
            <w:tcW w:w="4050" w:type="dxa"/>
            <w:tcMar>
              <w:top w:w="100" w:type="dxa"/>
              <w:left w:w="100" w:type="dxa"/>
              <w:bottom w:w="100" w:type="dxa"/>
              <w:right w:w="100" w:type="dxa"/>
            </w:tcMar>
          </w:tcPr>
          <w:p w:rsidR="00071D81" w:rsidDel="00C66CF8" w:rsidRDefault="004423CA">
            <w:pPr>
              <w:contextualSpacing w:val="0"/>
              <w:jc w:val="center"/>
              <w:rPr>
                <w:del w:id="2074" w:author="RAFAEL SOTOMAYOR" w:date="2016-12-20T17:07:00Z"/>
              </w:rPr>
            </w:pPr>
            <w:del w:id="2075" w:author="RAFAEL SOTOMAYOR" w:date="2016-12-20T17:07:00Z">
              <w:r w:rsidDel="00C66CF8">
                <w:rPr>
                  <w:noProof/>
                </w:rPr>
                <w:drawing>
                  <wp:inline distT="19050" distB="19050" distL="19050" distR="19050" wp14:anchorId="416AEAB7" wp14:editId="3DBB4E2A">
                    <wp:extent cx="2191613" cy="1787668"/>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2191613" cy="1787668"/>
                            </a:xfrm>
                            <a:prstGeom prst="rect">
                              <a:avLst/>
                            </a:prstGeom>
                            <a:ln/>
                          </pic:spPr>
                        </pic:pic>
                      </a:graphicData>
                    </a:graphic>
                  </wp:inline>
                </w:drawing>
              </w:r>
            </w:del>
          </w:p>
        </w:tc>
      </w:tr>
    </w:tbl>
    <w:p w:rsidR="00071D81" w:rsidDel="00C66CF8" w:rsidRDefault="004423CA">
      <w:pPr>
        <w:contextualSpacing w:val="0"/>
        <w:rPr>
          <w:del w:id="2076" w:author="RAFAEL SOTOMAYOR" w:date="2016-12-20T17:07:00Z"/>
        </w:rPr>
      </w:pPr>
      <w:del w:id="2077" w:author="RAFAEL SOTOMAYOR" w:date="2016-12-20T17:07:00Z">
        <w:r w:rsidDel="00C66CF8">
          <w:delText>El problema principal de los sistemas de riego es que utilizan simples temporizadores que encienden y apagan el suministro de agua a la misma hora y según un programa fijo. Es decir, el sistema de rie</w:delText>
        </w:r>
        <w:r w:rsidDel="00C66CF8">
          <w:delText xml:space="preserve">go no toma en cuenta variaciones climáticas, como lluvias, días nublados o soleados, temperaturas, humedad, radiación y otras. Entonces, la mayoría del agua generalmente se pierde ya sea absorbida por la tierra o evaporándose porque hay demasiada, o falta </w:delText>
        </w:r>
        <w:r w:rsidDel="00C66CF8">
          <w:delText>de agua porque el riego no fue suficiente.</w:delText>
        </w:r>
      </w:del>
    </w:p>
    <w:p w:rsidR="00071D81" w:rsidDel="00C66CF8" w:rsidRDefault="00071D81">
      <w:pPr>
        <w:contextualSpacing w:val="0"/>
        <w:rPr>
          <w:del w:id="2078" w:author="RAFAEL SOTOMAYOR" w:date="2016-12-20T17:07:00Z"/>
        </w:rPr>
      </w:pPr>
    </w:p>
    <w:p w:rsidR="00071D81" w:rsidDel="00C66CF8" w:rsidRDefault="004423CA">
      <w:pPr>
        <w:contextualSpacing w:val="0"/>
        <w:rPr>
          <w:del w:id="2079" w:author="RAFAEL SOTOMAYOR" w:date="2016-12-20T17:07:00Z"/>
        </w:rPr>
      </w:pPr>
      <w:del w:id="2080" w:author="RAFAEL SOTOMAYOR" w:date="2016-12-20T17:07:00Z">
        <w:r w:rsidDel="00C66CF8">
          <w:delText>Añadiendo sensores como:</w:delText>
        </w:r>
      </w:del>
    </w:p>
    <w:p w:rsidR="00071D81" w:rsidDel="00C66CF8" w:rsidRDefault="004423CA">
      <w:pPr>
        <w:numPr>
          <w:ilvl w:val="0"/>
          <w:numId w:val="14"/>
        </w:numPr>
        <w:ind w:hanging="360"/>
        <w:rPr>
          <w:del w:id="2081" w:author="RAFAEL SOTOMAYOR" w:date="2016-12-20T17:07:00Z"/>
        </w:rPr>
      </w:pPr>
      <w:del w:id="2082" w:author="RAFAEL SOTOMAYOR" w:date="2016-12-20T17:07:00Z">
        <w:r w:rsidDel="00C66CF8">
          <w:delText>Humedad de Suelo</w:delText>
        </w:r>
      </w:del>
    </w:p>
    <w:p w:rsidR="00071D81" w:rsidDel="00C66CF8" w:rsidRDefault="004423CA">
      <w:pPr>
        <w:numPr>
          <w:ilvl w:val="0"/>
          <w:numId w:val="14"/>
        </w:numPr>
        <w:ind w:hanging="360"/>
        <w:rPr>
          <w:del w:id="2083" w:author="RAFAEL SOTOMAYOR" w:date="2016-12-20T17:07:00Z"/>
        </w:rPr>
      </w:pPr>
      <w:del w:id="2084" w:author="RAFAEL SOTOMAYOR" w:date="2016-12-20T17:07:00Z">
        <w:r w:rsidDel="00C66CF8">
          <w:delText>Estaciones Metereológicas</w:delText>
        </w:r>
      </w:del>
    </w:p>
    <w:p w:rsidR="00071D81" w:rsidDel="00C66CF8" w:rsidRDefault="004423CA">
      <w:pPr>
        <w:numPr>
          <w:ilvl w:val="1"/>
          <w:numId w:val="14"/>
        </w:numPr>
        <w:ind w:hanging="360"/>
        <w:rPr>
          <w:del w:id="2085" w:author="RAFAEL SOTOMAYOR" w:date="2016-12-20T17:07:00Z"/>
        </w:rPr>
      </w:pPr>
      <w:del w:id="2086" w:author="RAFAEL SOTOMAYOR" w:date="2016-12-20T17:07:00Z">
        <w:r w:rsidDel="00C66CF8">
          <w:delText>Temperatura, Humedad Relativa del Aire, Velocidad y dirección del Viento, Presión Atmosférica, Agua Caída, Radicación Solar.</w:delText>
        </w:r>
      </w:del>
    </w:p>
    <w:p w:rsidR="00071D81" w:rsidDel="00C66CF8" w:rsidRDefault="004423CA">
      <w:pPr>
        <w:numPr>
          <w:ilvl w:val="0"/>
          <w:numId w:val="14"/>
        </w:numPr>
        <w:ind w:hanging="360"/>
        <w:rPr>
          <w:del w:id="2087" w:author="RAFAEL SOTOMAYOR" w:date="2016-12-20T17:07:00Z"/>
        </w:rPr>
      </w:pPr>
      <w:del w:id="2088" w:author="RAFAEL SOTOMAYOR" w:date="2016-12-20T17:07:00Z">
        <w:r w:rsidDel="00C66CF8">
          <w:delText>Niveles de Tranques</w:delText>
        </w:r>
        <w:r w:rsidDel="00C66CF8">
          <w:delText xml:space="preserve"> y Pozos.</w:delText>
        </w:r>
      </w:del>
    </w:p>
    <w:p w:rsidR="00071D81" w:rsidDel="00C66CF8" w:rsidRDefault="004423CA">
      <w:pPr>
        <w:numPr>
          <w:ilvl w:val="0"/>
          <w:numId w:val="14"/>
        </w:numPr>
        <w:ind w:hanging="360"/>
        <w:rPr>
          <w:del w:id="2089" w:author="RAFAEL SOTOMAYOR" w:date="2016-12-20T17:07:00Z"/>
        </w:rPr>
      </w:pPr>
      <w:del w:id="2090" w:author="RAFAEL SOTOMAYOR" w:date="2016-12-20T17:07:00Z">
        <w:r w:rsidDel="00C66CF8">
          <w:delText>Sensores de Encendido y Apagado de sectores de riego</w:delText>
        </w:r>
      </w:del>
    </w:p>
    <w:p w:rsidR="00071D81" w:rsidDel="00C66CF8" w:rsidRDefault="004423CA">
      <w:pPr>
        <w:numPr>
          <w:ilvl w:val="0"/>
          <w:numId w:val="14"/>
        </w:numPr>
        <w:ind w:hanging="360"/>
        <w:rPr>
          <w:del w:id="2091" w:author="RAFAEL SOTOMAYOR" w:date="2016-12-20T17:07:00Z"/>
        </w:rPr>
      </w:pPr>
      <w:del w:id="2092" w:author="RAFAEL SOTOMAYOR" w:date="2016-12-20T17:07:00Z">
        <w:r w:rsidDel="00C66CF8">
          <w:delText>Contadores de Flujo</w:delText>
        </w:r>
      </w:del>
    </w:p>
    <w:p w:rsidR="00071D81" w:rsidDel="00C66CF8" w:rsidRDefault="004423CA">
      <w:pPr>
        <w:numPr>
          <w:ilvl w:val="0"/>
          <w:numId w:val="14"/>
        </w:numPr>
        <w:ind w:hanging="360"/>
        <w:rPr>
          <w:del w:id="2093" w:author="RAFAEL SOTOMAYOR" w:date="2016-12-20T17:07:00Z"/>
        </w:rPr>
      </w:pPr>
      <w:del w:id="2094" w:author="RAFAEL SOTOMAYOR" w:date="2016-12-20T17:07:00Z">
        <w:r w:rsidDel="00C66CF8">
          <w:delText>Válvulas inalámbricas</w:delText>
        </w:r>
      </w:del>
    </w:p>
    <w:p w:rsidR="00071D81" w:rsidDel="00C66CF8" w:rsidRDefault="004423CA">
      <w:pPr>
        <w:numPr>
          <w:ilvl w:val="0"/>
          <w:numId w:val="14"/>
        </w:numPr>
        <w:ind w:hanging="360"/>
        <w:rPr>
          <w:del w:id="2095" w:author="RAFAEL SOTOMAYOR" w:date="2016-12-20T17:07:00Z"/>
        </w:rPr>
      </w:pPr>
      <w:del w:id="2096" w:author="RAFAEL SOTOMAYOR" w:date="2016-12-20T17:07:00Z">
        <w:r w:rsidDel="00C66CF8">
          <w:delText>Otros sensores de precisión para algún cultivo en particular (ej: Sensor de Humedad de la Hoja).</w:delText>
        </w:r>
      </w:del>
    </w:p>
    <w:p w:rsidR="00071D81" w:rsidDel="00C66CF8" w:rsidRDefault="00071D81">
      <w:pPr>
        <w:contextualSpacing w:val="0"/>
        <w:rPr>
          <w:del w:id="2097" w:author="RAFAEL SOTOMAYOR" w:date="2016-12-20T17:07:00Z"/>
        </w:rPr>
      </w:pPr>
    </w:p>
    <w:p w:rsidR="00071D81" w:rsidDel="00C66CF8" w:rsidRDefault="004423CA">
      <w:pPr>
        <w:contextualSpacing w:val="0"/>
        <w:rPr>
          <w:del w:id="2098" w:author="RAFAEL SOTOMAYOR" w:date="2016-12-20T17:07:00Z"/>
        </w:rPr>
      </w:pPr>
      <w:del w:id="2099" w:author="RAFAEL SOTOMAYOR" w:date="2016-12-20T17:07:00Z">
        <w:r w:rsidDel="00C66CF8">
          <w:delText>La tendencia de uso de los sensores mencionados son actores que son como parte de un todo en un sector (o cuartel) de riego, unidad objetivo generadora de datos a intervalos constantes durante las 24 horas del día.</w:delText>
        </w:r>
      </w:del>
    </w:p>
    <w:p w:rsidR="00071D81" w:rsidDel="00C66CF8" w:rsidRDefault="004423CA">
      <w:pPr>
        <w:contextualSpacing w:val="0"/>
        <w:rPr>
          <w:del w:id="2100" w:author="RAFAEL SOTOMAYOR" w:date="2016-12-20T17:07:00Z"/>
        </w:rPr>
      </w:pPr>
      <w:del w:id="2101" w:author="RAFAEL SOTOMAYOR" w:date="2016-12-20T17:07:00Z">
        <w:r w:rsidDel="00C66CF8">
          <w:delText>Los m</w:delText>
        </w:r>
        <w:r w:rsidDel="00C66CF8">
          <w:delText>étodos de medición se realizan utilizando sensores que traducen variables físicas a variables eléctricas que pueden ser corriente, voltaje o un bus de datos del tipo serial como I2C, 232 u otro. Las variables que definimos de interés son las siguientes.</w:delText>
        </w:r>
      </w:del>
    </w:p>
    <w:p w:rsidR="00071D81" w:rsidDel="00C66CF8" w:rsidRDefault="00071D81">
      <w:pPr>
        <w:contextualSpacing w:val="0"/>
        <w:rPr>
          <w:del w:id="2102" w:author="RAFAEL SOTOMAYOR" w:date="2016-12-20T17:07:00Z"/>
        </w:rPr>
      </w:pPr>
    </w:p>
    <w:p w:rsidR="00071D81" w:rsidDel="00C66CF8" w:rsidRDefault="004423CA">
      <w:pPr>
        <w:numPr>
          <w:ilvl w:val="0"/>
          <w:numId w:val="5"/>
        </w:numPr>
        <w:ind w:hanging="360"/>
        <w:rPr>
          <w:del w:id="2103" w:author="RAFAEL SOTOMAYOR" w:date="2016-12-20T17:07:00Z"/>
        </w:rPr>
      </w:pPr>
      <w:del w:id="2104" w:author="RAFAEL SOTOMAYOR" w:date="2016-12-20T17:07:00Z">
        <w:r w:rsidDel="00C66CF8">
          <w:delText>V</w:delText>
        </w:r>
        <w:r w:rsidDel="00C66CF8">
          <w:delText>ariables de Interés: son las variables útiles para las decisiones del negocio agrícola:</w:delText>
        </w:r>
      </w:del>
    </w:p>
    <w:p w:rsidR="00071D81" w:rsidDel="00C66CF8" w:rsidRDefault="004423CA">
      <w:pPr>
        <w:numPr>
          <w:ilvl w:val="1"/>
          <w:numId w:val="5"/>
        </w:numPr>
        <w:ind w:left="720" w:hanging="360"/>
        <w:rPr>
          <w:del w:id="2105" w:author="RAFAEL SOTOMAYOR" w:date="2016-12-20T17:07:00Z"/>
        </w:rPr>
      </w:pPr>
      <w:del w:id="2106" w:author="RAFAEL SOTOMAYOR" w:date="2016-12-20T17:07:00Z">
        <w:r w:rsidDel="00C66CF8">
          <w:delText>Humedad de suelo: Las técnicas más validadas son la obtención de la constante dieléctrica o la conductividad eléctrica, proponemos dos alternativas un sensor simple y u</w:delText>
        </w:r>
        <w:r w:rsidDel="00C66CF8">
          <w:delText>n dual, cuál utilizar, dependerá de la combinación, precisión y precio final.</w:delText>
        </w:r>
      </w:del>
    </w:p>
    <w:p w:rsidR="00071D81" w:rsidDel="00C66CF8" w:rsidRDefault="004423CA">
      <w:pPr>
        <w:numPr>
          <w:ilvl w:val="1"/>
          <w:numId w:val="5"/>
        </w:numPr>
        <w:ind w:left="720" w:hanging="360"/>
        <w:rPr>
          <w:del w:id="2107" w:author="RAFAEL SOTOMAYOR" w:date="2016-12-20T17:07:00Z"/>
        </w:rPr>
      </w:pPr>
      <w:del w:id="2108" w:author="RAFAEL SOTOMAYOR" w:date="2016-12-20T17:07:00Z">
        <w:r w:rsidDel="00C66CF8">
          <w:delText xml:space="preserve">Temperatura del aire: Mediante un termistor, que es un sensor resistivo de </w:delText>
        </w:r>
        <w:r w:rsidDel="00C66CF8">
          <w:lastRenderedPageBreak/>
          <w:delText>temperatura, su funcionamiento se basa en la variación de la resistividad que presenta un semiconductor</w:delText>
        </w:r>
        <w:r w:rsidDel="00C66CF8">
          <w:delText xml:space="preserve"> con la temperatura. </w:delText>
        </w:r>
      </w:del>
    </w:p>
    <w:p w:rsidR="00071D81" w:rsidDel="00C66CF8" w:rsidRDefault="004423CA">
      <w:pPr>
        <w:numPr>
          <w:ilvl w:val="1"/>
          <w:numId w:val="5"/>
        </w:numPr>
        <w:ind w:left="720" w:hanging="360"/>
        <w:rPr>
          <w:del w:id="2109" w:author="RAFAEL SOTOMAYOR" w:date="2016-12-20T17:07:00Z"/>
        </w:rPr>
      </w:pPr>
      <w:del w:id="2110" w:author="RAFAEL SOTOMAYOR" w:date="2016-12-20T17:07:00Z">
        <w:r w:rsidDel="00C66CF8">
          <w:delText>Humedad del aire: Se obtendrá midiendo un sensor capacitivo, cuando el aire penetra en el campo eléctrico que hay entre las placas sensor, varía el dieléctrico, variando consecuentemente el valor de capacidad que cambia su permisivida</w:delText>
        </w:r>
        <w:r w:rsidDel="00C66CF8">
          <w:delText>d con respecto a la humedad del ambiente.</w:delText>
        </w:r>
      </w:del>
    </w:p>
    <w:p w:rsidR="00071D81" w:rsidDel="00C66CF8" w:rsidRDefault="004423CA">
      <w:pPr>
        <w:numPr>
          <w:ilvl w:val="1"/>
          <w:numId w:val="5"/>
        </w:numPr>
        <w:ind w:left="720" w:hanging="360"/>
        <w:rPr>
          <w:del w:id="2111" w:author="RAFAEL SOTOMAYOR" w:date="2016-12-20T17:07:00Z"/>
        </w:rPr>
      </w:pPr>
      <w:del w:id="2112" w:author="RAFAEL SOTOMAYOR" w:date="2016-12-20T17:07:00Z">
        <w:r w:rsidDel="00C66CF8">
          <w:delText>Presión atmosférica: Utilizando una sensor piezo resistivo, 4 a 6 resistencias en un chip de silicio, el cual si se carga con presión, se deforma (solamente unos pocos mm =&gt; por consiguiente un excelente comportami</w:delText>
        </w:r>
        <w:r w:rsidDel="00C66CF8">
          <w:delText>ento de histéresis). Esta deformación da lugar a cambios en los valores de la resistencia, que permiten calcular la presión aplicada.</w:delText>
        </w:r>
      </w:del>
    </w:p>
    <w:p w:rsidR="00071D81" w:rsidDel="00C66CF8" w:rsidRDefault="004423CA">
      <w:pPr>
        <w:numPr>
          <w:ilvl w:val="1"/>
          <w:numId w:val="5"/>
        </w:numPr>
        <w:ind w:left="720" w:hanging="360"/>
        <w:rPr>
          <w:del w:id="2113" w:author="RAFAEL SOTOMAYOR" w:date="2016-12-20T17:07:00Z"/>
        </w:rPr>
      </w:pPr>
      <w:del w:id="2114" w:author="RAFAEL SOTOMAYOR" w:date="2016-12-20T17:07:00Z">
        <w:r w:rsidDel="00C66CF8">
          <w:delText>Velocidad del Viento: Utilizando un anemómetro que usa un interruptor de láminas, así que se puede usar una simple detecci</w:delText>
        </w:r>
        <w:r w:rsidDel="00C66CF8">
          <w:delText>ón de frecuencias para medir la velocidad del viento.</w:delText>
        </w:r>
      </w:del>
    </w:p>
    <w:p w:rsidR="00071D81" w:rsidDel="00C66CF8" w:rsidRDefault="004423CA">
      <w:pPr>
        <w:numPr>
          <w:ilvl w:val="1"/>
          <w:numId w:val="5"/>
        </w:numPr>
        <w:ind w:left="720" w:hanging="360"/>
        <w:rPr>
          <w:del w:id="2115" w:author="RAFAEL SOTOMAYOR" w:date="2016-12-20T17:07:00Z"/>
        </w:rPr>
      </w:pPr>
      <w:del w:id="2116" w:author="RAFAEL SOTOMAYOR" w:date="2016-12-20T17:07:00Z">
        <w:r w:rsidDel="00C66CF8">
          <w:delText xml:space="preserve">Dirección del Viento: Mediante una veleta que usa un potenciómetro para detectar la dirección del viento. </w:delText>
        </w:r>
      </w:del>
    </w:p>
    <w:p w:rsidR="00071D81" w:rsidDel="00C66CF8" w:rsidRDefault="004423CA">
      <w:pPr>
        <w:numPr>
          <w:ilvl w:val="1"/>
          <w:numId w:val="5"/>
        </w:numPr>
        <w:ind w:left="720" w:hanging="360"/>
        <w:rPr>
          <w:del w:id="2117" w:author="RAFAEL SOTOMAYOR" w:date="2016-12-20T17:07:00Z"/>
        </w:rPr>
      </w:pPr>
      <w:del w:id="2118" w:author="RAFAEL SOTOMAYOR" w:date="2016-12-20T17:07:00Z">
        <w:r w:rsidDel="00C66CF8">
          <w:delText>Pluviometría: Un bandeja recolectora de agua que actúa como un switch que se cierra a medida qu</w:delText>
        </w:r>
        <w:r w:rsidDel="00C66CF8">
          <w:delText xml:space="preserve">e va incrementando la medición.  </w:delText>
        </w:r>
      </w:del>
    </w:p>
    <w:p w:rsidR="00071D81" w:rsidDel="00C66CF8" w:rsidRDefault="004423CA">
      <w:pPr>
        <w:numPr>
          <w:ilvl w:val="1"/>
          <w:numId w:val="5"/>
        </w:numPr>
        <w:ind w:left="720" w:hanging="360"/>
        <w:rPr>
          <w:del w:id="2119" w:author="RAFAEL SOTOMAYOR" w:date="2016-12-20T17:07:00Z"/>
        </w:rPr>
      </w:pPr>
      <w:del w:id="2120" w:author="RAFAEL SOTOMAYOR" w:date="2016-12-20T17:07:00Z">
        <w:r w:rsidDel="00C66CF8">
          <w:delText>Radiación solar: Se obtendrá mediante la lectura de un piranómetro que emplea una célula de silicio para medir la densidad de flujo de la Radiación Solar de onda corta (300 a 3000 nm) con un ángulo de visión de 180º.</w:delText>
        </w:r>
      </w:del>
    </w:p>
    <w:p w:rsidR="00071D81" w:rsidDel="00C66CF8" w:rsidRDefault="004423CA">
      <w:pPr>
        <w:numPr>
          <w:ilvl w:val="1"/>
          <w:numId w:val="5"/>
        </w:numPr>
        <w:ind w:left="720" w:hanging="360"/>
        <w:rPr>
          <w:del w:id="2121" w:author="RAFAEL SOTOMAYOR" w:date="2016-12-20T17:07:00Z"/>
        </w:rPr>
      </w:pPr>
      <w:del w:id="2122" w:author="RAFAEL SOTOMAYOR" w:date="2016-12-20T17:07:00Z">
        <w:r w:rsidDel="00C66CF8">
          <w:delText>Cambi</w:delText>
        </w:r>
        <w:r w:rsidDel="00C66CF8">
          <w:delText>os de Estado de Válvulas: Mediante la lectura ON/OFF de los relés en los tableros de riego se puede identificar cuando un sector de riego está en operación.</w:delText>
        </w:r>
      </w:del>
    </w:p>
    <w:p w:rsidR="00071D81" w:rsidDel="00C66CF8" w:rsidRDefault="004423CA">
      <w:pPr>
        <w:numPr>
          <w:ilvl w:val="1"/>
          <w:numId w:val="5"/>
        </w:numPr>
        <w:ind w:left="720" w:hanging="360"/>
        <w:rPr>
          <w:del w:id="2123" w:author="RAFAEL SOTOMAYOR" w:date="2016-12-20T17:07:00Z"/>
        </w:rPr>
      </w:pPr>
      <w:del w:id="2124" w:author="RAFAEL SOTOMAYOR" w:date="2016-12-20T17:07:00Z">
        <w:r w:rsidDel="00C66CF8">
          <w:delText>Lectura de caudalimetros: Mediante la contabilización de los pulsos de un medidor de caudal se pued</w:delText>
        </w:r>
        <w:r w:rsidDel="00C66CF8">
          <w:delText>e obtener los metros cúbicos que están circulando hacia un(os) sector(es) de riego</w:delText>
        </w:r>
      </w:del>
    </w:p>
    <w:p w:rsidR="00071D81" w:rsidDel="00C66CF8" w:rsidRDefault="004423CA">
      <w:pPr>
        <w:numPr>
          <w:ilvl w:val="1"/>
          <w:numId w:val="5"/>
        </w:numPr>
        <w:ind w:left="720" w:hanging="360"/>
        <w:rPr>
          <w:del w:id="2125" w:author="RAFAEL SOTOMAYOR" w:date="2016-12-20T17:07:00Z"/>
        </w:rPr>
      </w:pPr>
      <w:del w:id="2126" w:author="RAFAEL SOTOMAYOR" w:date="2016-12-20T17:07:00Z">
        <w:r w:rsidDel="00C66CF8">
          <w:delText>Sensor de Nivel: Permiten ver el estado de disponibilidad del recurso hídrico mediante un sensor generalmente de radar.</w:delText>
        </w:r>
      </w:del>
    </w:p>
    <w:p w:rsidR="00071D81" w:rsidDel="00C66CF8" w:rsidRDefault="004423CA">
      <w:pPr>
        <w:numPr>
          <w:ilvl w:val="1"/>
          <w:numId w:val="5"/>
        </w:numPr>
        <w:ind w:left="720" w:hanging="360"/>
        <w:rPr>
          <w:del w:id="2127" w:author="RAFAEL SOTOMAYOR" w:date="2016-12-20T17:07:00Z"/>
        </w:rPr>
      </w:pPr>
      <w:del w:id="2128" w:author="RAFAEL SOTOMAYOR" w:date="2016-12-20T17:07:00Z">
        <w:r w:rsidDel="00C66CF8">
          <w:delText>Otros Sensores: En la agricultura existen cada vez má</w:delText>
        </w:r>
        <w:r w:rsidDel="00C66CF8">
          <w:delText>s sensores que se podrán ir incorporando a esta matriz.</w:delText>
        </w:r>
      </w:del>
    </w:p>
    <w:p w:rsidR="00071D81" w:rsidDel="00C66CF8" w:rsidRDefault="004423CA">
      <w:pPr>
        <w:numPr>
          <w:ilvl w:val="1"/>
          <w:numId w:val="5"/>
        </w:numPr>
        <w:ind w:left="720" w:hanging="360"/>
        <w:rPr>
          <w:del w:id="2129" w:author="RAFAEL SOTOMAYOR" w:date="2016-12-20T17:07:00Z"/>
        </w:rPr>
      </w:pPr>
      <w:del w:id="2130" w:author="RAFAEL SOTOMAYOR" w:date="2016-12-20T17:07:00Z">
        <w:r w:rsidDel="00C66CF8">
          <w:delText>Sensores Multimedia: Existen sensores multimedia como grabaciones de video, toma de imágenes y otros que no necesariamente son “traficados” por la red, y no necesariamente son para fines de agricultur</w:delText>
        </w:r>
        <w:r w:rsidDel="00C66CF8">
          <w:delText>a de precisión como pueden ser cámaras de seguridad, videos de prospección y otros.</w:delText>
        </w:r>
      </w:del>
    </w:p>
    <w:p w:rsidR="00071D81" w:rsidDel="00C66CF8" w:rsidRDefault="00071D81">
      <w:pPr>
        <w:contextualSpacing w:val="0"/>
        <w:rPr>
          <w:del w:id="2131" w:author="RAFAEL SOTOMAYOR" w:date="2016-12-20T17:07:00Z"/>
        </w:rPr>
      </w:pPr>
    </w:p>
    <w:p w:rsidR="00071D81" w:rsidDel="00C66CF8" w:rsidRDefault="004423CA">
      <w:pPr>
        <w:numPr>
          <w:ilvl w:val="0"/>
          <w:numId w:val="5"/>
        </w:numPr>
        <w:ind w:hanging="360"/>
        <w:rPr>
          <w:del w:id="2132" w:author="RAFAEL SOTOMAYOR" w:date="2016-12-20T17:07:00Z"/>
        </w:rPr>
      </w:pPr>
      <w:del w:id="2133" w:author="RAFAEL SOTOMAYOR" w:date="2016-12-20T17:07:00Z">
        <w:r w:rsidDel="00C66CF8">
          <w:delText>Variables de interés operacional: Adicionalmente es interesante medir variables de operación y comportamiento de de los dispositivos:</w:delText>
        </w:r>
      </w:del>
    </w:p>
    <w:p w:rsidR="00071D81" w:rsidDel="00C66CF8" w:rsidRDefault="004423CA">
      <w:pPr>
        <w:numPr>
          <w:ilvl w:val="1"/>
          <w:numId w:val="5"/>
        </w:numPr>
        <w:ind w:hanging="360"/>
        <w:rPr>
          <w:del w:id="2134" w:author="RAFAEL SOTOMAYOR" w:date="2016-12-20T17:07:00Z"/>
        </w:rPr>
      </w:pPr>
      <w:del w:id="2135" w:author="RAFAEL SOTOMAYOR" w:date="2016-12-20T17:07:00Z">
        <w:r w:rsidDel="00C66CF8">
          <w:delText>Temperatura interna mediante un termi</w:delText>
        </w:r>
        <w:r w:rsidDel="00C66CF8">
          <w:delText>stor</w:delText>
        </w:r>
      </w:del>
    </w:p>
    <w:p w:rsidR="00071D81" w:rsidDel="00C66CF8" w:rsidRDefault="004423CA">
      <w:pPr>
        <w:numPr>
          <w:ilvl w:val="1"/>
          <w:numId w:val="5"/>
        </w:numPr>
        <w:ind w:hanging="360"/>
        <w:rPr>
          <w:del w:id="2136" w:author="RAFAEL SOTOMAYOR" w:date="2016-12-20T17:07:00Z"/>
        </w:rPr>
      </w:pPr>
      <w:del w:id="2137" w:author="RAFAEL SOTOMAYOR" w:date="2016-12-20T17:07:00Z">
        <w:r w:rsidDel="00C66CF8">
          <w:delText>Voltaje Batería con un adecuado divisor de tensión.</w:delText>
        </w:r>
      </w:del>
    </w:p>
    <w:p w:rsidR="00071D81" w:rsidDel="00C66CF8" w:rsidRDefault="004423CA">
      <w:pPr>
        <w:numPr>
          <w:ilvl w:val="1"/>
          <w:numId w:val="5"/>
        </w:numPr>
        <w:ind w:hanging="360"/>
        <w:rPr>
          <w:del w:id="2138" w:author="RAFAEL SOTOMAYOR" w:date="2016-12-20T17:07:00Z"/>
        </w:rPr>
      </w:pPr>
      <w:del w:id="2139" w:author="RAFAEL SOTOMAYOR" w:date="2016-12-20T17:07:00Z">
        <w:r w:rsidDel="00C66CF8">
          <w:delText>Acelerómetro para detectar movimiento de los dispositivos.</w:delText>
        </w:r>
      </w:del>
    </w:p>
    <w:p w:rsidR="00071D81" w:rsidDel="00C66CF8" w:rsidRDefault="00071D81">
      <w:pPr>
        <w:contextualSpacing w:val="0"/>
        <w:rPr>
          <w:del w:id="2140" w:author="RAFAEL SOTOMAYOR" w:date="2016-12-20T17:07:00Z"/>
        </w:rPr>
      </w:pPr>
    </w:p>
    <w:p w:rsidR="00071D81" w:rsidDel="00C66CF8" w:rsidRDefault="004423CA">
      <w:pPr>
        <w:rPr>
          <w:del w:id="2141" w:author="RAFAEL SOTOMAYOR" w:date="2016-12-20T17:07:00Z"/>
        </w:rPr>
      </w:pPr>
      <w:del w:id="2142" w:author="RAFAEL SOTOMAYOR" w:date="2016-12-20T17:07:00Z">
        <w:r w:rsidDel="00C66CF8">
          <w:br w:type="page"/>
        </w:r>
      </w:del>
    </w:p>
    <w:p w:rsidR="00071D81" w:rsidDel="00C66CF8" w:rsidRDefault="00071D81">
      <w:pPr>
        <w:contextualSpacing w:val="0"/>
        <w:rPr>
          <w:del w:id="2143" w:author="RAFAEL SOTOMAYOR" w:date="2016-12-20T17:07:00Z"/>
        </w:rPr>
      </w:pPr>
    </w:p>
    <w:p w:rsidR="00071D81" w:rsidDel="00C66CF8" w:rsidRDefault="004423CA">
      <w:pPr>
        <w:contextualSpacing w:val="0"/>
        <w:rPr>
          <w:del w:id="2144" w:author="RAFAEL SOTOMAYOR" w:date="2016-12-20T17:07:00Z"/>
        </w:rPr>
      </w:pPr>
      <w:del w:id="2145" w:author="RAFAEL SOTOMAYOR" w:date="2016-12-20T17:07:00Z">
        <w:r w:rsidDel="00C66CF8">
          <w:delText>La Figura muestra alguno de los sensores mencionados.</w:delText>
        </w:r>
      </w:del>
    </w:p>
    <w:p w:rsidR="00071D81" w:rsidDel="00C66CF8" w:rsidRDefault="00071D81">
      <w:pPr>
        <w:contextualSpacing w:val="0"/>
        <w:rPr>
          <w:del w:id="2146" w:author="RAFAEL SOTOMAYOR" w:date="2016-12-20T17:07:00Z"/>
        </w:rPr>
      </w:pPr>
    </w:p>
    <w:tbl>
      <w:tblPr>
        <w:tblStyle w:val="ac"/>
        <w:tblW w:w="9972" w:type="dxa"/>
        <w:tblInd w:w="10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top w:w="0" w:type="dxa"/>
          <w:left w:w="0" w:type="dxa"/>
          <w:bottom w:w="0" w:type="dxa"/>
          <w:right w:w="0" w:type="dxa"/>
        </w:tblCellMar>
        <w:tblLook w:val="0600" w:firstRow="0" w:lastRow="0" w:firstColumn="0" w:lastColumn="0" w:noHBand="1" w:noVBand="1"/>
      </w:tblPr>
      <w:tblGrid>
        <w:gridCol w:w="3324"/>
        <w:gridCol w:w="3324"/>
        <w:gridCol w:w="3324"/>
      </w:tblGrid>
      <w:tr w:rsidR="00071D81" w:rsidDel="00C66CF8">
        <w:tblPrEx>
          <w:tblCellMar>
            <w:top w:w="0" w:type="dxa"/>
            <w:left w:w="0" w:type="dxa"/>
            <w:bottom w:w="0" w:type="dxa"/>
            <w:right w:w="0" w:type="dxa"/>
          </w:tblCellMar>
        </w:tblPrEx>
        <w:trPr>
          <w:del w:id="2147" w:author="RAFAEL SOTOMAYOR" w:date="2016-12-20T17:07:00Z"/>
        </w:trPr>
        <w:tc>
          <w:tcPr>
            <w:tcW w:w="3324" w:type="dxa"/>
            <w:tcMar>
              <w:top w:w="100" w:type="dxa"/>
              <w:left w:w="100" w:type="dxa"/>
              <w:bottom w:w="100" w:type="dxa"/>
              <w:right w:w="100" w:type="dxa"/>
            </w:tcMar>
          </w:tcPr>
          <w:p w:rsidR="00071D81" w:rsidDel="00C66CF8" w:rsidRDefault="004423CA">
            <w:pPr>
              <w:contextualSpacing w:val="0"/>
              <w:jc w:val="center"/>
              <w:rPr>
                <w:del w:id="2148" w:author="RAFAEL SOTOMAYOR" w:date="2016-12-20T17:07:00Z"/>
              </w:rPr>
            </w:pPr>
            <w:del w:id="2149" w:author="RAFAEL SOTOMAYOR" w:date="2016-12-20T17:07:00Z">
              <w:r w:rsidDel="00C66CF8">
                <w:rPr>
                  <w:b/>
                  <w:sz w:val="20"/>
                  <w:szCs w:val="20"/>
                </w:rPr>
                <w:delText>Sensor de Humedad</w:delText>
              </w:r>
            </w:del>
          </w:p>
          <w:p w:rsidR="00071D81" w:rsidDel="00C66CF8" w:rsidRDefault="004423CA">
            <w:pPr>
              <w:contextualSpacing w:val="0"/>
              <w:jc w:val="center"/>
              <w:rPr>
                <w:del w:id="2150" w:author="RAFAEL SOTOMAYOR" w:date="2016-12-20T17:07:00Z"/>
              </w:rPr>
            </w:pPr>
            <w:del w:id="2151" w:author="RAFAEL SOTOMAYOR" w:date="2016-12-20T17:07:00Z">
              <w:r w:rsidDel="00C66CF8">
                <w:rPr>
                  <w:noProof/>
                </w:rPr>
                <w:drawing>
                  <wp:inline distT="114300" distB="114300" distL="114300" distR="114300" wp14:anchorId="0476DB6B" wp14:editId="5ECC59E2">
                    <wp:extent cx="782191" cy="1142137"/>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782191" cy="1142137"/>
                            </a:xfrm>
                            <a:prstGeom prst="rect">
                              <a:avLst/>
                            </a:prstGeom>
                            <a:ln/>
                          </pic:spPr>
                        </pic:pic>
                      </a:graphicData>
                    </a:graphic>
                  </wp:inline>
                </w:drawing>
              </w:r>
            </w:del>
          </w:p>
          <w:p w:rsidR="00071D81" w:rsidDel="00C66CF8" w:rsidRDefault="00071D81">
            <w:pPr>
              <w:contextualSpacing w:val="0"/>
              <w:jc w:val="center"/>
              <w:rPr>
                <w:del w:id="2152" w:author="RAFAEL SOTOMAYOR" w:date="2016-12-20T17:07:00Z"/>
              </w:rPr>
            </w:pPr>
          </w:p>
        </w:tc>
        <w:tc>
          <w:tcPr>
            <w:tcW w:w="3324" w:type="dxa"/>
            <w:tcMar>
              <w:top w:w="100" w:type="dxa"/>
              <w:left w:w="100" w:type="dxa"/>
              <w:bottom w:w="100" w:type="dxa"/>
              <w:right w:w="100" w:type="dxa"/>
            </w:tcMar>
          </w:tcPr>
          <w:p w:rsidR="00071D81" w:rsidDel="00C66CF8" w:rsidRDefault="004423CA">
            <w:pPr>
              <w:contextualSpacing w:val="0"/>
              <w:jc w:val="center"/>
              <w:rPr>
                <w:del w:id="2153" w:author="RAFAEL SOTOMAYOR" w:date="2016-12-20T17:07:00Z"/>
              </w:rPr>
            </w:pPr>
            <w:del w:id="2154" w:author="RAFAEL SOTOMAYOR" w:date="2016-12-20T17:07:00Z">
              <w:r w:rsidDel="00C66CF8">
                <w:rPr>
                  <w:b/>
                  <w:color w:val="666666"/>
                  <w:sz w:val="20"/>
                  <w:szCs w:val="20"/>
                </w:rPr>
                <w:delText>Sensor Meteorológico</w:delText>
              </w:r>
            </w:del>
          </w:p>
          <w:p w:rsidR="00071D81" w:rsidDel="00C66CF8" w:rsidRDefault="004423CA">
            <w:pPr>
              <w:contextualSpacing w:val="0"/>
              <w:jc w:val="center"/>
              <w:rPr>
                <w:del w:id="2155" w:author="RAFAEL SOTOMAYOR" w:date="2016-12-20T17:07:00Z"/>
              </w:rPr>
            </w:pPr>
            <w:del w:id="2156" w:author="RAFAEL SOTOMAYOR" w:date="2016-12-20T17:07:00Z">
              <w:r w:rsidDel="00C66CF8">
                <w:rPr>
                  <w:noProof/>
                </w:rPr>
                <w:drawing>
                  <wp:inline distT="114300" distB="114300" distL="114300" distR="114300" wp14:anchorId="41F551E7" wp14:editId="7B53DDC9">
                    <wp:extent cx="1252801" cy="1281113"/>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1252801" cy="1281113"/>
                            </a:xfrm>
                            <a:prstGeom prst="rect">
                              <a:avLst/>
                            </a:prstGeom>
                            <a:ln/>
                          </pic:spPr>
                        </pic:pic>
                      </a:graphicData>
                    </a:graphic>
                  </wp:inline>
                </w:drawing>
              </w:r>
            </w:del>
          </w:p>
          <w:p w:rsidR="00071D81" w:rsidDel="00C66CF8" w:rsidRDefault="00071D81">
            <w:pPr>
              <w:contextualSpacing w:val="0"/>
              <w:jc w:val="center"/>
              <w:rPr>
                <w:del w:id="2157" w:author="RAFAEL SOTOMAYOR" w:date="2016-12-20T17:07:00Z"/>
              </w:rPr>
            </w:pPr>
          </w:p>
        </w:tc>
        <w:tc>
          <w:tcPr>
            <w:tcW w:w="3324" w:type="dxa"/>
            <w:tcMar>
              <w:top w:w="100" w:type="dxa"/>
              <w:left w:w="100" w:type="dxa"/>
              <w:bottom w:w="100" w:type="dxa"/>
              <w:right w:w="100" w:type="dxa"/>
            </w:tcMar>
          </w:tcPr>
          <w:p w:rsidR="00071D81" w:rsidDel="00C66CF8" w:rsidRDefault="004423CA">
            <w:pPr>
              <w:contextualSpacing w:val="0"/>
              <w:jc w:val="center"/>
              <w:rPr>
                <w:del w:id="2158" w:author="RAFAEL SOTOMAYOR" w:date="2016-12-20T17:07:00Z"/>
              </w:rPr>
            </w:pPr>
            <w:del w:id="2159" w:author="RAFAEL SOTOMAYOR" w:date="2016-12-20T17:07:00Z">
              <w:r w:rsidDel="00C66CF8">
                <w:rPr>
                  <w:b/>
                  <w:sz w:val="20"/>
                  <w:szCs w:val="20"/>
                </w:rPr>
                <w:delText>Sensor de Radiación</w:delText>
              </w:r>
            </w:del>
          </w:p>
          <w:p w:rsidR="00071D81" w:rsidDel="00C66CF8" w:rsidRDefault="004423CA">
            <w:pPr>
              <w:contextualSpacing w:val="0"/>
              <w:jc w:val="center"/>
              <w:rPr>
                <w:del w:id="2160" w:author="RAFAEL SOTOMAYOR" w:date="2016-12-20T17:07:00Z"/>
              </w:rPr>
            </w:pPr>
            <w:del w:id="2161" w:author="RAFAEL SOTOMAYOR" w:date="2016-12-20T17:07:00Z">
              <w:r w:rsidDel="00C66CF8">
                <w:rPr>
                  <w:noProof/>
                </w:rPr>
                <w:drawing>
                  <wp:inline distT="114300" distB="114300" distL="114300" distR="114300" wp14:anchorId="2535807F" wp14:editId="108F3CD1">
                    <wp:extent cx="1437881" cy="1246912"/>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1437881" cy="1246912"/>
                            </a:xfrm>
                            <a:prstGeom prst="rect">
                              <a:avLst/>
                            </a:prstGeom>
                            <a:ln/>
                          </pic:spPr>
                        </pic:pic>
                      </a:graphicData>
                    </a:graphic>
                  </wp:inline>
                </w:drawing>
              </w:r>
            </w:del>
          </w:p>
          <w:p w:rsidR="00071D81" w:rsidDel="00C66CF8" w:rsidRDefault="00071D81">
            <w:pPr>
              <w:contextualSpacing w:val="0"/>
              <w:jc w:val="left"/>
              <w:rPr>
                <w:del w:id="2162" w:author="RAFAEL SOTOMAYOR" w:date="2016-12-20T17:07:00Z"/>
              </w:rPr>
            </w:pPr>
          </w:p>
        </w:tc>
      </w:tr>
      <w:tr w:rsidR="00071D81" w:rsidDel="00C66CF8">
        <w:tblPrEx>
          <w:tblCellMar>
            <w:top w:w="0" w:type="dxa"/>
            <w:left w:w="0" w:type="dxa"/>
            <w:bottom w:w="0" w:type="dxa"/>
            <w:right w:w="0" w:type="dxa"/>
          </w:tblCellMar>
        </w:tblPrEx>
        <w:trPr>
          <w:del w:id="2163" w:author="RAFAEL SOTOMAYOR" w:date="2016-12-20T17:07:00Z"/>
        </w:trPr>
        <w:tc>
          <w:tcPr>
            <w:tcW w:w="3324" w:type="dxa"/>
            <w:tcMar>
              <w:top w:w="100" w:type="dxa"/>
              <w:left w:w="100" w:type="dxa"/>
              <w:bottom w:w="100" w:type="dxa"/>
              <w:right w:w="100" w:type="dxa"/>
            </w:tcMar>
          </w:tcPr>
          <w:p w:rsidR="00071D81" w:rsidDel="00C66CF8" w:rsidRDefault="004423CA">
            <w:pPr>
              <w:contextualSpacing w:val="0"/>
              <w:jc w:val="center"/>
              <w:rPr>
                <w:del w:id="2164" w:author="RAFAEL SOTOMAYOR" w:date="2016-12-20T17:07:00Z"/>
              </w:rPr>
            </w:pPr>
            <w:del w:id="2165" w:author="RAFAEL SOTOMAYOR" w:date="2016-12-20T17:07:00Z">
              <w:r w:rsidDel="00C66CF8">
                <w:rPr>
                  <w:b/>
                  <w:sz w:val="20"/>
                  <w:szCs w:val="20"/>
                </w:rPr>
                <w:delText>Sensor de ON/OFF Tablero de Riego</w:delText>
              </w:r>
            </w:del>
          </w:p>
          <w:p w:rsidR="00071D81" w:rsidDel="00C66CF8" w:rsidRDefault="004423CA">
            <w:pPr>
              <w:contextualSpacing w:val="0"/>
              <w:jc w:val="center"/>
              <w:rPr>
                <w:del w:id="2166" w:author="RAFAEL SOTOMAYOR" w:date="2016-12-20T17:07:00Z"/>
              </w:rPr>
            </w:pPr>
            <w:del w:id="2167" w:author="RAFAEL SOTOMAYOR" w:date="2016-12-20T17:07:00Z">
              <w:r w:rsidDel="00C66CF8">
                <w:rPr>
                  <w:noProof/>
                </w:rPr>
                <w:drawing>
                  <wp:inline distT="19050" distB="19050" distL="19050" distR="19050" wp14:anchorId="0D90530F" wp14:editId="74CF16ED">
                    <wp:extent cx="1108800" cy="1627304"/>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1108800" cy="1627304"/>
                            </a:xfrm>
                            <a:prstGeom prst="rect">
                              <a:avLst/>
                            </a:prstGeom>
                            <a:ln/>
                          </pic:spPr>
                        </pic:pic>
                      </a:graphicData>
                    </a:graphic>
                  </wp:inline>
                </w:drawing>
              </w:r>
            </w:del>
          </w:p>
          <w:p w:rsidR="00071D81" w:rsidDel="00C66CF8" w:rsidRDefault="00071D81">
            <w:pPr>
              <w:contextualSpacing w:val="0"/>
              <w:jc w:val="left"/>
              <w:rPr>
                <w:del w:id="2168" w:author="RAFAEL SOTOMAYOR" w:date="2016-12-20T17:07:00Z"/>
              </w:rPr>
            </w:pPr>
          </w:p>
        </w:tc>
        <w:tc>
          <w:tcPr>
            <w:tcW w:w="3324" w:type="dxa"/>
            <w:tcMar>
              <w:top w:w="100" w:type="dxa"/>
              <w:left w:w="100" w:type="dxa"/>
              <w:bottom w:w="100" w:type="dxa"/>
              <w:right w:w="100" w:type="dxa"/>
            </w:tcMar>
          </w:tcPr>
          <w:p w:rsidR="00071D81" w:rsidDel="00C66CF8" w:rsidRDefault="004423CA">
            <w:pPr>
              <w:widowControl/>
              <w:contextualSpacing w:val="0"/>
              <w:jc w:val="center"/>
              <w:rPr>
                <w:del w:id="2169" w:author="RAFAEL SOTOMAYOR" w:date="2016-12-20T17:07:00Z"/>
              </w:rPr>
            </w:pPr>
            <w:del w:id="2170" w:author="RAFAEL SOTOMAYOR" w:date="2016-12-20T17:07:00Z">
              <w:r w:rsidDel="00C66CF8">
                <w:rPr>
                  <w:b/>
                  <w:sz w:val="20"/>
                  <w:szCs w:val="20"/>
                </w:rPr>
                <w:delText>Sensor de Nivel</w:delText>
              </w:r>
            </w:del>
          </w:p>
          <w:p w:rsidR="00071D81" w:rsidDel="00C66CF8" w:rsidRDefault="004423CA">
            <w:pPr>
              <w:widowControl/>
              <w:contextualSpacing w:val="0"/>
              <w:jc w:val="center"/>
              <w:rPr>
                <w:del w:id="2171" w:author="RAFAEL SOTOMAYOR" w:date="2016-12-20T17:07:00Z"/>
              </w:rPr>
            </w:pPr>
            <w:del w:id="2172" w:author="RAFAEL SOTOMAYOR" w:date="2016-12-20T17:07:00Z">
              <w:r w:rsidDel="00C66CF8">
                <w:rPr>
                  <w:noProof/>
                </w:rPr>
                <w:drawing>
                  <wp:inline distT="114300" distB="114300" distL="114300" distR="114300" wp14:anchorId="72001A36" wp14:editId="08FA6BED">
                    <wp:extent cx="1407446" cy="1951762"/>
                    <wp:effectExtent l="0" t="0" r="0" b="0"/>
                    <wp:docPr id="4"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4"/>
                            <a:srcRect/>
                            <a:stretch>
                              <a:fillRect/>
                            </a:stretch>
                          </pic:blipFill>
                          <pic:spPr>
                            <a:xfrm>
                              <a:off x="0" y="0"/>
                              <a:ext cx="1407446" cy="1951762"/>
                            </a:xfrm>
                            <a:prstGeom prst="rect">
                              <a:avLst/>
                            </a:prstGeom>
                            <a:ln/>
                          </pic:spPr>
                        </pic:pic>
                      </a:graphicData>
                    </a:graphic>
                  </wp:inline>
                </w:drawing>
              </w:r>
            </w:del>
          </w:p>
          <w:p w:rsidR="00071D81" w:rsidDel="00C66CF8" w:rsidRDefault="00071D81">
            <w:pPr>
              <w:widowControl/>
              <w:contextualSpacing w:val="0"/>
              <w:jc w:val="center"/>
              <w:rPr>
                <w:del w:id="2173" w:author="RAFAEL SOTOMAYOR" w:date="2016-12-20T17:07:00Z"/>
              </w:rPr>
            </w:pPr>
          </w:p>
        </w:tc>
        <w:tc>
          <w:tcPr>
            <w:tcW w:w="3324" w:type="dxa"/>
            <w:tcMar>
              <w:top w:w="100" w:type="dxa"/>
              <w:left w:w="100" w:type="dxa"/>
              <w:bottom w:w="100" w:type="dxa"/>
              <w:right w:w="100" w:type="dxa"/>
            </w:tcMar>
          </w:tcPr>
          <w:p w:rsidR="00071D81" w:rsidDel="00C66CF8" w:rsidRDefault="004423CA">
            <w:pPr>
              <w:contextualSpacing w:val="0"/>
              <w:jc w:val="center"/>
              <w:rPr>
                <w:del w:id="2174" w:author="RAFAEL SOTOMAYOR" w:date="2016-12-20T17:07:00Z"/>
              </w:rPr>
            </w:pPr>
            <w:del w:id="2175" w:author="RAFAEL SOTOMAYOR" w:date="2016-12-20T17:07:00Z">
              <w:r w:rsidDel="00C66CF8">
                <w:rPr>
                  <w:b/>
                  <w:sz w:val="20"/>
                  <w:szCs w:val="20"/>
                </w:rPr>
                <w:delText>Sensor de T° y Humedad</w:delText>
              </w:r>
            </w:del>
          </w:p>
          <w:p w:rsidR="00071D81" w:rsidDel="00C66CF8" w:rsidRDefault="004423CA">
            <w:pPr>
              <w:contextualSpacing w:val="0"/>
              <w:jc w:val="center"/>
              <w:rPr>
                <w:del w:id="2176" w:author="RAFAEL SOTOMAYOR" w:date="2016-12-20T17:07:00Z"/>
              </w:rPr>
            </w:pPr>
            <w:del w:id="2177" w:author="RAFAEL SOTOMAYOR" w:date="2016-12-20T17:07:00Z">
              <w:r w:rsidDel="00C66CF8">
                <w:rPr>
                  <w:noProof/>
                </w:rPr>
                <w:drawing>
                  <wp:inline distT="114300" distB="114300" distL="114300" distR="114300" wp14:anchorId="3907A020" wp14:editId="7496C550">
                    <wp:extent cx="894487" cy="1495953"/>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894487" cy="1495953"/>
                            </a:xfrm>
                            <a:prstGeom prst="rect">
                              <a:avLst/>
                            </a:prstGeom>
                            <a:ln/>
                          </pic:spPr>
                        </pic:pic>
                      </a:graphicData>
                    </a:graphic>
                  </wp:inline>
                </w:drawing>
              </w:r>
            </w:del>
          </w:p>
          <w:p w:rsidR="00071D81" w:rsidDel="00C66CF8" w:rsidRDefault="00071D81">
            <w:pPr>
              <w:contextualSpacing w:val="0"/>
              <w:jc w:val="center"/>
              <w:rPr>
                <w:del w:id="2178" w:author="RAFAEL SOTOMAYOR" w:date="2016-12-20T17:07:00Z"/>
              </w:rPr>
            </w:pPr>
          </w:p>
          <w:p w:rsidR="00071D81" w:rsidDel="00C66CF8" w:rsidRDefault="00071D81">
            <w:pPr>
              <w:contextualSpacing w:val="0"/>
              <w:jc w:val="center"/>
              <w:rPr>
                <w:del w:id="2179" w:author="RAFAEL SOTOMAYOR" w:date="2016-12-20T17:07:00Z"/>
              </w:rPr>
            </w:pPr>
          </w:p>
        </w:tc>
      </w:tr>
    </w:tbl>
    <w:p w:rsidR="00071D81" w:rsidDel="00C66CF8" w:rsidRDefault="00071D81">
      <w:pPr>
        <w:contextualSpacing w:val="0"/>
        <w:rPr>
          <w:del w:id="2180" w:author="RAFAEL SOTOMAYOR" w:date="2016-12-20T17:07:00Z"/>
        </w:rPr>
      </w:pPr>
    </w:p>
    <w:p w:rsidR="00071D81" w:rsidDel="00C66CF8" w:rsidRDefault="00071D81">
      <w:pPr>
        <w:contextualSpacing w:val="0"/>
        <w:rPr>
          <w:del w:id="2181" w:author="RAFAEL SOTOMAYOR" w:date="2016-12-20T17:07:00Z"/>
        </w:rPr>
      </w:pPr>
    </w:p>
    <w:p w:rsidR="00071D81" w:rsidDel="00C66CF8" w:rsidRDefault="004423CA">
      <w:pPr>
        <w:pStyle w:val="Ttulo2"/>
        <w:contextualSpacing w:val="0"/>
        <w:rPr>
          <w:del w:id="2182" w:author="RAFAEL SOTOMAYOR" w:date="2016-12-20T17:07:00Z"/>
        </w:rPr>
      </w:pPr>
      <w:bookmarkStart w:id="2183" w:name="_rnshe9safcp5" w:colFirst="0" w:colLast="0"/>
      <w:bookmarkEnd w:id="2183"/>
      <w:del w:id="2184" w:author="RAFAEL SOTOMAYOR" w:date="2016-12-20T17:07:00Z">
        <w:r w:rsidDel="00C66CF8">
          <w:delText>2.5 Aplicaciones agrícolas móviles.</w:delText>
        </w:r>
      </w:del>
    </w:p>
    <w:p w:rsidR="00071D81" w:rsidDel="00C66CF8" w:rsidRDefault="00071D81">
      <w:pPr>
        <w:contextualSpacing w:val="0"/>
        <w:rPr>
          <w:del w:id="2185" w:author="RAFAEL SOTOMAYOR" w:date="2016-12-20T17:07:00Z"/>
        </w:rPr>
      </w:pPr>
    </w:p>
    <w:tbl>
      <w:tblPr>
        <w:tblStyle w:val="ad"/>
        <w:tblW w:w="9972"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600" w:firstRow="0" w:lastRow="0" w:firstColumn="0" w:lastColumn="0" w:noHBand="1" w:noVBand="1"/>
      </w:tblPr>
      <w:tblGrid>
        <w:gridCol w:w="4986"/>
        <w:gridCol w:w="4986"/>
      </w:tblGrid>
      <w:tr w:rsidR="00071D81" w:rsidDel="00C66CF8">
        <w:tblPrEx>
          <w:tblCellMar>
            <w:top w:w="0" w:type="dxa"/>
            <w:left w:w="0" w:type="dxa"/>
            <w:bottom w:w="0" w:type="dxa"/>
            <w:right w:w="0" w:type="dxa"/>
          </w:tblCellMar>
        </w:tblPrEx>
        <w:trPr>
          <w:del w:id="2186" w:author="RAFAEL SOTOMAYOR" w:date="2016-12-20T17:07:00Z"/>
        </w:trPr>
        <w:tc>
          <w:tcPr>
            <w:tcW w:w="4986" w:type="dxa"/>
            <w:tcMar>
              <w:top w:w="100" w:type="dxa"/>
              <w:left w:w="100" w:type="dxa"/>
              <w:bottom w:w="100" w:type="dxa"/>
              <w:right w:w="100" w:type="dxa"/>
            </w:tcMar>
          </w:tcPr>
          <w:p w:rsidR="00071D81" w:rsidDel="00C66CF8" w:rsidRDefault="004423CA">
            <w:pPr>
              <w:contextualSpacing w:val="0"/>
              <w:rPr>
                <w:del w:id="2187" w:author="RAFAEL SOTOMAYOR" w:date="2016-12-20T17:07:00Z"/>
              </w:rPr>
            </w:pPr>
            <w:del w:id="2188" w:author="RAFAEL SOTOMAYOR" w:date="2016-12-20T17:07:00Z">
              <w:r w:rsidDel="00C66CF8">
                <w:delText>El uso de aplicaciones de gesti</w:delText>
              </w:r>
              <w:r w:rsidDel="00C66CF8">
                <w:delText>ón agrícola se tenderá a generalizarse en los agricultores, lo que busca este tipo de aplicaciones es registrar acciones como el registro de asistencia, trabajos de campo, aplicación de productos y las aplicaciones más modernas podrán sacar fotografías dig</w:delText>
              </w:r>
              <w:r w:rsidDel="00C66CF8">
                <w:delText>itales para luego procesarlas y obtener parámetros de biomasa como carga frutal y calibres.</w:delText>
              </w:r>
            </w:del>
          </w:p>
        </w:tc>
        <w:tc>
          <w:tcPr>
            <w:tcW w:w="4986" w:type="dxa"/>
            <w:tcMar>
              <w:top w:w="100" w:type="dxa"/>
              <w:left w:w="100" w:type="dxa"/>
              <w:bottom w:w="100" w:type="dxa"/>
              <w:right w:w="100" w:type="dxa"/>
            </w:tcMar>
          </w:tcPr>
          <w:p w:rsidR="00071D81" w:rsidDel="00C66CF8" w:rsidRDefault="004423CA">
            <w:pPr>
              <w:contextualSpacing w:val="0"/>
              <w:rPr>
                <w:del w:id="2189" w:author="RAFAEL SOTOMAYOR" w:date="2016-12-20T17:07:00Z"/>
              </w:rPr>
            </w:pPr>
            <w:del w:id="2190" w:author="RAFAEL SOTOMAYOR" w:date="2016-12-20T17:07:00Z">
              <w:r w:rsidDel="00C66CF8">
                <w:rPr>
                  <w:noProof/>
                </w:rPr>
                <w:drawing>
                  <wp:inline distT="114300" distB="114300" distL="114300" distR="114300" wp14:anchorId="1D1B3D63" wp14:editId="390EC15A">
                    <wp:extent cx="2619375" cy="1743075"/>
                    <wp:effectExtent l="0" t="0" r="0" b="0"/>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2619375" cy="1743075"/>
                            </a:xfrm>
                            <a:prstGeom prst="rect">
                              <a:avLst/>
                            </a:prstGeom>
                            <a:ln/>
                          </pic:spPr>
                        </pic:pic>
                      </a:graphicData>
                    </a:graphic>
                  </wp:inline>
                </w:drawing>
              </w:r>
            </w:del>
          </w:p>
        </w:tc>
      </w:tr>
    </w:tbl>
    <w:p w:rsidR="00071D81" w:rsidDel="00C66CF8" w:rsidRDefault="00071D81">
      <w:pPr>
        <w:contextualSpacing w:val="0"/>
        <w:rPr>
          <w:del w:id="2191" w:author="RAFAEL SOTOMAYOR" w:date="2016-12-20T17:07:00Z"/>
        </w:rPr>
      </w:pPr>
    </w:p>
    <w:p w:rsidR="00071D81" w:rsidDel="00C66CF8" w:rsidRDefault="00071D81">
      <w:pPr>
        <w:contextualSpacing w:val="0"/>
        <w:rPr>
          <w:del w:id="2192" w:author="RAFAEL SOTOMAYOR" w:date="2016-12-20T17:07:00Z"/>
        </w:rPr>
      </w:pPr>
    </w:p>
    <w:p w:rsidR="00071D81" w:rsidDel="00C66CF8" w:rsidRDefault="00071D81">
      <w:pPr>
        <w:contextualSpacing w:val="0"/>
        <w:rPr>
          <w:del w:id="2193" w:author="RAFAEL SOTOMAYOR" w:date="2016-12-20T17:07:00Z"/>
        </w:rPr>
      </w:pPr>
    </w:p>
    <w:p w:rsidR="00071D81" w:rsidDel="00C66CF8" w:rsidRDefault="00071D81">
      <w:pPr>
        <w:contextualSpacing w:val="0"/>
        <w:rPr>
          <w:del w:id="2194" w:author="RAFAEL SOTOMAYOR" w:date="2016-12-20T17:07:00Z"/>
        </w:rPr>
      </w:pPr>
    </w:p>
    <w:p w:rsidR="00071D81" w:rsidDel="00C66CF8" w:rsidRDefault="004423CA">
      <w:pPr>
        <w:pStyle w:val="Ttulo2"/>
        <w:contextualSpacing w:val="0"/>
        <w:rPr>
          <w:del w:id="2195" w:author="RAFAEL SOTOMAYOR" w:date="2016-12-20T17:07:00Z"/>
        </w:rPr>
      </w:pPr>
      <w:bookmarkStart w:id="2196" w:name="_n3zuygab7u7s" w:colFirst="0" w:colLast="0"/>
      <w:bookmarkEnd w:id="2196"/>
      <w:del w:id="2197" w:author="RAFAEL SOTOMAYOR" w:date="2016-12-20T17:07:00Z">
        <w:r w:rsidDel="00C66CF8">
          <w:delText>2.6. Video Vigilancia</w:delText>
        </w:r>
      </w:del>
    </w:p>
    <w:p w:rsidR="00071D81" w:rsidDel="00C66CF8" w:rsidRDefault="00071D81">
      <w:pPr>
        <w:contextualSpacing w:val="0"/>
        <w:rPr>
          <w:del w:id="2198" w:author="RAFAEL SOTOMAYOR" w:date="2016-12-20T17:07:00Z"/>
        </w:rPr>
      </w:pPr>
    </w:p>
    <w:tbl>
      <w:tblPr>
        <w:tblStyle w:val="ae"/>
        <w:tblW w:w="9972"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600" w:firstRow="0" w:lastRow="0" w:firstColumn="0" w:lastColumn="0" w:noHBand="1" w:noVBand="1"/>
      </w:tblPr>
      <w:tblGrid>
        <w:gridCol w:w="4986"/>
        <w:gridCol w:w="4986"/>
      </w:tblGrid>
      <w:tr w:rsidR="00071D81" w:rsidDel="00C66CF8">
        <w:tblPrEx>
          <w:tblCellMar>
            <w:top w:w="0" w:type="dxa"/>
            <w:left w:w="0" w:type="dxa"/>
            <w:bottom w:w="0" w:type="dxa"/>
            <w:right w:w="0" w:type="dxa"/>
          </w:tblCellMar>
        </w:tblPrEx>
        <w:trPr>
          <w:del w:id="2199" w:author="RAFAEL SOTOMAYOR" w:date="2016-12-20T17:07:00Z"/>
        </w:trPr>
        <w:tc>
          <w:tcPr>
            <w:tcW w:w="4986" w:type="dxa"/>
            <w:tcMar>
              <w:top w:w="100" w:type="dxa"/>
              <w:left w:w="100" w:type="dxa"/>
              <w:bottom w:w="100" w:type="dxa"/>
              <w:right w:w="100" w:type="dxa"/>
            </w:tcMar>
          </w:tcPr>
          <w:p w:rsidR="00071D81" w:rsidDel="00C66CF8" w:rsidRDefault="004423CA">
            <w:pPr>
              <w:contextualSpacing w:val="0"/>
              <w:rPr>
                <w:del w:id="2200" w:author="RAFAEL SOTOMAYOR" w:date="2016-12-20T17:07:00Z"/>
              </w:rPr>
            </w:pPr>
            <w:del w:id="2201" w:author="RAFAEL SOTOMAYOR" w:date="2016-12-20T17:07:00Z">
              <w:r w:rsidDel="00C66CF8">
                <w:delText>El objetivo utilizar la videovigilancia es para tratar de frenar los robos que se producen en el campo, principalmente en los cultivos de alto valor y de reducción rápida como son las paltas y nueces por mencionar dos de los más afectados por este “imponde</w:delText>
              </w:r>
              <w:r w:rsidDel="00C66CF8">
                <w:delText>rable” en la producción agrícola, en algunos sectores el robo llega a tener tasas del 10 a 20% de la producción, adicionalmente existen robos que no son de los huertos, sino que existe el robo de maquinaria, petróleo e insumos agrícolas por mencionar algun</w:delText>
              </w:r>
              <w:r w:rsidDel="00C66CF8">
                <w:delText>os, dado este escenario, el agricultor es inducido primero realizar inversiones en seguridad antes que AP.</w:delText>
              </w:r>
            </w:del>
          </w:p>
          <w:p w:rsidR="00071D81" w:rsidDel="00C66CF8" w:rsidRDefault="00071D81">
            <w:pPr>
              <w:contextualSpacing w:val="0"/>
              <w:jc w:val="left"/>
              <w:rPr>
                <w:del w:id="2202" w:author="RAFAEL SOTOMAYOR" w:date="2016-12-20T17:07:00Z"/>
              </w:rPr>
            </w:pPr>
          </w:p>
        </w:tc>
        <w:tc>
          <w:tcPr>
            <w:tcW w:w="4986" w:type="dxa"/>
            <w:tcMar>
              <w:top w:w="100" w:type="dxa"/>
              <w:left w:w="100" w:type="dxa"/>
              <w:bottom w:w="100" w:type="dxa"/>
              <w:right w:w="100" w:type="dxa"/>
            </w:tcMar>
          </w:tcPr>
          <w:p w:rsidR="00071D81" w:rsidDel="00C66CF8" w:rsidRDefault="004423CA">
            <w:pPr>
              <w:contextualSpacing w:val="0"/>
              <w:jc w:val="center"/>
              <w:rPr>
                <w:del w:id="2203" w:author="RAFAEL SOTOMAYOR" w:date="2016-12-20T17:07:00Z"/>
              </w:rPr>
            </w:pPr>
            <w:del w:id="2204" w:author="RAFAEL SOTOMAYOR" w:date="2016-12-20T17:07:00Z">
              <w:r w:rsidDel="00C66CF8">
                <w:rPr>
                  <w:noProof/>
                </w:rPr>
                <w:drawing>
                  <wp:inline distT="114300" distB="114300" distL="114300" distR="114300" wp14:anchorId="523B1F9E" wp14:editId="4138BF99">
                    <wp:extent cx="1818413" cy="2736711"/>
                    <wp:effectExtent l="0" t="0" r="0" b="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7"/>
                            <a:srcRect/>
                            <a:stretch>
                              <a:fillRect/>
                            </a:stretch>
                          </pic:blipFill>
                          <pic:spPr>
                            <a:xfrm>
                              <a:off x="0" y="0"/>
                              <a:ext cx="1818413" cy="2736711"/>
                            </a:xfrm>
                            <a:prstGeom prst="rect">
                              <a:avLst/>
                            </a:prstGeom>
                            <a:ln/>
                          </pic:spPr>
                        </pic:pic>
                      </a:graphicData>
                    </a:graphic>
                  </wp:inline>
                </w:drawing>
              </w:r>
            </w:del>
          </w:p>
        </w:tc>
      </w:tr>
    </w:tbl>
    <w:p w:rsidR="00071D81" w:rsidDel="00C66CF8" w:rsidRDefault="00071D81">
      <w:pPr>
        <w:contextualSpacing w:val="0"/>
        <w:rPr>
          <w:del w:id="2205" w:author="RAFAEL SOTOMAYOR" w:date="2016-12-20T17:07:00Z"/>
        </w:rPr>
      </w:pPr>
    </w:p>
    <w:p w:rsidR="00071D81" w:rsidDel="00C66CF8" w:rsidRDefault="004423CA">
      <w:pPr>
        <w:pStyle w:val="Ttulo2"/>
        <w:contextualSpacing w:val="0"/>
        <w:rPr>
          <w:del w:id="2206" w:author="RAFAEL SOTOMAYOR" w:date="2016-12-20T17:07:00Z"/>
        </w:rPr>
      </w:pPr>
      <w:bookmarkStart w:id="2207" w:name="_iox8s4nkowhx" w:colFirst="0" w:colLast="0"/>
      <w:bookmarkEnd w:id="2207"/>
      <w:del w:id="2208" w:author="RAFAEL SOTOMAYOR" w:date="2016-12-20T17:07:00Z">
        <w:r w:rsidDel="00C66CF8">
          <w:delText>2.7. Ofimática Agrícola</w:delText>
        </w:r>
      </w:del>
    </w:p>
    <w:p w:rsidR="00071D81" w:rsidDel="00C66CF8" w:rsidRDefault="00071D81">
      <w:pPr>
        <w:contextualSpacing w:val="0"/>
        <w:rPr>
          <w:del w:id="2209" w:author="RAFAEL SOTOMAYOR" w:date="2016-12-20T17:07:00Z"/>
        </w:rPr>
      </w:pPr>
    </w:p>
    <w:tbl>
      <w:tblPr>
        <w:tblStyle w:val="af"/>
        <w:tblW w:w="9972"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600" w:firstRow="0" w:lastRow="0" w:firstColumn="0" w:lastColumn="0" w:noHBand="1" w:noVBand="1"/>
      </w:tblPr>
      <w:tblGrid>
        <w:gridCol w:w="4986"/>
        <w:gridCol w:w="4986"/>
      </w:tblGrid>
      <w:tr w:rsidR="00071D81" w:rsidDel="00C66CF8">
        <w:tblPrEx>
          <w:tblCellMar>
            <w:top w:w="0" w:type="dxa"/>
            <w:left w:w="0" w:type="dxa"/>
            <w:bottom w:w="0" w:type="dxa"/>
            <w:right w:w="0" w:type="dxa"/>
          </w:tblCellMar>
        </w:tblPrEx>
        <w:trPr>
          <w:del w:id="2210" w:author="RAFAEL SOTOMAYOR" w:date="2016-12-20T17:07:00Z"/>
        </w:trPr>
        <w:tc>
          <w:tcPr>
            <w:tcW w:w="4986" w:type="dxa"/>
            <w:tcMar>
              <w:top w:w="100" w:type="dxa"/>
              <w:left w:w="100" w:type="dxa"/>
              <w:bottom w:w="100" w:type="dxa"/>
              <w:right w:w="100" w:type="dxa"/>
            </w:tcMar>
          </w:tcPr>
          <w:p w:rsidR="00071D81" w:rsidDel="00C66CF8" w:rsidRDefault="004423CA">
            <w:pPr>
              <w:contextualSpacing w:val="0"/>
              <w:rPr>
                <w:del w:id="2211" w:author="RAFAEL SOTOMAYOR" w:date="2016-12-20T17:07:00Z"/>
              </w:rPr>
            </w:pPr>
            <w:del w:id="2212" w:author="RAFAEL SOTOMAYOR" w:date="2016-12-20T17:07:00Z">
              <w:r w:rsidDel="00C66CF8">
                <w:delText>El objetivo de la tecnolog</w:delText>
              </w:r>
              <w:r w:rsidDel="00C66CF8">
                <w:delText>ía de ofimática es llevar registros que se transforman en un sistema de información agrícola que mantenga los sistemas contables, estados de resultados, explotación y operación.</w:delText>
              </w:r>
            </w:del>
          </w:p>
          <w:p w:rsidR="00071D81" w:rsidDel="00C66CF8" w:rsidRDefault="00071D81">
            <w:pPr>
              <w:contextualSpacing w:val="0"/>
              <w:jc w:val="left"/>
              <w:rPr>
                <w:del w:id="2213" w:author="RAFAEL SOTOMAYOR" w:date="2016-12-20T17:07:00Z"/>
              </w:rPr>
            </w:pPr>
          </w:p>
        </w:tc>
        <w:tc>
          <w:tcPr>
            <w:tcW w:w="4986" w:type="dxa"/>
            <w:tcMar>
              <w:top w:w="100" w:type="dxa"/>
              <w:left w:w="100" w:type="dxa"/>
              <w:bottom w:w="100" w:type="dxa"/>
              <w:right w:w="100" w:type="dxa"/>
            </w:tcMar>
          </w:tcPr>
          <w:p w:rsidR="00071D81" w:rsidDel="00C66CF8" w:rsidRDefault="004423CA">
            <w:pPr>
              <w:contextualSpacing w:val="0"/>
              <w:jc w:val="center"/>
              <w:rPr>
                <w:del w:id="2214" w:author="RAFAEL SOTOMAYOR" w:date="2016-12-20T17:07:00Z"/>
              </w:rPr>
            </w:pPr>
            <w:del w:id="2215" w:author="RAFAEL SOTOMAYOR" w:date="2016-12-20T17:07:00Z">
              <w:r w:rsidDel="00C66CF8">
                <w:rPr>
                  <w:noProof/>
                </w:rPr>
                <w:drawing>
                  <wp:inline distT="114300" distB="114300" distL="114300" distR="114300" wp14:anchorId="38AD3327" wp14:editId="67902CA4">
                    <wp:extent cx="2619375" cy="1190625"/>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2619375" cy="1190625"/>
                            </a:xfrm>
                            <a:prstGeom prst="rect">
                              <a:avLst/>
                            </a:prstGeom>
                            <a:ln/>
                          </pic:spPr>
                        </pic:pic>
                      </a:graphicData>
                    </a:graphic>
                  </wp:inline>
                </w:drawing>
              </w:r>
            </w:del>
          </w:p>
        </w:tc>
      </w:tr>
    </w:tbl>
    <w:p w:rsidR="00071D81" w:rsidDel="00C66CF8" w:rsidRDefault="00071D81">
      <w:pPr>
        <w:contextualSpacing w:val="0"/>
        <w:rPr>
          <w:del w:id="2216" w:author="RAFAEL SOTOMAYOR" w:date="2016-12-20T17:07:00Z"/>
        </w:rPr>
      </w:pPr>
    </w:p>
    <w:p w:rsidR="00071D81" w:rsidDel="00C66CF8" w:rsidRDefault="00071D81">
      <w:pPr>
        <w:contextualSpacing w:val="0"/>
        <w:rPr>
          <w:del w:id="2217" w:author="RAFAEL SOTOMAYOR" w:date="2016-12-20T17:07:00Z"/>
        </w:rPr>
      </w:pPr>
    </w:p>
    <w:p w:rsidR="00071D81" w:rsidDel="00C66CF8" w:rsidRDefault="00071D81">
      <w:pPr>
        <w:contextualSpacing w:val="0"/>
        <w:rPr>
          <w:del w:id="2218" w:author="RAFAEL SOTOMAYOR" w:date="2016-12-20T17:07:00Z"/>
        </w:rPr>
      </w:pPr>
    </w:p>
    <w:p w:rsidR="00071D81" w:rsidDel="00C66CF8" w:rsidRDefault="00071D81">
      <w:pPr>
        <w:contextualSpacing w:val="0"/>
        <w:rPr>
          <w:del w:id="2219" w:author="RAFAEL SOTOMAYOR" w:date="2016-12-20T17:07:00Z"/>
        </w:rPr>
      </w:pPr>
    </w:p>
    <w:p w:rsidR="00071D81" w:rsidDel="00C66CF8" w:rsidRDefault="00071D81">
      <w:pPr>
        <w:contextualSpacing w:val="0"/>
        <w:rPr>
          <w:del w:id="2220" w:author="RAFAEL SOTOMAYOR" w:date="2016-12-20T17:07:00Z"/>
        </w:rPr>
      </w:pPr>
    </w:p>
    <w:p w:rsidR="00071D81" w:rsidDel="00C66CF8" w:rsidRDefault="004423CA">
      <w:pPr>
        <w:rPr>
          <w:del w:id="2221" w:author="RAFAEL SOTOMAYOR" w:date="2016-12-20T17:07:00Z"/>
        </w:rPr>
      </w:pPr>
      <w:del w:id="2222" w:author="RAFAEL SOTOMAYOR" w:date="2016-12-20T17:07:00Z">
        <w:r w:rsidDel="00C66CF8">
          <w:br w:type="page"/>
        </w:r>
      </w:del>
    </w:p>
    <w:p w:rsidR="00071D81" w:rsidDel="00C66CF8" w:rsidRDefault="00071D81">
      <w:pPr>
        <w:contextualSpacing w:val="0"/>
        <w:rPr>
          <w:del w:id="2223" w:author="RAFAEL SOTOMAYOR" w:date="2016-12-20T17:07:00Z"/>
        </w:rPr>
      </w:pPr>
    </w:p>
    <w:p w:rsidR="00071D81" w:rsidDel="00C66CF8" w:rsidRDefault="004423CA">
      <w:pPr>
        <w:pStyle w:val="Ttulo2"/>
        <w:contextualSpacing w:val="0"/>
        <w:rPr>
          <w:del w:id="2224" w:author="RAFAEL SOTOMAYOR" w:date="2016-12-20T17:07:00Z"/>
        </w:rPr>
      </w:pPr>
      <w:bookmarkStart w:id="2225" w:name="_gn6sy0b7t822" w:colFirst="0" w:colLast="0"/>
      <w:bookmarkEnd w:id="2225"/>
      <w:del w:id="2226" w:author="RAFAEL SOTOMAYOR" w:date="2016-12-20T17:07:00Z">
        <w:r w:rsidDel="00C66CF8">
          <w:delText>2.8. Comunicación de datos</w:delText>
        </w:r>
      </w:del>
    </w:p>
    <w:p w:rsidR="00071D81" w:rsidDel="00C66CF8" w:rsidRDefault="00071D81">
      <w:pPr>
        <w:contextualSpacing w:val="0"/>
        <w:rPr>
          <w:del w:id="2227" w:author="RAFAEL SOTOMAYOR" w:date="2016-12-20T17:07:00Z"/>
        </w:rPr>
      </w:pPr>
    </w:p>
    <w:p w:rsidR="00071D81" w:rsidDel="00C66CF8" w:rsidRDefault="004423CA">
      <w:pPr>
        <w:contextualSpacing w:val="0"/>
        <w:jc w:val="left"/>
        <w:rPr>
          <w:del w:id="2228" w:author="RAFAEL SOTOMAYOR" w:date="2016-12-20T17:07:00Z"/>
        </w:rPr>
      </w:pPr>
      <w:del w:id="2229" w:author="RAFAEL SOTOMAYOR" w:date="2016-12-20T17:07:00Z">
        <w:r w:rsidDel="00C66CF8">
          <w:delText>Las comunicaciones utilizadas en la AP generalmente es inalámbrica principalmente por la lejanía de radios urbanos donde es posible utilizar tecnología de cable o fibra óptica.</w:delText>
        </w:r>
      </w:del>
    </w:p>
    <w:p w:rsidR="00071D81" w:rsidDel="00C66CF8" w:rsidRDefault="00071D81">
      <w:pPr>
        <w:contextualSpacing w:val="0"/>
        <w:jc w:val="left"/>
        <w:rPr>
          <w:del w:id="2230" w:author="RAFAEL SOTOMAYOR" w:date="2016-12-20T17:07:00Z"/>
        </w:rPr>
      </w:pPr>
    </w:p>
    <w:p w:rsidR="00071D81" w:rsidDel="00C66CF8" w:rsidRDefault="004423CA">
      <w:pPr>
        <w:pStyle w:val="Ttulo3"/>
        <w:contextualSpacing w:val="0"/>
        <w:rPr>
          <w:del w:id="2231" w:author="RAFAEL SOTOMAYOR" w:date="2016-12-20T17:07:00Z"/>
        </w:rPr>
      </w:pPr>
      <w:bookmarkStart w:id="2232" w:name="_9b5lj821dc7" w:colFirst="0" w:colLast="0"/>
      <w:bookmarkEnd w:id="2232"/>
      <w:del w:id="2233" w:author="RAFAEL SOTOMAYOR" w:date="2016-12-20T17:07:00Z">
        <w:r w:rsidDel="00C66CF8">
          <w:delText>2.8.1. Transmisión de mensajes cortos intrared</w:delText>
        </w:r>
      </w:del>
    </w:p>
    <w:p w:rsidR="00071D81" w:rsidDel="00C66CF8" w:rsidRDefault="00071D81">
      <w:pPr>
        <w:contextualSpacing w:val="0"/>
        <w:rPr>
          <w:del w:id="2234" w:author="RAFAEL SOTOMAYOR" w:date="2016-12-20T17:07:00Z"/>
        </w:rPr>
      </w:pPr>
    </w:p>
    <w:p w:rsidR="00071D81" w:rsidDel="00C66CF8" w:rsidRDefault="004423CA">
      <w:pPr>
        <w:contextualSpacing w:val="0"/>
        <w:rPr>
          <w:del w:id="2235" w:author="RAFAEL SOTOMAYOR" w:date="2016-12-20T17:07:00Z"/>
        </w:rPr>
      </w:pPr>
      <w:del w:id="2236" w:author="RAFAEL SOTOMAYOR" w:date="2016-12-20T17:07:00Z">
        <w:r w:rsidDel="00C66CF8">
          <w:delText>Los mensajes cortos, son peque</w:delText>
        </w:r>
        <w:r w:rsidDel="00C66CF8">
          <w:delText>ños paquetes de datos que contienen información predeterminada y en periodos de tiempo regulares o ante ciertos eventos, generalmente utilizadas por los sensores de variables agrícolas y utilizan comunicaciones como:</w:delText>
        </w:r>
      </w:del>
    </w:p>
    <w:p w:rsidR="00071D81" w:rsidDel="00C66CF8" w:rsidRDefault="004423CA">
      <w:pPr>
        <w:numPr>
          <w:ilvl w:val="0"/>
          <w:numId w:val="24"/>
        </w:numPr>
        <w:ind w:hanging="360"/>
        <w:rPr>
          <w:del w:id="2237" w:author="RAFAEL SOTOMAYOR" w:date="2016-12-20T17:07:00Z"/>
        </w:rPr>
      </w:pPr>
      <w:del w:id="2238" w:author="RAFAEL SOTOMAYOR" w:date="2016-12-20T17:07:00Z">
        <w:r w:rsidDel="00C66CF8">
          <w:delText>Radiofrecuencia tradicional utilizando transceptores UHF o VHF que permite solo el armado de redes punto a punto o en topología estrella (ver ilustración abajo).</w:delText>
        </w:r>
      </w:del>
    </w:p>
    <w:p w:rsidR="00071D81" w:rsidDel="00C66CF8" w:rsidRDefault="004423CA">
      <w:pPr>
        <w:numPr>
          <w:ilvl w:val="0"/>
          <w:numId w:val="24"/>
        </w:numPr>
        <w:ind w:hanging="360"/>
        <w:rPr>
          <w:del w:id="2239" w:author="RAFAEL SOTOMAYOR" w:date="2016-12-20T17:07:00Z"/>
        </w:rPr>
      </w:pPr>
      <w:del w:id="2240" w:author="RAFAEL SOTOMAYOR" w:date="2016-12-20T17:07:00Z">
        <w:r w:rsidDel="00C66CF8">
          <w:delText>Redes de radiofrecuencia digitales: Son nuevas tecnologías inteligente de dispositivos que per</w:delText>
        </w:r>
        <w:r w:rsidDel="00C66CF8">
          <w:delText>miten agregar inteligencia al proceso de comunicación de datos como el armado de redes Mesh o Cluster, y permiten ciertas operaciones como “sleep” modo para ahorro de energía, enrutamiento y coordinación de la red las tecnologías XBEE de Digi o LoRa de LoR</w:delText>
        </w:r>
        <w:r w:rsidDel="00C66CF8">
          <w:delText>a Alliance™ Technology</w:delText>
        </w:r>
      </w:del>
    </w:p>
    <w:p w:rsidR="00071D81" w:rsidDel="00C66CF8" w:rsidRDefault="00071D81">
      <w:pPr>
        <w:contextualSpacing w:val="0"/>
        <w:jc w:val="left"/>
        <w:rPr>
          <w:del w:id="2241" w:author="RAFAEL SOTOMAYOR" w:date="2016-12-20T17:07:00Z"/>
        </w:rPr>
      </w:pPr>
    </w:p>
    <w:p w:rsidR="00071D81" w:rsidDel="00C66CF8" w:rsidRDefault="004423CA">
      <w:pPr>
        <w:contextualSpacing w:val="0"/>
        <w:jc w:val="left"/>
        <w:rPr>
          <w:del w:id="2242" w:author="RAFAEL SOTOMAYOR" w:date="2016-12-20T17:07:00Z"/>
        </w:rPr>
      </w:pPr>
      <w:del w:id="2243" w:author="RAFAEL SOTOMAYOR" w:date="2016-12-20T17:07:00Z">
        <w:r w:rsidDel="00C66CF8">
          <w:rPr>
            <w:i/>
          </w:rPr>
          <w:delText>Nota: La ilustración nos muestra los tipos de topología inalámbrica mencionados en este punto.</w:delText>
        </w:r>
      </w:del>
    </w:p>
    <w:p w:rsidR="00071D81" w:rsidDel="00C66CF8" w:rsidRDefault="004423CA">
      <w:pPr>
        <w:ind w:left="720"/>
        <w:contextualSpacing w:val="0"/>
        <w:jc w:val="center"/>
        <w:rPr>
          <w:del w:id="2244" w:author="RAFAEL SOTOMAYOR" w:date="2016-12-20T17:07:00Z"/>
        </w:rPr>
      </w:pPr>
      <w:del w:id="2245" w:author="RAFAEL SOTOMAYOR" w:date="2016-12-20T17:07:00Z">
        <w:r w:rsidDel="00C66CF8">
          <w:rPr>
            <w:noProof/>
          </w:rPr>
          <w:drawing>
            <wp:inline distT="114300" distB="114300" distL="114300" distR="114300" wp14:anchorId="5C23BB7A" wp14:editId="61DC2577">
              <wp:extent cx="3893491" cy="2856637"/>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3893491" cy="2856637"/>
                      </a:xfrm>
                      <a:prstGeom prst="rect">
                        <a:avLst/>
                      </a:prstGeom>
                      <a:ln/>
                    </pic:spPr>
                  </pic:pic>
                </a:graphicData>
              </a:graphic>
            </wp:inline>
          </w:drawing>
        </w:r>
      </w:del>
    </w:p>
    <w:p w:rsidR="00071D81" w:rsidDel="00C66CF8" w:rsidRDefault="00071D81">
      <w:pPr>
        <w:contextualSpacing w:val="0"/>
        <w:jc w:val="left"/>
        <w:rPr>
          <w:del w:id="2246" w:author="RAFAEL SOTOMAYOR" w:date="2016-12-20T17:07:00Z"/>
        </w:rPr>
      </w:pPr>
    </w:p>
    <w:p w:rsidR="00071D81" w:rsidDel="00C66CF8" w:rsidRDefault="00071D81">
      <w:pPr>
        <w:contextualSpacing w:val="0"/>
        <w:rPr>
          <w:del w:id="2247" w:author="RAFAEL SOTOMAYOR" w:date="2016-12-20T17:07:00Z"/>
        </w:rPr>
      </w:pPr>
    </w:p>
    <w:p w:rsidR="00071D81" w:rsidDel="00C66CF8" w:rsidRDefault="004423CA">
      <w:pPr>
        <w:pStyle w:val="Ttulo3"/>
        <w:contextualSpacing w:val="0"/>
        <w:rPr>
          <w:del w:id="2248" w:author="RAFAEL SOTOMAYOR" w:date="2016-12-20T17:07:00Z"/>
        </w:rPr>
      </w:pPr>
      <w:bookmarkStart w:id="2249" w:name="_i3p4sctsmfx5" w:colFirst="0" w:colLast="0"/>
      <w:bookmarkEnd w:id="2249"/>
      <w:del w:id="2250" w:author="RAFAEL SOTOMAYOR" w:date="2016-12-20T17:07:00Z">
        <w:r w:rsidDel="00C66CF8">
          <w:delText>2.8.2. Transmisión de datos móviles</w:delText>
        </w:r>
      </w:del>
    </w:p>
    <w:p w:rsidR="00071D81" w:rsidDel="00C66CF8" w:rsidRDefault="00071D81">
      <w:pPr>
        <w:contextualSpacing w:val="0"/>
        <w:rPr>
          <w:del w:id="2251" w:author="RAFAEL SOTOMAYOR" w:date="2016-12-20T17:07:00Z"/>
        </w:rPr>
      </w:pPr>
    </w:p>
    <w:p w:rsidR="00071D81" w:rsidDel="00C66CF8" w:rsidRDefault="004423CA">
      <w:pPr>
        <w:contextualSpacing w:val="0"/>
        <w:rPr>
          <w:del w:id="2252" w:author="RAFAEL SOTOMAYOR" w:date="2016-12-20T17:07:00Z"/>
        </w:rPr>
      </w:pPr>
      <w:del w:id="2253" w:author="RAFAEL SOTOMAYOR" w:date="2016-12-20T17:07:00Z">
        <w:r w:rsidDel="00C66CF8">
          <w:delText>La telefonía de datos móviles ha tenido quizás la mayor y más rápida evolución que en materia te</w:delText>
        </w:r>
        <w:r w:rsidDel="00C66CF8">
          <w:delText>cnológica se conozca, por lo mismo los estándares y protocolos son múltiples y variados, los cuales se han ido agrupando en generaciones desde la 1G, 2G, 3G, 4G y así como indica la ilustración a continuación.</w:delText>
        </w:r>
      </w:del>
    </w:p>
    <w:p w:rsidR="00071D81" w:rsidDel="00C66CF8" w:rsidRDefault="00071D81">
      <w:pPr>
        <w:contextualSpacing w:val="0"/>
        <w:rPr>
          <w:del w:id="2254" w:author="RAFAEL SOTOMAYOR" w:date="2016-12-20T17:07:00Z"/>
        </w:rPr>
      </w:pPr>
    </w:p>
    <w:p w:rsidR="00071D81" w:rsidDel="00C66CF8" w:rsidRDefault="004423CA">
      <w:pPr>
        <w:contextualSpacing w:val="0"/>
        <w:rPr>
          <w:del w:id="2255" w:author="RAFAEL SOTOMAYOR" w:date="2016-12-20T17:07:00Z"/>
        </w:rPr>
      </w:pPr>
      <w:del w:id="2256" w:author="RAFAEL SOTOMAYOR" w:date="2016-12-20T17:07:00Z">
        <w:r w:rsidDel="00C66CF8">
          <w:rPr>
            <w:noProof/>
          </w:rPr>
          <w:lastRenderedPageBreak/>
          <w:drawing>
            <wp:inline distT="114300" distB="114300" distL="114300" distR="114300" wp14:anchorId="3A39629F" wp14:editId="46893744">
              <wp:extent cx="6332400" cy="3251200"/>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6332400" cy="3251200"/>
                      </a:xfrm>
                      <a:prstGeom prst="rect">
                        <a:avLst/>
                      </a:prstGeom>
                      <a:ln/>
                    </pic:spPr>
                  </pic:pic>
                </a:graphicData>
              </a:graphic>
            </wp:inline>
          </w:drawing>
        </w:r>
      </w:del>
    </w:p>
    <w:p w:rsidR="00071D81" w:rsidDel="00C66CF8" w:rsidRDefault="00071D81">
      <w:pPr>
        <w:contextualSpacing w:val="0"/>
        <w:rPr>
          <w:del w:id="2257" w:author="RAFAEL SOTOMAYOR" w:date="2016-12-20T17:07:00Z"/>
        </w:rPr>
      </w:pPr>
    </w:p>
    <w:p w:rsidR="00071D81" w:rsidDel="00C66CF8" w:rsidRDefault="004423CA">
      <w:pPr>
        <w:pStyle w:val="Ttulo2"/>
        <w:contextualSpacing w:val="0"/>
        <w:rPr>
          <w:del w:id="2258" w:author="RAFAEL SOTOMAYOR" w:date="2016-12-20T17:07:00Z"/>
        </w:rPr>
      </w:pPr>
      <w:bookmarkStart w:id="2259" w:name="_wof1lifiivfk" w:colFirst="0" w:colLast="0"/>
      <w:bookmarkEnd w:id="2259"/>
      <w:del w:id="2260" w:author="RAFAEL SOTOMAYOR" w:date="2016-12-20T17:07:00Z">
        <w:r w:rsidDel="00C66CF8">
          <w:delText>2.9. Caracterización de UMA y sus indicado</w:delText>
        </w:r>
        <w:r w:rsidDel="00C66CF8">
          <w:delText xml:space="preserve">res de consumo de tecnología actual </w:delText>
        </w:r>
      </w:del>
    </w:p>
    <w:p w:rsidR="00071D81" w:rsidDel="00C66CF8" w:rsidRDefault="004423CA">
      <w:pPr>
        <w:contextualSpacing w:val="0"/>
        <w:rPr>
          <w:del w:id="2261" w:author="RAFAEL SOTOMAYOR" w:date="2016-12-20T17:07:00Z"/>
        </w:rPr>
      </w:pPr>
      <w:del w:id="2262" w:author="RAFAEL SOTOMAYOR" w:date="2016-12-20T17:07:00Z">
        <w:r w:rsidDel="00C66CF8">
          <w:delText>La UMA (Unidad de medida de análisis), está asociado al indicador de consumo de tecnología actual en un sector agrícola, se ha definido previamente como una unidad productiva de 10 hectáreas.</w:delText>
        </w:r>
      </w:del>
    </w:p>
    <w:p w:rsidR="00071D81" w:rsidDel="00C66CF8" w:rsidRDefault="00071D81">
      <w:pPr>
        <w:contextualSpacing w:val="0"/>
        <w:rPr>
          <w:del w:id="2263" w:author="RAFAEL SOTOMAYOR" w:date="2016-12-20T17:07:00Z"/>
        </w:rPr>
      </w:pPr>
    </w:p>
    <w:p w:rsidR="00071D81" w:rsidDel="00C66CF8" w:rsidRDefault="004423CA">
      <w:pPr>
        <w:pStyle w:val="Ttulo2"/>
        <w:widowControl/>
        <w:contextualSpacing w:val="0"/>
        <w:rPr>
          <w:del w:id="2264" w:author="RAFAEL SOTOMAYOR" w:date="2016-12-20T17:07:00Z"/>
        </w:rPr>
      </w:pPr>
      <w:bookmarkStart w:id="2265" w:name="_9qyf9tbmesr2" w:colFirst="0" w:colLast="0"/>
      <w:bookmarkEnd w:id="2265"/>
      <w:del w:id="2266" w:author="RAFAEL SOTOMAYOR" w:date="2016-12-20T17:07:00Z">
        <w:r w:rsidDel="00C66CF8">
          <w:delText>2.10. Cálculo de Tráfico e</w:delText>
        </w:r>
        <w:r w:rsidDel="00C66CF8">
          <w:delText>n Bytes para sensores agrícolas</w:delText>
        </w:r>
      </w:del>
    </w:p>
    <w:p w:rsidR="00071D81" w:rsidDel="00C66CF8" w:rsidRDefault="004423CA">
      <w:pPr>
        <w:widowControl/>
        <w:contextualSpacing w:val="0"/>
        <w:rPr>
          <w:del w:id="2267" w:author="RAFAEL SOTOMAYOR" w:date="2016-12-20T17:07:00Z"/>
        </w:rPr>
      </w:pPr>
      <w:del w:id="2268" w:author="RAFAEL SOTOMAYOR" w:date="2016-12-20T17:07:00Z">
        <w:r w:rsidDel="00C66CF8">
          <w:delText xml:space="preserve">Cada uno de los sensores mencionados anteriormente generan datos, la cual es generalmente enviada en tiempo real a un DataLogger, el cual mediante mecanismo de “Store and Forward”, son enviados por GPRS utilizando el set de </w:delText>
        </w:r>
        <w:r w:rsidDel="00C66CF8">
          <w:delText>protocolos TCP/IP bajo conexión PPP a un DataCenter en la nube para su procesamiento y análisis en los software de gestión.</w:delText>
        </w:r>
      </w:del>
    </w:p>
    <w:p w:rsidR="00071D81" w:rsidDel="00C66CF8" w:rsidRDefault="004423CA">
      <w:pPr>
        <w:widowControl/>
        <w:contextualSpacing w:val="0"/>
        <w:rPr>
          <w:del w:id="2269" w:author="RAFAEL SOTOMAYOR" w:date="2016-12-20T17:07:00Z"/>
        </w:rPr>
      </w:pPr>
      <w:del w:id="2270" w:author="RAFAEL SOTOMAYOR" w:date="2016-12-20T17:07:00Z">
        <w:r w:rsidDel="00C66CF8">
          <w:delText>No es muy común que un sensor envíe los datos directamente a través de un canal M2M GPRS, debido principalmente a dos razones:</w:delText>
        </w:r>
      </w:del>
    </w:p>
    <w:p w:rsidR="00071D81" w:rsidDel="00C66CF8" w:rsidRDefault="004423CA">
      <w:pPr>
        <w:widowControl/>
        <w:numPr>
          <w:ilvl w:val="0"/>
          <w:numId w:val="16"/>
        </w:numPr>
        <w:ind w:hanging="360"/>
        <w:rPr>
          <w:del w:id="2271" w:author="RAFAEL SOTOMAYOR" w:date="2016-12-20T17:07:00Z"/>
        </w:rPr>
      </w:pPr>
      <w:del w:id="2272" w:author="RAFAEL SOTOMAYOR" w:date="2016-12-20T17:07:00Z">
        <w:r w:rsidDel="00C66CF8">
          <w:delText xml:space="preserve">Alto </w:delText>
        </w:r>
        <w:r w:rsidDel="00C66CF8">
          <w:delText>consumo de energía, aproximadamente 20 Watt ( entre 1 y 2 amperes).</w:delText>
        </w:r>
      </w:del>
    </w:p>
    <w:p w:rsidR="00071D81" w:rsidDel="00C66CF8" w:rsidRDefault="004423CA">
      <w:pPr>
        <w:widowControl/>
        <w:numPr>
          <w:ilvl w:val="0"/>
          <w:numId w:val="16"/>
        </w:numPr>
        <w:ind w:hanging="360"/>
        <w:rPr>
          <w:del w:id="2273" w:author="RAFAEL SOTOMAYOR" w:date="2016-12-20T17:07:00Z"/>
        </w:rPr>
      </w:pPr>
      <w:del w:id="2274" w:author="RAFAEL SOTOMAYOR" w:date="2016-12-20T17:07:00Z">
        <w:r w:rsidDel="00C66CF8">
          <w:delText>Aumento del costo de la factura de telecomunicaciones ya que se requeriría 1 sim por cada sensor.</w:delText>
        </w:r>
      </w:del>
    </w:p>
    <w:p w:rsidR="00071D81" w:rsidDel="00C66CF8" w:rsidRDefault="004423CA">
      <w:pPr>
        <w:widowControl/>
        <w:numPr>
          <w:ilvl w:val="0"/>
          <w:numId w:val="16"/>
        </w:numPr>
        <w:ind w:hanging="360"/>
        <w:rPr>
          <w:del w:id="2275" w:author="RAFAEL SOTOMAYOR" w:date="2016-12-20T17:07:00Z"/>
        </w:rPr>
      </w:pPr>
      <w:del w:id="2276" w:author="RAFAEL SOTOMAYOR" w:date="2016-12-20T17:07:00Z">
        <w:r w:rsidDel="00C66CF8">
          <w:delText>Capacidad de “switching” de las estaciones bases</w:delText>
        </w:r>
      </w:del>
    </w:p>
    <w:p w:rsidR="00071D81" w:rsidDel="00C66CF8" w:rsidRDefault="00071D81">
      <w:pPr>
        <w:widowControl/>
        <w:contextualSpacing w:val="0"/>
        <w:rPr>
          <w:del w:id="2277" w:author="RAFAEL SOTOMAYOR" w:date="2016-12-20T17:07:00Z"/>
        </w:rPr>
      </w:pPr>
    </w:p>
    <w:p w:rsidR="00071D81" w:rsidDel="00C66CF8" w:rsidRDefault="004423CA">
      <w:pPr>
        <w:widowControl/>
        <w:contextualSpacing w:val="0"/>
        <w:rPr>
          <w:del w:id="2278" w:author="RAFAEL SOTOMAYOR" w:date="2016-12-20T17:07:00Z"/>
        </w:rPr>
      </w:pPr>
      <w:del w:id="2279" w:author="RAFAEL SOTOMAYOR" w:date="2016-12-20T17:07:00Z">
        <w:r w:rsidDel="00C66CF8">
          <w:delText>Para calcular la estimaci</w:delText>
        </w:r>
        <w:r w:rsidDel="00C66CF8">
          <w:delText>ón del tráfico diario de un sensor agrícola se calcula del siguiente modo:</w:delText>
        </w:r>
      </w:del>
    </w:p>
    <w:p w:rsidR="00071D81" w:rsidDel="00C66CF8" w:rsidRDefault="004423CA">
      <w:pPr>
        <w:widowControl/>
        <w:numPr>
          <w:ilvl w:val="0"/>
          <w:numId w:val="4"/>
        </w:numPr>
        <w:ind w:hanging="360"/>
        <w:rPr>
          <w:del w:id="2280" w:author="RAFAEL SOTOMAYOR" w:date="2016-12-20T17:07:00Z"/>
        </w:rPr>
      </w:pPr>
      <w:del w:id="2281" w:author="RAFAEL SOTOMAYOR" w:date="2016-12-20T17:07:00Z">
        <w:r w:rsidDel="00C66CF8">
          <w:delText>Tamaño del paquete de datos a transmitir (número de bytes), dependiendo del sensor y la estructura de datos asociada, los tamaños van de los 16 a los 128 bytes.</w:delText>
        </w:r>
        <w:r w:rsidDel="00C66CF8">
          <w:rPr>
            <w:vertAlign w:val="superscript"/>
          </w:rPr>
          <w:footnoteReference w:id="6"/>
        </w:r>
      </w:del>
    </w:p>
    <w:p w:rsidR="00071D81" w:rsidDel="00C66CF8" w:rsidRDefault="004423CA">
      <w:pPr>
        <w:widowControl/>
        <w:numPr>
          <w:ilvl w:val="0"/>
          <w:numId w:val="4"/>
        </w:numPr>
        <w:ind w:hanging="360"/>
        <w:rPr>
          <w:del w:id="2284" w:author="RAFAEL SOTOMAYOR" w:date="2016-12-20T17:07:00Z"/>
        </w:rPr>
      </w:pPr>
      <w:del w:id="2285" w:author="RAFAEL SOTOMAYOR" w:date="2016-12-20T17:07:00Z">
        <w:r w:rsidDel="00C66CF8">
          <w:delText>Frecuencia de medic</w:delText>
        </w:r>
        <w:r w:rsidDel="00C66CF8">
          <w:delText xml:space="preserve">ión, es el intervalo de tiempo entre una medición y otra, esta frecuencia varía de acuerdo al tipo de sensor y el proceso asociado, por ejemplo </w:delText>
        </w:r>
        <w:r w:rsidDel="00C66CF8">
          <w:lastRenderedPageBreak/>
          <w:delText>un sensor de humedad requiere menos frecuencia que un sensor de nivel debido a que la humedad varía más lentamen</w:delText>
        </w:r>
        <w:r w:rsidDel="00C66CF8">
          <w:delText>te. Un número típico para frecuencia en sensores de humedad de suelo es de 5 minutos (600 segundos), pero para nivel lo razonable es de 60 segundos, siendo un valor por defecto 60 segundos para el resto de los sensores.</w:delText>
        </w:r>
      </w:del>
    </w:p>
    <w:p w:rsidR="00071D81" w:rsidDel="00C66CF8" w:rsidRDefault="004423CA">
      <w:pPr>
        <w:widowControl/>
        <w:numPr>
          <w:ilvl w:val="0"/>
          <w:numId w:val="4"/>
        </w:numPr>
        <w:ind w:hanging="360"/>
        <w:rPr>
          <w:del w:id="2286" w:author="RAFAEL SOTOMAYOR" w:date="2016-12-20T17:07:00Z"/>
        </w:rPr>
      </w:pPr>
      <w:del w:id="2287" w:author="RAFAEL SOTOMAYOR" w:date="2016-12-20T17:07:00Z">
        <w:r w:rsidDel="00C66CF8">
          <w:delText xml:space="preserve">En el caso de imágenes se estima de </w:delText>
        </w:r>
        <w:r w:rsidDel="00C66CF8">
          <w:delText>acuerdo a imágenes / hora en caso de envío de mensajes y frames / segundos en caso de video</w:delText>
        </w:r>
      </w:del>
    </w:p>
    <w:p w:rsidR="00071D81" w:rsidDel="00C66CF8" w:rsidRDefault="004423CA">
      <w:pPr>
        <w:numPr>
          <w:ilvl w:val="0"/>
          <w:numId w:val="4"/>
        </w:numPr>
        <w:ind w:hanging="360"/>
        <w:rPr>
          <w:del w:id="2288" w:author="RAFAEL SOTOMAYOR" w:date="2016-12-20T17:07:00Z"/>
        </w:rPr>
      </w:pPr>
      <w:del w:id="2289" w:author="RAFAEL SOTOMAYOR" w:date="2016-12-20T17:07:00Z">
        <w:r w:rsidDel="00C66CF8">
          <w:delText>El cálculo de Promedio/Mbps Acceso de acuerdo a la siguiente fórmula:</w:delText>
        </w:r>
      </w:del>
    </w:p>
    <w:p w:rsidR="00071D81" w:rsidDel="00C66CF8" w:rsidRDefault="004423CA">
      <w:pPr>
        <w:numPr>
          <w:ilvl w:val="1"/>
          <w:numId w:val="4"/>
        </w:numPr>
        <w:ind w:hanging="360"/>
        <w:rPr>
          <w:del w:id="2290" w:author="RAFAEL SOTOMAYOR" w:date="2016-12-20T17:07:00Z"/>
        </w:rPr>
      </w:pPr>
      <w:del w:id="2291" w:author="RAFAEL SOTOMAYOR" w:date="2016-12-20T17:07:00Z">
        <w:r w:rsidDel="00C66CF8">
          <w:delText>Promedio Mbs Acceso = Tamaño Paquete*8 bits*Número Accesos / (60*60) bits/seg</w:delText>
        </w:r>
      </w:del>
    </w:p>
    <w:p w:rsidR="00071D81" w:rsidDel="00C66CF8" w:rsidRDefault="00071D81">
      <w:pPr>
        <w:widowControl/>
        <w:contextualSpacing w:val="0"/>
        <w:jc w:val="left"/>
        <w:rPr>
          <w:del w:id="2292" w:author="RAFAEL SOTOMAYOR" w:date="2016-12-20T17:07:00Z"/>
        </w:rPr>
      </w:pPr>
    </w:p>
    <w:p w:rsidR="00071D81" w:rsidDel="00C66CF8" w:rsidRDefault="004423CA">
      <w:pPr>
        <w:contextualSpacing w:val="0"/>
        <w:rPr>
          <w:del w:id="2293" w:author="RAFAEL SOTOMAYOR" w:date="2016-12-20T17:07:00Z"/>
        </w:rPr>
      </w:pPr>
      <w:del w:id="2294" w:author="RAFAEL SOTOMAYOR" w:date="2016-12-20T17:07:00Z">
        <w:r w:rsidDel="00C66CF8">
          <w:delText>Las tablas sigu</w:delText>
        </w:r>
        <w:r w:rsidDel="00C66CF8">
          <w:delText>ientes realiza una estimación de acuerdo a la UMA correspondiente:</w:delText>
        </w:r>
      </w:del>
    </w:p>
    <w:p w:rsidR="00071D81" w:rsidDel="00C66CF8" w:rsidRDefault="00071D81">
      <w:pPr>
        <w:contextualSpacing w:val="0"/>
        <w:rPr>
          <w:del w:id="2295" w:author="RAFAEL SOTOMAYOR" w:date="2016-12-20T17:07:00Z"/>
        </w:rPr>
      </w:pPr>
    </w:p>
    <w:p w:rsidR="00071D81" w:rsidDel="00C66CF8" w:rsidRDefault="00071D81">
      <w:pPr>
        <w:contextualSpacing w:val="0"/>
        <w:rPr>
          <w:del w:id="2296" w:author="RAFAEL SOTOMAYOR" w:date="2016-12-20T17:07:00Z"/>
        </w:rPr>
      </w:pPr>
    </w:p>
    <w:tbl>
      <w:tblPr>
        <w:tblStyle w:val="af0"/>
        <w:tblW w:w="8895" w:type="dxa"/>
        <w:tblInd w:w="40"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top w:w="0" w:type="dxa"/>
          <w:left w:w="0" w:type="dxa"/>
          <w:bottom w:w="0" w:type="dxa"/>
          <w:right w:w="0" w:type="dxa"/>
        </w:tblCellMar>
        <w:tblLook w:val="0600" w:firstRow="0" w:lastRow="0" w:firstColumn="0" w:lastColumn="0" w:noHBand="1" w:noVBand="1"/>
      </w:tblPr>
      <w:tblGrid>
        <w:gridCol w:w="1270"/>
        <w:gridCol w:w="1270"/>
        <w:gridCol w:w="1271"/>
        <w:gridCol w:w="1271"/>
        <w:gridCol w:w="1271"/>
        <w:gridCol w:w="1271"/>
        <w:gridCol w:w="1271"/>
      </w:tblGrid>
      <w:tr w:rsidR="00071D81" w:rsidDel="00C66CF8">
        <w:tblPrEx>
          <w:tblCellMar>
            <w:top w:w="0" w:type="dxa"/>
            <w:left w:w="0" w:type="dxa"/>
            <w:bottom w:w="0" w:type="dxa"/>
            <w:right w:w="0" w:type="dxa"/>
          </w:tblCellMar>
        </w:tblPrEx>
        <w:trPr>
          <w:del w:id="2297" w:author="RAFAEL SOTOMAYOR" w:date="2016-12-20T17:07:00Z"/>
        </w:trPr>
        <w:tc>
          <w:tcPr>
            <w:tcW w:w="8890" w:type="dxa"/>
            <w:gridSpan w:val="7"/>
            <w:tcBorders>
              <w:top w:val="single" w:sz="4" w:space="0" w:color="CCCCCC"/>
              <w:left w:val="single" w:sz="4" w:space="0" w:color="CCCCCC"/>
              <w:bottom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298" w:author="RAFAEL SOTOMAYOR" w:date="2016-12-20T17:07:00Z"/>
              </w:rPr>
            </w:pPr>
            <w:del w:id="2299" w:author="RAFAEL SOTOMAYOR" w:date="2016-12-20T17:07:00Z">
              <w:r w:rsidDel="00C66CF8">
                <w:rPr>
                  <w:b/>
                  <w:color w:val="FFFFFF"/>
                  <w:sz w:val="16"/>
                  <w:szCs w:val="16"/>
                  <w:shd w:val="clear" w:color="auto" w:fill="999999"/>
                </w:rPr>
                <w:delText>Almendro</w:delText>
              </w:r>
            </w:del>
          </w:p>
        </w:tc>
      </w:tr>
      <w:tr w:rsidR="00071D81" w:rsidDel="00C66CF8">
        <w:tblPrEx>
          <w:tblCellMar>
            <w:top w:w="0" w:type="dxa"/>
            <w:left w:w="0" w:type="dxa"/>
            <w:bottom w:w="0" w:type="dxa"/>
            <w:right w:w="0" w:type="dxa"/>
          </w:tblCellMar>
        </w:tblPrEx>
        <w:trPr>
          <w:del w:id="2300"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301" w:author="RAFAEL SOTOMAYOR" w:date="2016-12-20T17:07:00Z"/>
              </w:rPr>
            </w:pPr>
            <w:del w:id="2302"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303" w:author="RAFAEL SOTOMAYOR" w:date="2016-12-20T17:07:00Z"/>
              </w:rPr>
            </w:pPr>
            <w:del w:id="2304" w:author="RAFAEL SOTOMAYOR" w:date="2016-12-20T17:07:00Z">
              <w:r w:rsidDel="00C66CF8">
                <w:rPr>
                  <w:b/>
                  <w:color w:val="FFFFFF"/>
                  <w:sz w:val="16"/>
                  <w:szCs w:val="16"/>
                  <w:shd w:val="clear" w:color="auto" w:fill="999999"/>
                </w:rPr>
                <w:delText>Cant.</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305" w:author="RAFAEL SOTOMAYOR" w:date="2016-12-20T17:07:00Z"/>
              </w:rPr>
            </w:pPr>
            <w:del w:id="2306"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2307" w:author="RAFAEL SOTOMAYOR" w:date="2016-12-20T17:07:00Z"/>
              </w:rPr>
            </w:pPr>
            <w:del w:id="2308"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309" w:author="RAFAEL SOTOMAYOR" w:date="2016-12-20T17:07:00Z"/>
              </w:rPr>
            </w:pPr>
            <w:del w:id="2310"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2311" w:author="RAFAEL SOTOMAYOR" w:date="2016-12-20T17:07:00Z"/>
              </w:rPr>
            </w:pPr>
            <w:del w:id="2312"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313" w:author="RAFAEL SOTOMAYOR" w:date="2016-12-20T17:07:00Z"/>
              </w:rPr>
            </w:pPr>
            <w:del w:id="2314"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2315" w:author="RAFAEL SOTOMAYOR" w:date="2016-12-20T17:07:00Z"/>
              </w:rPr>
            </w:pPr>
            <w:del w:id="2316"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317" w:author="RAFAEL SOTOMAYOR" w:date="2016-12-20T17:07:00Z"/>
              </w:rPr>
            </w:pPr>
            <w:del w:id="2318"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2319" w:author="RAFAEL SOTOMAYOR" w:date="2016-12-20T17:07:00Z"/>
              </w:rPr>
            </w:pPr>
            <w:del w:id="2320"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321" w:author="RAFAEL SOTOMAYOR" w:date="2016-12-20T17:07:00Z"/>
              </w:rPr>
            </w:pPr>
            <w:del w:id="2322" w:author="RAFAEL SOTOMAYOR" w:date="2016-12-20T17:07:00Z">
              <w:r w:rsidDel="00C66CF8">
                <w:rPr>
                  <w:b/>
                  <w:color w:val="FFFFFF"/>
                  <w:sz w:val="16"/>
                  <w:szCs w:val="16"/>
                  <w:shd w:val="clear" w:color="auto" w:fill="999999"/>
                </w:rPr>
                <w:delText>Tamaño Paquete</w:delText>
              </w:r>
            </w:del>
          </w:p>
          <w:p w:rsidR="00071D81" w:rsidDel="00C66CF8" w:rsidRDefault="004423CA">
            <w:pPr>
              <w:contextualSpacing w:val="0"/>
              <w:jc w:val="center"/>
              <w:rPr>
                <w:del w:id="2323" w:author="RAFAEL SOTOMAYOR" w:date="2016-12-20T17:07:00Z"/>
              </w:rPr>
            </w:pPr>
            <w:del w:id="2324"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232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326" w:author="RAFAEL SOTOMAYOR" w:date="2016-12-20T17:07:00Z"/>
              </w:rPr>
            </w:pPr>
            <w:del w:id="2327" w:author="RAFAEL SOTOMAYOR" w:date="2016-12-20T17:07:00Z">
              <w:r w:rsidDel="00C66CF8">
                <w:rPr>
                  <w:sz w:val="16"/>
                  <w:szCs w:val="16"/>
                </w:rPr>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28" w:author="RAFAEL SOTOMAYOR" w:date="2016-12-20T17:07:00Z"/>
              </w:rPr>
            </w:pPr>
            <w:del w:id="2329"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30" w:author="RAFAEL SOTOMAYOR" w:date="2016-12-20T17:07:00Z"/>
              </w:rPr>
            </w:pPr>
            <w:del w:id="2331"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32" w:author="RAFAEL SOTOMAYOR" w:date="2016-12-20T17:07:00Z"/>
              </w:rPr>
            </w:pPr>
            <w:del w:id="2333"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34" w:author="RAFAEL SOTOMAYOR" w:date="2016-12-20T17:07:00Z"/>
              </w:rPr>
            </w:pPr>
            <w:del w:id="2335"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36" w:author="RAFAEL SOTOMAYOR" w:date="2016-12-20T17:07:00Z"/>
              </w:rPr>
            </w:pPr>
            <w:del w:id="2337"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38" w:author="RAFAEL SOTOMAYOR" w:date="2016-12-20T17:07:00Z"/>
              </w:rPr>
            </w:pPr>
            <w:del w:id="2339"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34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341" w:author="RAFAEL SOTOMAYOR" w:date="2016-12-20T17:07:00Z"/>
              </w:rPr>
            </w:pPr>
            <w:del w:id="2342" w:author="RAFAEL SOTOMAYOR" w:date="2016-12-20T17:07:00Z">
              <w:r w:rsidDel="00C66CF8">
                <w:rPr>
                  <w:sz w:val="16"/>
                  <w:szCs w:val="16"/>
                </w:rPr>
                <w:delText>Drone con Teledetecci</w:delText>
              </w:r>
              <w:r w:rsidDel="00C66CF8">
                <w:rPr>
                  <w:sz w:val="16"/>
                  <w:szCs w:val="16"/>
                </w:rPr>
                <w:delText>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43" w:author="RAFAEL SOTOMAYOR" w:date="2016-12-20T17:07:00Z"/>
              </w:rPr>
            </w:pPr>
            <w:del w:id="2344" w:author="RAFAEL SOTOMAYOR" w:date="2016-12-20T17:07:00Z">
              <w:r w:rsidDel="00C66CF8">
                <w:rPr>
                  <w:sz w:val="16"/>
                  <w:szCs w:val="16"/>
                </w:rPr>
                <w:delText>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45" w:author="RAFAEL SOTOMAYOR" w:date="2016-12-20T17:07:00Z"/>
              </w:rPr>
            </w:pPr>
            <w:del w:id="2346"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47" w:author="RAFAEL SOTOMAYOR" w:date="2016-12-20T17:07:00Z"/>
              </w:rPr>
            </w:pPr>
            <w:del w:id="2348" w:author="RAFAEL SOTOMAYOR" w:date="2016-12-20T17:07:00Z">
              <w:r w:rsidDel="00C66CF8">
                <w:rPr>
                  <w:sz w:val="16"/>
                  <w:szCs w:val="16"/>
                </w:rPr>
                <w:delText>0,00005556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49" w:author="RAFAEL SOTOMAYOR" w:date="2016-12-20T17:07:00Z"/>
              </w:rPr>
            </w:pPr>
            <w:del w:id="2350" w:author="RAFAEL SOTOMAYOR" w:date="2016-12-20T17:07:00Z">
              <w:r w:rsidDel="00C66CF8">
                <w:rPr>
                  <w:sz w:val="16"/>
                  <w:szCs w:val="16"/>
                </w:rPr>
                <w:delText>0,2000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51" w:author="RAFAEL SOTOMAYOR" w:date="2016-12-20T17:07:00Z"/>
              </w:rPr>
            </w:pPr>
            <w:del w:id="2352" w:author="RAFAEL SOTOMAYOR" w:date="2016-12-20T17:07:00Z">
              <w:r w:rsidDel="00C66CF8">
                <w:rPr>
                  <w:sz w:val="16"/>
                  <w:szCs w:val="16"/>
                </w:rPr>
                <w:delText>144,0000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53" w:author="RAFAEL SOTOMAYOR" w:date="2016-12-20T17:07:00Z"/>
              </w:rPr>
            </w:pPr>
            <w:del w:id="2354"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235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356" w:author="RAFAEL SOTOMAYOR" w:date="2016-12-20T17:07:00Z"/>
              </w:rPr>
            </w:pPr>
            <w:del w:id="2357"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58" w:author="RAFAEL SOTOMAYOR" w:date="2016-12-20T17:07:00Z"/>
              </w:rPr>
            </w:pPr>
            <w:del w:id="2359" w:author="RAFAEL SOTOMAYOR" w:date="2016-12-20T17:07:00Z">
              <w:r w:rsidDel="00C66CF8">
                <w:rPr>
                  <w:sz w:val="16"/>
                  <w:szCs w:val="16"/>
                </w:rPr>
                <w:delText>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60" w:author="RAFAEL SOTOMAYOR" w:date="2016-12-20T17:07:00Z"/>
              </w:rPr>
            </w:pPr>
            <w:del w:id="2361"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62" w:author="RAFAEL SOTOMAYOR" w:date="2016-12-20T17:07:00Z"/>
              </w:rPr>
            </w:pPr>
            <w:del w:id="2363"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64" w:author="RAFAEL SOTOMAYOR" w:date="2016-12-20T17:07:00Z"/>
              </w:rPr>
            </w:pPr>
            <w:del w:id="2365"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66" w:author="RAFAEL SOTOMAYOR" w:date="2016-12-20T17:07:00Z"/>
              </w:rPr>
            </w:pPr>
            <w:del w:id="2367"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68" w:author="RAFAEL SOTOMAYOR" w:date="2016-12-20T17:07:00Z"/>
              </w:rPr>
            </w:pPr>
            <w:del w:id="2369"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237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371" w:author="RAFAEL SOTOMAYOR" w:date="2016-12-20T17:07:00Z"/>
              </w:rPr>
            </w:pPr>
            <w:del w:id="2372"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73" w:author="RAFAEL SOTOMAYOR" w:date="2016-12-20T17:07:00Z"/>
              </w:rPr>
            </w:pPr>
            <w:del w:id="2374"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75" w:author="RAFAEL SOTOMAYOR" w:date="2016-12-20T17:07:00Z"/>
              </w:rPr>
            </w:pPr>
            <w:del w:id="2376"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77" w:author="RAFAEL SOTOMAYOR" w:date="2016-12-20T17:07:00Z"/>
              </w:rPr>
            </w:pPr>
            <w:del w:id="2378"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79" w:author="RAFAEL SOTOMAYOR" w:date="2016-12-20T17:07:00Z"/>
              </w:rPr>
            </w:pPr>
            <w:del w:id="2380"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81" w:author="RAFAEL SOTOMAYOR" w:date="2016-12-20T17:07:00Z"/>
              </w:rPr>
            </w:pPr>
            <w:del w:id="2382"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83" w:author="RAFAEL SOTOMAYOR" w:date="2016-12-20T17:07:00Z"/>
              </w:rPr>
            </w:pPr>
            <w:del w:id="2384"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38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386" w:author="RAFAEL SOTOMAYOR" w:date="2016-12-20T17:07:00Z"/>
              </w:rPr>
            </w:pPr>
            <w:del w:id="2387" w:author="RAFAEL SOTOMAYOR" w:date="2016-12-20T17:07:00Z">
              <w:r w:rsidDel="00C66CF8">
                <w:rPr>
                  <w:sz w:val="16"/>
                  <w:szCs w:val="16"/>
                </w:rPr>
                <w:delText>Estación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88" w:author="RAFAEL SOTOMAYOR" w:date="2016-12-20T17:07:00Z"/>
              </w:rPr>
            </w:pPr>
            <w:del w:id="2389"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90" w:author="RAFAEL SOTOMAYOR" w:date="2016-12-20T17:07:00Z"/>
              </w:rPr>
            </w:pPr>
            <w:del w:id="2391"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92" w:author="RAFAEL SOTOMAYOR" w:date="2016-12-20T17:07:00Z"/>
              </w:rPr>
            </w:pPr>
            <w:del w:id="2393"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94" w:author="RAFAEL SOTOMAYOR" w:date="2016-12-20T17:07:00Z"/>
              </w:rPr>
            </w:pPr>
            <w:del w:id="2395"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96" w:author="RAFAEL SOTOMAYOR" w:date="2016-12-20T17:07:00Z"/>
              </w:rPr>
            </w:pPr>
            <w:del w:id="2397"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398" w:author="RAFAEL SOTOMAYOR" w:date="2016-12-20T17:07:00Z"/>
              </w:rPr>
            </w:pPr>
            <w:del w:id="2399"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240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401" w:author="RAFAEL SOTOMAYOR" w:date="2016-12-20T17:07:00Z"/>
              </w:rPr>
            </w:pPr>
            <w:del w:id="2402"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03" w:author="RAFAEL SOTOMAYOR" w:date="2016-12-20T17:07:00Z"/>
              </w:rPr>
            </w:pPr>
            <w:del w:id="2404"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05" w:author="RAFAEL SOTOMAYOR" w:date="2016-12-20T17:07:00Z"/>
              </w:rPr>
            </w:pPr>
            <w:del w:id="2406"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07" w:author="RAFAEL SOTOMAYOR" w:date="2016-12-20T17:07:00Z"/>
              </w:rPr>
            </w:pPr>
            <w:del w:id="2408"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09" w:author="RAFAEL SOTOMAYOR" w:date="2016-12-20T17:07:00Z"/>
              </w:rPr>
            </w:pPr>
            <w:del w:id="2410"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11" w:author="RAFAEL SOTOMAYOR" w:date="2016-12-20T17:07:00Z"/>
              </w:rPr>
            </w:pPr>
            <w:del w:id="2412"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13" w:author="RAFAEL SOTOMAYOR" w:date="2016-12-20T17:07:00Z"/>
              </w:rPr>
            </w:pPr>
            <w:del w:id="2414"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41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416" w:author="RAFAEL SOTOMAYOR" w:date="2016-12-20T17:07:00Z"/>
              </w:rPr>
            </w:pPr>
            <w:del w:id="2417"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18" w:author="RAFAEL SOTOMAYOR" w:date="2016-12-20T17:07:00Z"/>
              </w:rPr>
            </w:pPr>
            <w:del w:id="2419"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20" w:author="RAFAEL SOTOMAYOR" w:date="2016-12-20T17:07:00Z"/>
              </w:rPr>
            </w:pPr>
            <w:del w:id="2421"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22" w:author="RAFAEL SOTOMAYOR" w:date="2016-12-20T17:07:00Z"/>
              </w:rPr>
            </w:pPr>
            <w:del w:id="2423"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24" w:author="RAFAEL SOTOMAYOR" w:date="2016-12-20T17:07:00Z"/>
              </w:rPr>
            </w:pPr>
            <w:del w:id="2425"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26" w:author="RAFAEL SOTOMAYOR" w:date="2016-12-20T17:07:00Z"/>
              </w:rPr>
            </w:pPr>
            <w:del w:id="2427"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28" w:author="RAFAEL SOTOMAYOR" w:date="2016-12-20T17:07:00Z"/>
              </w:rPr>
            </w:pPr>
            <w:del w:id="2429"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43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431" w:author="RAFAEL SOTOMAYOR" w:date="2016-12-20T17:07:00Z"/>
              </w:rPr>
            </w:pPr>
            <w:del w:id="2432"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33" w:author="RAFAEL SOTOMAYOR" w:date="2016-12-20T17:07:00Z"/>
              </w:rPr>
            </w:pPr>
            <w:del w:id="2434"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35" w:author="RAFAEL SOTOMAYOR" w:date="2016-12-20T17:07:00Z"/>
              </w:rPr>
            </w:pPr>
            <w:del w:id="2436"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37" w:author="RAFAEL SOTOMAYOR" w:date="2016-12-20T17:07:00Z"/>
              </w:rPr>
            </w:pPr>
            <w:del w:id="2438"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39" w:author="RAFAEL SOTOMAYOR" w:date="2016-12-20T17:07:00Z"/>
              </w:rPr>
            </w:pPr>
            <w:del w:id="2440"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41" w:author="RAFAEL SOTOMAYOR" w:date="2016-12-20T17:07:00Z"/>
              </w:rPr>
            </w:pPr>
            <w:del w:id="2442"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43" w:author="RAFAEL SOTOMAYOR" w:date="2016-12-20T17:07:00Z"/>
              </w:rPr>
            </w:pPr>
            <w:del w:id="2444"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244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446" w:author="RAFAEL SOTOMAYOR" w:date="2016-12-20T17:07:00Z"/>
              </w:rPr>
            </w:pPr>
            <w:del w:id="2447"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48" w:author="RAFAEL SOTOMAYOR" w:date="2016-12-20T17:07:00Z"/>
              </w:rPr>
            </w:pPr>
            <w:del w:id="2449"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50" w:author="RAFAEL SOTOMAYOR" w:date="2016-12-20T17:07:00Z"/>
              </w:rPr>
            </w:pPr>
            <w:del w:id="2451"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52" w:author="RAFAEL SOTOMAYOR" w:date="2016-12-20T17:07:00Z"/>
              </w:rPr>
            </w:pPr>
            <w:del w:id="2453" w:author="RAFAEL SOTOMAYOR" w:date="2016-12-20T17:07:00Z">
              <w:r w:rsidDel="00C66CF8">
                <w:rPr>
                  <w:sz w:val="16"/>
                  <w:szCs w:val="16"/>
                </w:rPr>
                <w:delText>0,00015191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54" w:author="RAFAEL SOTOMAYOR" w:date="2016-12-20T17:07:00Z"/>
              </w:rPr>
            </w:pPr>
            <w:del w:id="2455" w:author="RAFAEL SOTOMAYOR" w:date="2016-12-20T17:07:00Z">
              <w:r w:rsidDel="00C66CF8">
                <w:rPr>
                  <w:sz w:val="16"/>
                  <w:szCs w:val="16"/>
                </w:rPr>
                <w:delText>0,5469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56" w:author="RAFAEL SOTOMAYOR" w:date="2016-12-20T17:07:00Z"/>
              </w:rPr>
            </w:pPr>
            <w:del w:id="2457" w:author="RAFAEL SOTOMAYOR" w:date="2016-12-20T17:07:00Z">
              <w:r w:rsidDel="00C66CF8">
                <w:rPr>
                  <w:sz w:val="16"/>
                  <w:szCs w:val="16"/>
                </w:rPr>
                <w:delText>393,7500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58" w:author="RAFAEL SOTOMAYOR" w:date="2016-12-20T17:07:00Z"/>
              </w:rPr>
            </w:pPr>
            <w:del w:id="2459"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246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461" w:author="RAFAEL SOTOMAYOR" w:date="2016-12-20T17:07:00Z"/>
              </w:rPr>
            </w:pPr>
            <w:del w:id="2462"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63" w:author="RAFAEL SOTOMAYOR" w:date="2016-12-20T17:07:00Z"/>
              </w:rPr>
            </w:pPr>
            <w:del w:id="2464"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65" w:author="RAFAEL SOTOMAYOR" w:date="2016-12-20T17:07:00Z"/>
              </w:rPr>
            </w:pPr>
            <w:del w:id="2466"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67" w:author="RAFAEL SOTOMAYOR" w:date="2016-12-20T17:07:00Z"/>
              </w:rPr>
            </w:pPr>
            <w:del w:id="2468" w:author="RAFAEL SOTOMAYOR" w:date="2016-12-20T17:07:00Z">
              <w:r w:rsidDel="00C66CF8">
                <w:rPr>
                  <w:sz w:val="16"/>
                  <w:szCs w:val="16"/>
                </w:rPr>
                <w:delText>0,00003255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69" w:author="RAFAEL SOTOMAYOR" w:date="2016-12-20T17:07:00Z"/>
              </w:rPr>
            </w:pPr>
            <w:del w:id="2470" w:author="RAFAEL SOTOMAYOR" w:date="2016-12-20T17:07:00Z">
              <w:r w:rsidDel="00C66CF8">
                <w:rPr>
                  <w:sz w:val="16"/>
                  <w:szCs w:val="16"/>
                </w:rPr>
                <w:delText>0,1172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71" w:author="RAFAEL SOTOMAYOR" w:date="2016-12-20T17:07:00Z"/>
              </w:rPr>
            </w:pPr>
            <w:del w:id="2472" w:author="RAFAEL SOTOMAYOR" w:date="2016-12-20T17:07:00Z">
              <w:r w:rsidDel="00C66CF8">
                <w:rPr>
                  <w:sz w:val="16"/>
                  <w:szCs w:val="16"/>
                </w:rPr>
                <w:delText>84,3750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73" w:author="RAFAEL SOTOMAYOR" w:date="2016-12-20T17:07:00Z"/>
              </w:rPr>
            </w:pPr>
            <w:del w:id="2474"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247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476" w:author="RAFAEL SOTOMAYOR" w:date="2016-12-20T17:07:00Z"/>
              </w:rPr>
            </w:pPr>
            <w:del w:id="2477" w:author="RAFAEL SOTOMAYOR" w:date="2016-12-20T17:07:00Z">
              <w:r w:rsidDel="00C66CF8">
                <w:rPr>
                  <w:sz w:val="16"/>
                  <w:szCs w:val="16"/>
                </w:rPr>
                <w:delText>Ofimática Agrícola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78" w:author="RAFAEL SOTOMAYOR" w:date="2016-12-20T17:07:00Z"/>
              </w:rPr>
            </w:pPr>
            <w:del w:id="2479"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80" w:author="RAFAEL SOTOMAYOR" w:date="2016-12-20T17:07:00Z"/>
              </w:rPr>
            </w:pPr>
            <w:del w:id="2481"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82" w:author="RAFAEL SOTOMAYOR" w:date="2016-12-20T17:07:00Z"/>
              </w:rPr>
            </w:pPr>
            <w:del w:id="2483"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84" w:author="RAFAEL SOTOMAYOR" w:date="2016-12-20T17:07:00Z"/>
              </w:rPr>
            </w:pPr>
            <w:del w:id="2485"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86" w:author="RAFAEL SOTOMAYOR" w:date="2016-12-20T17:07:00Z"/>
              </w:rPr>
            </w:pPr>
            <w:del w:id="2487"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488" w:author="RAFAEL SOTOMAYOR" w:date="2016-12-20T17:07:00Z"/>
              </w:rPr>
            </w:pPr>
            <w:del w:id="2489"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2490" w:author="RAFAEL SOTOMAYOR" w:date="2016-12-20T17:07:00Z"/>
        </w:trPr>
        <w:tc>
          <w:tcPr>
            <w:tcW w:w="8890" w:type="dxa"/>
            <w:gridSpan w:val="7"/>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491" w:author="RAFAEL SOTOMAYOR" w:date="2016-12-20T17:07:00Z"/>
              </w:rPr>
            </w:pPr>
            <w:del w:id="2492" w:author="RAFAEL SOTOMAYOR" w:date="2016-12-20T17:07:00Z">
              <w:r w:rsidDel="00C66CF8">
                <w:rPr>
                  <w:b/>
                  <w:color w:val="FFFFFF"/>
                  <w:sz w:val="16"/>
                  <w:szCs w:val="16"/>
                  <w:shd w:val="clear" w:color="auto" w:fill="999999"/>
                </w:rPr>
                <w:delText>Avellano y Castaño</w:delText>
              </w:r>
            </w:del>
          </w:p>
        </w:tc>
      </w:tr>
      <w:tr w:rsidR="00071D81" w:rsidDel="00C66CF8">
        <w:tblPrEx>
          <w:tblCellMar>
            <w:top w:w="0" w:type="dxa"/>
            <w:left w:w="0" w:type="dxa"/>
            <w:bottom w:w="0" w:type="dxa"/>
            <w:right w:w="0" w:type="dxa"/>
          </w:tblCellMar>
        </w:tblPrEx>
        <w:trPr>
          <w:del w:id="2493"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494" w:author="RAFAEL SOTOMAYOR" w:date="2016-12-20T17:07:00Z"/>
              </w:rPr>
            </w:pPr>
            <w:del w:id="2495"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496" w:author="RAFAEL SOTOMAYOR" w:date="2016-12-20T17:07:00Z"/>
              </w:rPr>
            </w:pPr>
            <w:del w:id="2497"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498" w:author="RAFAEL SOTOMAYOR" w:date="2016-12-20T17:07:00Z"/>
              </w:rPr>
            </w:pPr>
            <w:del w:id="2499"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2500" w:author="RAFAEL SOTOMAYOR" w:date="2016-12-20T17:07:00Z"/>
              </w:rPr>
            </w:pPr>
            <w:del w:id="2501"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502" w:author="RAFAEL SOTOMAYOR" w:date="2016-12-20T17:07:00Z"/>
              </w:rPr>
            </w:pPr>
            <w:del w:id="2503"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2504" w:author="RAFAEL SOTOMAYOR" w:date="2016-12-20T17:07:00Z"/>
              </w:rPr>
            </w:pPr>
            <w:del w:id="2505"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506" w:author="RAFAEL SOTOMAYOR" w:date="2016-12-20T17:07:00Z"/>
              </w:rPr>
            </w:pPr>
            <w:del w:id="2507"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2508" w:author="RAFAEL SOTOMAYOR" w:date="2016-12-20T17:07:00Z"/>
              </w:rPr>
            </w:pPr>
            <w:del w:id="2509"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510" w:author="RAFAEL SOTOMAYOR" w:date="2016-12-20T17:07:00Z"/>
              </w:rPr>
            </w:pPr>
            <w:del w:id="2511"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2512" w:author="RAFAEL SOTOMAYOR" w:date="2016-12-20T17:07:00Z"/>
              </w:rPr>
            </w:pPr>
            <w:del w:id="2513"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514" w:author="RAFAEL SOTOMAYOR" w:date="2016-12-20T17:07:00Z"/>
              </w:rPr>
            </w:pPr>
            <w:del w:id="2515" w:author="RAFAEL SOTOMAYOR" w:date="2016-12-20T17:07:00Z">
              <w:r w:rsidDel="00C66CF8">
                <w:rPr>
                  <w:b/>
                  <w:color w:val="FFFFFF"/>
                  <w:sz w:val="16"/>
                  <w:szCs w:val="16"/>
                  <w:shd w:val="clear" w:color="auto" w:fill="999999"/>
                </w:rPr>
                <w:delText>Tamaño Paquete</w:delText>
              </w:r>
            </w:del>
          </w:p>
          <w:p w:rsidR="00071D81" w:rsidDel="00C66CF8" w:rsidRDefault="004423CA">
            <w:pPr>
              <w:contextualSpacing w:val="0"/>
              <w:jc w:val="center"/>
              <w:rPr>
                <w:del w:id="2516" w:author="RAFAEL SOTOMAYOR" w:date="2016-12-20T17:07:00Z"/>
              </w:rPr>
            </w:pPr>
            <w:del w:id="2517"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251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519" w:author="RAFAEL SOTOMAYOR" w:date="2016-12-20T17:07:00Z"/>
              </w:rPr>
            </w:pPr>
            <w:del w:id="2520" w:author="RAFAEL SOTOMAYOR" w:date="2016-12-20T17:07:00Z">
              <w:r w:rsidDel="00C66CF8">
                <w:rPr>
                  <w:sz w:val="16"/>
                  <w:szCs w:val="16"/>
                </w:rPr>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21" w:author="RAFAEL SOTOMAYOR" w:date="2016-12-20T17:07:00Z"/>
              </w:rPr>
            </w:pPr>
            <w:del w:id="2522"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23" w:author="RAFAEL SOTOMAYOR" w:date="2016-12-20T17:07:00Z"/>
              </w:rPr>
            </w:pPr>
            <w:del w:id="2524"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25" w:author="RAFAEL SOTOMAYOR" w:date="2016-12-20T17:07:00Z"/>
              </w:rPr>
            </w:pPr>
            <w:del w:id="2526"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27" w:author="RAFAEL SOTOMAYOR" w:date="2016-12-20T17:07:00Z"/>
              </w:rPr>
            </w:pPr>
            <w:del w:id="2528"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29" w:author="RAFAEL SOTOMAYOR" w:date="2016-12-20T17:07:00Z"/>
              </w:rPr>
            </w:pPr>
            <w:del w:id="2530"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31" w:author="RAFAEL SOTOMAYOR" w:date="2016-12-20T17:07:00Z"/>
              </w:rPr>
            </w:pPr>
            <w:del w:id="2532"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53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534" w:author="RAFAEL SOTOMAYOR" w:date="2016-12-20T17:07:00Z"/>
              </w:rPr>
            </w:pPr>
            <w:del w:id="2535"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36" w:author="RAFAEL SOTOMAYOR" w:date="2016-12-20T17:07:00Z"/>
              </w:rPr>
            </w:pPr>
            <w:del w:id="2537" w:author="RAFAEL SOTOMAYOR" w:date="2016-12-20T17:07:00Z">
              <w:r w:rsidDel="00C66CF8">
                <w:rPr>
                  <w:sz w:val="16"/>
                  <w:szCs w:val="16"/>
                </w:rPr>
                <w:delText>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38" w:author="RAFAEL SOTOMAYOR" w:date="2016-12-20T17:07:00Z"/>
              </w:rPr>
            </w:pPr>
            <w:del w:id="2539"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40" w:author="RAFAEL SOTOMAYOR" w:date="2016-12-20T17:07:00Z"/>
              </w:rPr>
            </w:pPr>
            <w:del w:id="2541" w:author="RAFAEL SOTOMAYOR" w:date="2016-12-20T17:07:00Z">
              <w:r w:rsidDel="00C66CF8">
                <w:rPr>
                  <w:sz w:val="16"/>
                  <w:szCs w:val="16"/>
                </w:rPr>
                <w:delText>0,00005556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42" w:author="RAFAEL SOTOMAYOR" w:date="2016-12-20T17:07:00Z"/>
              </w:rPr>
            </w:pPr>
            <w:del w:id="2543" w:author="RAFAEL SOTOMAYOR" w:date="2016-12-20T17:07:00Z">
              <w:r w:rsidDel="00C66CF8">
                <w:rPr>
                  <w:sz w:val="16"/>
                  <w:szCs w:val="16"/>
                </w:rPr>
                <w:delText>0,2000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44" w:author="RAFAEL SOTOMAYOR" w:date="2016-12-20T17:07:00Z"/>
              </w:rPr>
            </w:pPr>
            <w:del w:id="2545" w:author="RAFAEL SOTOMAYOR" w:date="2016-12-20T17:07:00Z">
              <w:r w:rsidDel="00C66CF8">
                <w:rPr>
                  <w:sz w:val="16"/>
                  <w:szCs w:val="16"/>
                </w:rPr>
                <w:delText>144,0000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46" w:author="RAFAEL SOTOMAYOR" w:date="2016-12-20T17:07:00Z"/>
              </w:rPr>
            </w:pPr>
            <w:del w:id="2547"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254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549" w:author="RAFAEL SOTOMAYOR" w:date="2016-12-20T17:07:00Z"/>
              </w:rPr>
            </w:pPr>
            <w:del w:id="2550"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51" w:author="RAFAEL SOTOMAYOR" w:date="2016-12-20T17:07:00Z"/>
              </w:rPr>
            </w:pPr>
            <w:del w:id="2552" w:author="RAFAEL SOTOMAYOR" w:date="2016-12-20T17:07:00Z">
              <w:r w:rsidDel="00C66CF8">
                <w:rPr>
                  <w:sz w:val="16"/>
                  <w:szCs w:val="16"/>
                </w:rPr>
                <w:delText>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53" w:author="RAFAEL SOTOMAYOR" w:date="2016-12-20T17:07:00Z"/>
              </w:rPr>
            </w:pPr>
            <w:del w:id="2554"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55" w:author="RAFAEL SOTOMAYOR" w:date="2016-12-20T17:07:00Z"/>
              </w:rPr>
            </w:pPr>
            <w:del w:id="2556" w:author="RAFAEL SOTOMAYOR" w:date="2016-12-20T17:07:00Z">
              <w:r w:rsidDel="00C66CF8">
                <w:rPr>
                  <w:sz w:val="16"/>
                  <w:szCs w:val="16"/>
                </w:rPr>
                <w:delText>0,00000000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57" w:author="RAFAEL SOTOMAYOR" w:date="2016-12-20T17:07:00Z"/>
              </w:rPr>
            </w:pPr>
            <w:del w:id="2558" w:author="RAFAEL SOTOMAYOR" w:date="2016-12-20T17:07:00Z">
              <w:r w:rsidDel="00C66CF8">
                <w:rPr>
                  <w:sz w:val="16"/>
                  <w:szCs w:val="16"/>
                </w:rPr>
                <w:delText>0,0000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59" w:author="RAFAEL SOTOMAYOR" w:date="2016-12-20T17:07:00Z"/>
              </w:rPr>
            </w:pPr>
            <w:del w:id="2560" w:author="RAFAEL SOTOMAYOR" w:date="2016-12-20T17:07:00Z">
              <w:r w:rsidDel="00C66CF8">
                <w:rPr>
                  <w:sz w:val="16"/>
                  <w:szCs w:val="16"/>
                </w:rPr>
                <w:delText>0,0000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61" w:author="RAFAEL SOTOMAYOR" w:date="2016-12-20T17:07:00Z"/>
              </w:rPr>
            </w:pPr>
            <w:del w:id="2562"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256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564" w:author="RAFAEL SOTOMAYOR" w:date="2016-12-20T17:07:00Z"/>
              </w:rPr>
            </w:pPr>
            <w:del w:id="2565"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66" w:author="RAFAEL SOTOMAYOR" w:date="2016-12-20T17:07:00Z"/>
              </w:rPr>
            </w:pPr>
            <w:del w:id="2567"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68" w:author="RAFAEL SOTOMAYOR" w:date="2016-12-20T17:07:00Z"/>
              </w:rPr>
            </w:pPr>
            <w:del w:id="2569"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70" w:author="RAFAEL SOTOMAYOR" w:date="2016-12-20T17:07:00Z"/>
              </w:rPr>
            </w:pPr>
            <w:del w:id="2571"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72" w:author="RAFAEL SOTOMAYOR" w:date="2016-12-20T17:07:00Z"/>
              </w:rPr>
            </w:pPr>
            <w:del w:id="2573"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74" w:author="RAFAEL SOTOMAYOR" w:date="2016-12-20T17:07:00Z"/>
              </w:rPr>
            </w:pPr>
            <w:del w:id="2575"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76" w:author="RAFAEL SOTOMAYOR" w:date="2016-12-20T17:07:00Z"/>
              </w:rPr>
            </w:pPr>
            <w:del w:id="2577"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57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579" w:author="RAFAEL SOTOMAYOR" w:date="2016-12-20T17:07:00Z"/>
              </w:rPr>
            </w:pPr>
            <w:del w:id="2580" w:author="RAFAEL SOTOMAYOR" w:date="2016-12-20T17:07:00Z">
              <w:r w:rsidDel="00C66CF8">
                <w:rPr>
                  <w:sz w:val="16"/>
                  <w:szCs w:val="16"/>
                </w:rPr>
                <w:delText>Estación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81" w:author="RAFAEL SOTOMAYOR" w:date="2016-12-20T17:07:00Z"/>
              </w:rPr>
            </w:pPr>
            <w:del w:id="2582"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83" w:author="RAFAEL SOTOMAYOR" w:date="2016-12-20T17:07:00Z"/>
              </w:rPr>
            </w:pPr>
            <w:del w:id="2584"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85" w:author="RAFAEL SOTOMAYOR" w:date="2016-12-20T17:07:00Z"/>
              </w:rPr>
            </w:pPr>
            <w:del w:id="2586"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87" w:author="RAFAEL SOTOMAYOR" w:date="2016-12-20T17:07:00Z"/>
              </w:rPr>
            </w:pPr>
            <w:del w:id="2588"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89" w:author="RAFAEL SOTOMAYOR" w:date="2016-12-20T17:07:00Z"/>
              </w:rPr>
            </w:pPr>
            <w:del w:id="2590"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91" w:author="RAFAEL SOTOMAYOR" w:date="2016-12-20T17:07:00Z"/>
              </w:rPr>
            </w:pPr>
            <w:del w:id="2592"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259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594" w:author="RAFAEL SOTOMAYOR" w:date="2016-12-20T17:07:00Z"/>
              </w:rPr>
            </w:pPr>
            <w:del w:id="2595"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96" w:author="RAFAEL SOTOMAYOR" w:date="2016-12-20T17:07:00Z"/>
              </w:rPr>
            </w:pPr>
            <w:del w:id="2597"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598" w:author="RAFAEL SOTOMAYOR" w:date="2016-12-20T17:07:00Z"/>
              </w:rPr>
            </w:pPr>
            <w:del w:id="2599"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00" w:author="RAFAEL SOTOMAYOR" w:date="2016-12-20T17:07:00Z"/>
              </w:rPr>
            </w:pPr>
            <w:del w:id="2601"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02" w:author="RAFAEL SOTOMAYOR" w:date="2016-12-20T17:07:00Z"/>
              </w:rPr>
            </w:pPr>
            <w:del w:id="2603"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04" w:author="RAFAEL SOTOMAYOR" w:date="2016-12-20T17:07:00Z"/>
              </w:rPr>
            </w:pPr>
            <w:del w:id="2605"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06" w:author="RAFAEL SOTOMAYOR" w:date="2016-12-20T17:07:00Z"/>
              </w:rPr>
            </w:pPr>
            <w:del w:id="2607"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60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609" w:author="RAFAEL SOTOMAYOR" w:date="2016-12-20T17:07:00Z"/>
              </w:rPr>
            </w:pPr>
            <w:del w:id="2610"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11" w:author="RAFAEL SOTOMAYOR" w:date="2016-12-20T17:07:00Z"/>
              </w:rPr>
            </w:pPr>
            <w:del w:id="2612"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13" w:author="RAFAEL SOTOMAYOR" w:date="2016-12-20T17:07:00Z"/>
              </w:rPr>
            </w:pPr>
            <w:del w:id="2614"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15" w:author="RAFAEL SOTOMAYOR" w:date="2016-12-20T17:07:00Z"/>
              </w:rPr>
            </w:pPr>
            <w:del w:id="2616"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17" w:author="RAFAEL SOTOMAYOR" w:date="2016-12-20T17:07:00Z"/>
              </w:rPr>
            </w:pPr>
            <w:del w:id="2618"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19" w:author="RAFAEL SOTOMAYOR" w:date="2016-12-20T17:07:00Z"/>
              </w:rPr>
            </w:pPr>
            <w:del w:id="2620"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21" w:author="RAFAEL SOTOMAYOR" w:date="2016-12-20T17:07:00Z"/>
              </w:rPr>
            </w:pPr>
            <w:del w:id="2622"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62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624" w:author="RAFAEL SOTOMAYOR" w:date="2016-12-20T17:07:00Z"/>
              </w:rPr>
            </w:pPr>
            <w:del w:id="2625" w:author="RAFAEL SOTOMAYOR" w:date="2016-12-20T17:07:00Z">
              <w:r w:rsidDel="00C66CF8">
                <w:rPr>
                  <w:sz w:val="16"/>
                  <w:szCs w:val="16"/>
                </w:rPr>
                <w:lastRenderedPageBreak/>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26" w:author="RAFAEL SOTOMAYOR" w:date="2016-12-20T17:07:00Z"/>
              </w:rPr>
            </w:pPr>
            <w:del w:id="2627"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28" w:author="RAFAEL SOTOMAYOR" w:date="2016-12-20T17:07:00Z"/>
              </w:rPr>
            </w:pPr>
            <w:del w:id="2629"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30" w:author="RAFAEL SOTOMAYOR" w:date="2016-12-20T17:07:00Z"/>
              </w:rPr>
            </w:pPr>
            <w:del w:id="2631"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32" w:author="RAFAEL SOTOMAYOR" w:date="2016-12-20T17:07:00Z"/>
              </w:rPr>
            </w:pPr>
            <w:del w:id="2633"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34" w:author="RAFAEL SOTOMAYOR" w:date="2016-12-20T17:07:00Z"/>
              </w:rPr>
            </w:pPr>
            <w:del w:id="2635"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36" w:author="RAFAEL SOTOMAYOR" w:date="2016-12-20T17:07:00Z"/>
              </w:rPr>
            </w:pPr>
            <w:del w:id="2637"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263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639" w:author="RAFAEL SOTOMAYOR" w:date="2016-12-20T17:07:00Z"/>
              </w:rPr>
            </w:pPr>
            <w:del w:id="2640"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41" w:author="RAFAEL SOTOMAYOR" w:date="2016-12-20T17:07:00Z"/>
              </w:rPr>
            </w:pPr>
            <w:del w:id="2642"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43" w:author="RAFAEL SOTOMAYOR" w:date="2016-12-20T17:07:00Z"/>
              </w:rPr>
            </w:pPr>
            <w:del w:id="2644"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45" w:author="RAFAEL SOTOMAYOR" w:date="2016-12-20T17:07:00Z"/>
              </w:rPr>
            </w:pPr>
            <w:del w:id="2646" w:author="RAFAEL SOTOMAYOR" w:date="2016-12-20T17:07:00Z">
              <w:r w:rsidDel="00C66CF8">
                <w:rPr>
                  <w:sz w:val="16"/>
                  <w:szCs w:val="16"/>
                </w:rPr>
                <w:delText>0,00015191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47" w:author="RAFAEL SOTOMAYOR" w:date="2016-12-20T17:07:00Z"/>
              </w:rPr>
            </w:pPr>
            <w:del w:id="2648" w:author="RAFAEL SOTOMAYOR" w:date="2016-12-20T17:07:00Z">
              <w:r w:rsidDel="00C66CF8">
                <w:rPr>
                  <w:sz w:val="16"/>
                  <w:szCs w:val="16"/>
                </w:rPr>
                <w:delText>0,5469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49" w:author="RAFAEL SOTOMAYOR" w:date="2016-12-20T17:07:00Z"/>
              </w:rPr>
            </w:pPr>
            <w:del w:id="2650" w:author="RAFAEL SOTOMAYOR" w:date="2016-12-20T17:07:00Z">
              <w:r w:rsidDel="00C66CF8">
                <w:rPr>
                  <w:sz w:val="16"/>
                  <w:szCs w:val="16"/>
                </w:rPr>
                <w:delText>393,7500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51" w:author="RAFAEL SOTOMAYOR" w:date="2016-12-20T17:07:00Z"/>
              </w:rPr>
            </w:pPr>
            <w:del w:id="2652"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265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654" w:author="RAFAEL SOTOMAYOR" w:date="2016-12-20T17:07:00Z"/>
              </w:rPr>
            </w:pPr>
            <w:del w:id="2655"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56" w:author="RAFAEL SOTOMAYOR" w:date="2016-12-20T17:07:00Z"/>
              </w:rPr>
            </w:pPr>
            <w:del w:id="2657"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58" w:author="RAFAEL SOTOMAYOR" w:date="2016-12-20T17:07:00Z"/>
              </w:rPr>
            </w:pPr>
            <w:del w:id="2659"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60" w:author="RAFAEL SOTOMAYOR" w:date="2016-12-20T17:07:00Z"/>
              </w:rPr>
            </w:pPr>
            <w:del w:id="2661" w:author="RAFAEL SOTOMAYOR" w:date="2016-12-20T17:07:00Z">
              <w:r w:rsidDel="00C66CF8">
                <w:rPr>
                  <w:sz w:val="16"/>
                  <w:szCs w:val="16"/>
                </w:rPr>
                <w:delText>0,00003255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62" w:author="RAFAEL SOTOMAYOR" w:date="2016-12-20T17:07:00Z"/>
              </w:rPr>
            </w:pPr>
            <w:del w:id="2663" w:author="RAFAEL SOTOMAYOR" w:date="2016-12-20T17:07:00Z">
              <w:r w:rsidDel="00C66CF8">
                <w:rPr>
                  <w:sz w:val="16"/>
                  <w:szCs w:val="16"/>
                </w:rPr>
                <w:delText>0,1172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64" w:author="RAFAEL SOTOMAYOR" w:date="2016-12-20T17:07:00Z"/>
              </w:rPr>
            </w:pPr>
            <w:del w:id="2665" w:author="RAFAEL SOTOMAYOR" w:date="2016-12-20T17:07:00Z">
              <w:r w:rsidDel="00C66CF8">
                <w:rPr>
                  <w:sz w:val="16"/>
                  <w:szCs w:val="16"/>
                </w:rPr>
                <w:delText>84,3750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66" w:author="RAFAEL SOTOMAYOR" w:date="2016-12-20T17:07:00Z"/>
              </w:rPr>
            </w:pPr>
            <w:del w:id="2667"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266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669" w:author="RAFAEL SOTOMAYOR" w:date="2016-12-20T17:07:00Z"/>
              </w:rPr>
            </w:pPr>
            <w:del w:id="2670" w:author="RAFAEL SOTOMAYOR" w:date="2016-12-20T17:07:00Z">
              <w:r w:rsidDel="00C66CF8">
                <w:rPr>
                  <w:sz w:val="16"/>
                  <w:szCs w:val="16"/>
                </w:rPr>
                <w:delText>Ofimática Agricola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71" w:author="RAFAEL SOTOMAYOR" w:date="2016-12-20T17:07:00Z"/>
              </w:rPr>
            </w:pPr>
            <w:del w:id="2672"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73" w:author="RAFAEL SOTOMAYOR" w:date="2016-12-20T17:07:00Z"/>
              </w:rPr>
            </w:pPr>
            <w:del w:id="2674"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75" w:author="RAFAEL SOTOMAYOR" w:date="2016-12-20T17:07:00Z"/>
              </w:rPr>
            </w:pPr>
            <w:del w:id="2676"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77" w:author="RAFAEL SOTOMAYOR" w:date="2016-12-20T17:07:00Z"/>
              </w:rPr>
            </w:pPr>
            <w:del w:id="2678"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79" w:author="RAFAEL SOTOMAYOR" w:date="2016-12-20T17:07:00Z"/>
              </w:rPr>
            </w:pPr>
            <w:del w:id="2680"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681" w:author="RAFAEL SOTOMAYOR" w:date="2016-12-20T17:07:00Z"/>
              </w:rPr>
            </w:pPr>
            <w:del w:id="2682"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2683" w:author="RAFAEL SOTOMAYOR" w:date="2016-12-20T17:07:00Z"/>
        </w:trPr>
        <w:tc>
          <w:tcPr>
            <w:tcW w:w="8890" w:type="dxa"/>
            <w:gridSpan w:val="7"/>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684" w:author="RAFAEL SOTOMAYOR" w:date="2016-12-20T17:07:00Z"/>
              </w:rPr>
            </w:pPr>
            <w:del w:id="2685" w:author="RAFAEL SOTOMAYOR" w:date="2016-12-20T17:07:00Z">
              <w:r w:rsidDel="00C66CF8">
                <w:rPr>
                  <w:b/>
                  <w:color w:val="FFFFFF"/>
                  <w:sz w:val="16"/>
                  <w:szCs w:val="16"/>
                  <w:shd w:val="clear" w:color="auto" w:fill="999999"/>
                </w:rPr>
                <w:delText>Berries y Especies menores</w:delText>
              </w:r>
            </w:del>
          </w:p>
        </w:tc>
      </w:tr>
      <w:tr w:rsidR="00071D81" w:rsidDel="00C66CF8">
        <w:tblPrEx>
          <w:tblCellMar>
            <w:top w:w="0" w:type="dxa"/>
            <w:left w:w="0" w:type="dxa"/>
            <w:bottom w:w="0" w:type="dxa"/>
            <w:right w:w="0" w:type="dxa"/>
          </w:tblCellMar>
        </w:tblPrEx>
        <w:trPr>
          <w:del w:id="2686"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687" w:author="RAFAEL SOTOMAYOR" w:date="2016-12-20T17:07:00Z"/>
              </w:rPr>
            </w:pPr>
            <w:del w:id="2688"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689" w:author="RAFAEL SOTOMAYOR" w:date="2016-12-20T17:07:00Z"/>
              </w:rPr>
            </w:pPr>
            <w:del w:id="2690"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691" w:author="RAFAEL SOTOMAYOR" w:date="2016-12-20T17:07:00Z"/>
              </w:rPr>
            </w:pPr>
            <w:del w:id="2692"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2693" w:author="RAFAEL SOTOMAYOR" w:date="2016-12-20T17:07:00Z"/>
              </w:rPr>
            </w:pPr>
            <w:del w:id="2694"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695" w:author="RAFAEL SOTOMAYOR" w:date="2016-12-20T17:07:00Z"/>
              </w:rPr>
            </w:pPr>
            <w:del w:id="2696"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2697" w:author="RAFAEL SOTOMAYOR" w:date="2016-12-20T17:07:00Z"/>
              </w:rPr>
            </w:pPr>
            <w:del w:id="2698"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699" w:author="RAFAEL SOTOMAYOR" w:date="2016-12-20T17:07:00Z"/>
              </w:rPr>
            </w:pPr>
            <w:del w:id="2700"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2701" w:author="RAFAEL SOTOMAYOR" w:date="2016-12-20T17:07:00Z"/>
              </w:rPr>
            </w:pPr>
            <w:del w:id="2702"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703" w:author="RAFAEL SOTOMAYOR" w:date="2016-12-20T17:07:00Z"/>
              </w:rPr>
            </w:pPr>
            <w:del w:id="2704"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2705" w:author="RAFAEL SOTOMAYOR" w:date="2016-12-20T17:07:00Z"/>
              </w:rPr>
            </w:pPr>
            <w:del w:id="2706"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707" w:author="RAFAEL SOTOMAYOR" w:date="2016-12-20T17:07:00Z"/>
              </w:rPr>
            </w:pPr>
            <w:del w:id="2708" w:author="RAFAEL SOTOMAYOR" w:date="2016-12-20T17:07:00Z">
              <w:r w:rsidDel="00C66CF8">
                <w:rPr>
                  <w:b/>
                  <w:color w:val="FFFFFF"/>
                  <w:sz w:val="16"/>
                  <w:szCs w:val="16"/>
                  <w:shd w:val="clear" w:color="auto" w:fill="999999"/>
                </w:rPr>
                <w:delText>Tamaño Paquete</w:delText>
              </w:r>
            </w:del>
          </w:p>
          <w:p w:rsidR="00071D81" w:rsidDel="00C66CF8" w:rsidRDefault="004423CA">
            <w:pPr>
              <w:contextualSpacing w:val="0"/>
              <w:jc w:val="center"/>
              <w:rPr>
                <w:del w:id="2709" w:author="RAFAEL SOTOMAYOR" w:date="2016-12-20T17:07:00Z"/>
              </w:rPr>
            </w:pPr>
            <w:del w:id="2710"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271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712" w:author="RAFAEL SOTOMAYOR" w:date="2016-12-20T17:07:00Z"/>
              </w:rPr>
            </w:pPr>
            <w:del w:id="2713" w:author="RAFAEL SOTOMAYOR" w:date="2016-12-20T17:07:00Z">
              <w:r w:rsidDel="00C66CF8">
                <w:rPr>
                  <w:sz w:val="16"/>
                  <w:szCs w:val="16"/>
                </w:rPr>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14" w:author="RAFAEL SOTOMAYOR" w:date="2016-12-20T17:07:00Z"/>
              </w:rPr>
            </w:pPr>
            <w:del w:id="2715"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16" w:author="RAFAEL SOTOMAYOR" w:date="2016-12-20T17:07:00Z"/>
              </w:rPr>
            </w:pPr>
            <w:del w:id="2717"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18" w:author="RAFAEL SOTOMAYOR" w:date="2016-12-20T17:07:00Z"/>
              </w:rPr>
            </w:pPr>
            <w:del w:id="2719"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20" w:author="RAFAEL SOTOMAYOR" w:date="2016-12-20T17:07:00Z"/>
              </w:rPr>
            </w:pPr>
            <w:del w:id="2721"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22" w:author="RAFAEL SOTOMAYOR" w:date="2016-12-20T17:07:00Z"/>
              </w:rPr>
            </w:pPr>
            <w:del w:id="2723"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24" w:author="RAFAEL SOTOMAYOR" w:date="2016-12-20T17:07:00Z"/>
              </w:rPr>
            </w:pPr>
            <w:del w:id="2725"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72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727" w:author="RAFAEL SOTOMAYOR" w:date="2016-12-20T17:07:00Z"/>
              </w:rPr>
            </w:pPr>
            <w:del w:id="2728"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29" w:author="RAFAEL SOTOMAYOR" w:date="2016-12-20T17:07:00Z"/>
              </w:rPr>
            </w:pPr>
            <w:del w:id="2730"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31" w:author="RAFAEL SOTOMAYOR" w:date="2016-12-20T17:07:00Z"/>
              </w:rPr>
            </w:pPr>
            <w:del w:id="2732"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33" w:author="RAFAEL SOTOMAYOR" w:date="2016-12-20T17:07:00Z"/>
              </w:rPr>
            </w:pPr>
            <w:del w:id="2734" w:author="RAFAEL SOTOMAYOR" w:date="2016-12-20T17:07:00Z">
              <w:r w:rsidDel="00C66CF8">
                <w:rPr>
                  <w:sz w:val="16"/>
                  <w:szCs w:val="16"/>
                </w:rPr>
                <w:delText>0,00000556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35" w:author="RAFAEL SOTOMAYOR" w:date="2016-12-20T17:07:00Z"/>
              </w:rPr>
            </w:pPr>
            <w:del w:id="2736" w:author="RAFAEL SOTOMAYOR" w:date="2016-12-20T17:07:00Z">
              <w:r w:rsidDel="00C66CF8">
                <w:rPr>
                  <w:sz w:val="16"/>
                  <w:szCs w:val="16"/>
                </w:rPr>
                <w:delText>0,0200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37" w:author="RAFAEL SOTOMAYOR" w:date="2016-12-20T17:07:00Z"/>
              </w:rPr>
            </w:pPr>
            <w:del w:id="2738" w:author="RAFAEL SOTOMAYOR" w:date="2016-12-20T17:07:00Z">
              <w:r w:rsidDel="00C66CF8">
                <w:rPr>
                  <w:sz w:val="16"/>
                  <w:szCs w:val="16"/>
                </w:rPr>
                <w:delText>14,4000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39" w:author="RAFAEL SOTOMAYOR" w:date="2016-12-20T17:07:00Z"/>
              </w:rPr>
            </w:pPr>
            <w:del w:id="2740"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274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742" w:author="RAFAEL SOTOMAYOR" w:date="2016-12-20T17:07:00Z"/>
              </w:rPr>
            </w:pPr>
            <w:del w:id="2743"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44" w:author="RAFAEL SOTOMAYOR" w:date="2016-12-20T17:07:00Z"/>
              </w:rPr>
            </w:pPr>
            <w:del w:id="2745" w:author="RAFAEL SOTOMAYOR" w:date="2016-12-20T17:07:00Z">
              <w:r w:rsidDel="00C66CF8">
                <w:rPr>
                  <w:sz w:val="16"/>
                  <w:szCs w:val="16"/>
                </w:rPr>
                <w:delText>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46" w:author="RAFAEL SOTOMAYOR" w:date="2016-12-20T17:07:00Z"/>
              </w:rPr>
            </w:pPr>
            <w:del w:id="2747"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48" w:author="RAFAEL SOTOMAYOR" w:date="2016-12-20T17:07:00Z"/>
              </w:rPr>
            </w:pPr>
            <w:del w:id="2749"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50" w:author="RAFAEL SOTOMAYOR" w:date="2016-12-20T17:07:00Z"/>
              </w:rPr>
            </w:pPr>
            <w:del w:id="2751"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52" w:author="RAFAEL SOTOMAYOR" w:date="2016-12-20T17:07:00Z"/>
              </w:rPr>
            </w:pPr>
            <w:del w:id="2753"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54" w:author="RAFAEL SOTOMAYOR" w:date="2016-12-20T17:07:00Z"/>
              </w:rPr>
            </w:pPr>
            <w:del w:id="2755"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275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757" w:author="RAFAEL SOTOMAYOR" w:date="2016-12-20T17:07:00Z"/>
              </w:rPr>
            </w:pPr>
            <w:del w:id="2758"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59" w:author="RAFAEL SOTOMAYOR" w:date="2016-12-20T17:07:00Z"/>
              </w:rPr>
            </w:pPr>
            <w:del w:id="2760"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61" w:author="RAFAEL SOTOMAYOR" w:date="2016-12-20T17:07:00Z"/>
              </w:rPr>
            </w:pPr>
            <w:del w:id="2762"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63" w:author="RAFAEL SOTOMAYOR" w:date="2016-12-20T17:07:00Z"/>
              </w:rPr>
            </w:pPr>
            <w:del w:id="2764"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65" w:author="RAFAEL SOTOMAYOR" w:date="2016-12-20T17:07:00Z"/>
              </w:rPr>
            </w:pPr>
            <w:del w:id="2766"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67" w:author="RAFAEL SOTOMAYOR" w:date="2016-12-20T17:07:00Z"/>
              </w:rPr>
            </w:pPr>
            <w:del w:id="2768"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69" w:author="RAFAEL SOTOMAYOR" w:date="2016-12-20T17:07:00Z"/>
              </w:rPr>
            </w:pPr>
            <w:del w:id="2770"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77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772" w:author="RAFAEL SOTOMAYOR" w:date="2016-12-20T17:07:00Z"/>
              </w:rPr>
            </w:pPr>
            <w:del w:id="2773" w:author="RAFAEL SOTOMAYOR" w:date="2016-12-20T17:07:00Z">
              <w:r w:rsidDel="00C66CF8">
                <w:rPr>
                  <w:sz w:val="16"/>
                  <w:szCs w:val="16"/>
                </w:rPr>
                <w:delText>Estación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74" w:author="RAFAEL SOTOMAYOR" w:date="2016-12-20T17:07:00Z"/>
              </w:rPr>
            </w:pPr>
            <w:del w:id="2775"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76" w:author="RAFAEL SOTOMAYOR" w:date="2016-12-20T17:07:00Z"/>
              </w:rPr>
            </w:pPr>
            <w:del w:id="2777"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78" w:author="RAFAEL SOTOMAYOR" w:date="2016-12-20T17:07:00Z"/>
              </w:rPr>
            </w:pPr>
            <w:del w:id="2779"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80" w:author="RAFAEL SOTOMAYOR" w:date="2016-12-20T17:07:00Z"/>
              </w:rPr>
            </w:pPr>
            <w:del w:id="2781"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82" w:author="RAFAEL SOTOMAYOR" w:date="2016-12-20T17:07:00Z"/>
              </w:rPr>
            </w:pPr>
            <w:del w:id="2783"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84" w:author="RAFAEL SOTOMAYOR" w:date="2016-12-20T17:07:00Z"/>
              </w:rPr>
            </w:pPr>
            <w:del w:id="2785"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278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787" w:author="RAFAEL SOTOMAYOR" w:date="2016-12-20T17:07:00Z"/>
              </w:rPr>
            </w:pPr>
            <w:del w:id="2788"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89" w:author="RAFAEL SOTOMAYOR" w:date="2016-12-20T17:07:00Z"/>
              </w:rPr>
            </w:pPr>
            <w:del w:id="2790"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91" w:author="RAFAEL SOTOMAYOR" w:date="2016-12-20T17:07:00Z"/>
              </w:rPr>
            </w:pPr>
            <w:del w:id="2792"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93" w:author="RAFAEL SOTOMAYOR" w:date="2016-12-20T17:07:00Z"/>
              </w:rPr>
            </w:pPr>
            <w:del w:id="2794"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95" w:author="RAFAEL SOTOMAYOR" w:date="2016-12-20T17:07:00Z"/>
              </w:rPr>
            </w:pPr>
            <w:del w:id="2796"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97" w:author="RAFAEL SOTOMAYOR" w:date="2016-12-20T17:07:00Z"/>
              </w:rPr>
            </w:pPr>
            <w:del w:id="2798"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799" w:author="RAFAEL SOTOMAYOR" w:date="2016-12-20T17:07:00Z"/>
              </w:rPr>
            </w:pPr>
            <w:del w:id="2800"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80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802" w:author="RAFAEL SOTOMAYOR" w:date="2016-12-20T17:07:00Z"/>
              </w:rPr>
            </w:pPr>
            <w:del w:id="2803"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04" w:author="RAFAEL SOTOMAYOR" w:date="2016-12-20T17:07:00Z"/>
              </w:rPr>
            </w:pPr>
            <w:del w:id="2805"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06" w:author="RAFAEL SOTOMAYOR" w:date="2016-12-20T17:07:00Z"/>
              </w:rPr>
            </w:pPr>
            <w:del w:id="2807"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08" w:author="RAFAEL SOTOMAYOR" w:date="2016-12-20T17:07:00Z"/>
              </w:rPr>
            </w:pPr>
            <w:del w:id="2809"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10" w:author="RAFAEL SOTOMAYOR" w:date="2016-12-20T17:07:00Z"/>
              </w:rPr>
            </w:pPr>
            <w:del w:id="2811"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12" w:author="RAFAEL SOTOMAYOR" w:date="2016-12-20T17:07:00Z"/>
              </w:rPr>
            </w:pPr>
            <w:del w:id="2813"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14" w:author="RAFAEL SOTOMAYOR" w:date="2016-12-20T17:07:00Z"/>
              </w:rPr>
            </w:pPr>
            <w:del w:id="2815"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81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817" w:author="RAFAEL SOTOMAYOR" w:date="2016-12-20T17:07:00Z"/>
              </w:rPr>
            </w:pPr>
            <w:del w:id="2818"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19" w:author="RAFAEL SOTOMAYOR" w:date="2016-12-20T17:07:00Z"/>
              </w:rPr>
            </w:pPr>
            <w:del w:id="2820"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21" w:author="RAFAEL SOTOMAYOR" w:date="2016-12-20T17:07:00Z"/>
              </w:rPr>
            </w:pPr>
            <w:del w:id="2822"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23" w:author="RAFAEL SOTOMAYOR" w:date="2016-12-20T17:07:00Z"/>
              </w:rPr>
            </w:pPr>
            <w:del w:id="2824"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25" w:author="RAFAEL SOTOMAYOR" w:date="2016-12-20T17:07:00Z"/>
              </w:rPr>
            </w:pPr>
            <w:del w:id="2826"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27" w:author="RAFAEL SOTOMAYOR" w:date="2016-12-20T17:07:00Z"/>
              </w:rPr>
            </w:pPr>
            <w:del w:id="2828"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29" w:author="RAFAEL SOTOMAYOR" w:date="2016-12-20T17:07:00Z"/>
              </w:rPr>
            </w:pPr>
            <w:del w:id="2830"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283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832" w:author="RAFAEL SOTOMAYOR" w:date="2016-12-20T17:07:00Z"/>
              </w:rPr>
            </w:pPr>
            <w:del w:id="2833"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34" w:author="RAFAEL SOTOMAYOR" w:date="2016-12-20T17:07:00Z"/>
              </w:rPr>
            </w:pPr>
            <w:del w:id="2835"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36" w:author="RAFAEL SOTOMAYOR" w:date="2016-12-20T17:07:00Z"/>
              </w:rPr>
            </w:pPr>
            <w:del w:id="2837"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38" w:author="RAFAEL SOTOMAYOR" w:date="2016-12-20T17:07:00Z"/>
              </w:rPr>
            </w:pPr>
            <w:del w:id="2839" w:author="RAFAEL SOTOMAYOR" w:date="2016-12-20T17:07:00Z">
              <w:r w:rsidDel="00C66CF8">
                <w:rPr>
                  <w:sz w:val="16"/>
                  <w:szCs w:val="16"/>
                </w:rPr>
                <w:delText>0,00015191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40" w:author="RAFAEL SOTOMAYOR" w:date="2016-12-20T17:07:00Z"/>
              </w:rPr>
            </w:pPr>
            <w:del w:id="2841" w:author="RAFAEL SOTOMAYOR" w:date="2016-12-20T17:07:00Z">
              <w:r w:rsidDel="00C66CF8">
                <w:rPr>
                  <w:sz w:val="16"/>
                  <w:szCs w:val="16"/>
                </w:rPr>
                <w:delText>0,5469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42" w:author="RAFAEL SOTOMAYOR" w:date="2016-12-20T17:07:00Z"/>
              </w:rPr>
            </w:pPr>
            <w:del w:id="2843" w:author="RAFAEL SOTOMAYOR" w:date="2016-12-20T17:07:00Z">
              <w:r w:rsidDel="00C66CF8">
                <w:rPr>
                  <w:sz w:val="16"/>
                  <w:szCs w:val="16"/>
                </w:rPr>
                <w:delText>393,7500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44" w:author="RAFAEL SOTOMAYOR" w:date="2016-12-20T17:07:00Z"/>
              </w:rPr>
            </w:pPr>
            <w:del w:id="2845"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284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847" w:author="RAFAEL SOTOMAYOR" w:date="2016-12-20T17:07:00Z"/>
              </w:rPr>
            </w:pPr>
            <w:del w:id="2848"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49" w:author="RAFAEL SOTOMAYOR" w:date="2016-12-20T17:07:00Z"/>
              </w:rPr>
            </w:pPr>
            <w:del w:id="2850"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51" w:author="RAFAEL SOTOMAYOR" w:date="2016-12-20T17:07:00Z"/>
              </w:rPr>
            </w:pPr>
            <w:del w:id="2852"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53" w:author="RAFAEL SOTOMAYOR" w:date="2016-12-20T17:07:00Z"/>
              </w:rPr>
            </w:pPr>
            <w:del w:id="2854" w:author="RAFAEL SOTOMAYOR" w:date="2016-12-20T17:07:00Z">
              <w:r w:rsidDel="00C66CF8">
                <w:rPr>
                  <w:sz w:val="16"/>
                  <w:szCs w:val="16"/>
                </w:rPr>
                <w:delText>0,00003255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55" w:author="RAFAEL SOTOMAYOR" w:date="2016-12-20T17:07:00Z"/>
              </w:rPr>
            </w:pPr>
            <w:del w:id="2856" w:author="RAFAEL SOTOMAYOR" w:date="2016-12-20T17:07:00Z">
              <w:r w:rsidDel="00C66CF8">
                <w:rPr>
                  <w:sz w:val="16"/>
                  <w:szCs w:val="16"/>
                </w:rPr>
                <w:delText>0,1172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57" w:author="RAFAEL SOTOMAYOR" w:date="2016-12-20T17:07:00Z"/>
              </w:rPr>
            </w:pPr>
            <w:del w:id="2858" w:author="RAFAEL SOTOMAYOR" w:date="2016-12-20T17:07:00Z">
              <w:r w:rsidDel="00C66CF8">
                <w:rPr>
                  <w:sz w:val="16"/>
                  <w:szCs w:val="16"/>
                </w:rPr>
                <w:delText>84,3750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59" w:author="RAFAEL SOTOMAYOR" w:date="2016-12-20T17:07:00Z"/>
              </w:rPr>
            </w:pPr>
            <w:del w:id="2860"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286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862" w:author="RAFAEL SOTOMAYOR" w:date="2016-12-20T17:07:00Z"/>
              </w:rPr>
            </w:pPr>
            <w:del w:id="2863" w:author="RAFAEL SOTOMAYOR" w:date="2016-12-20T17:07:00Z">
              <w:r w:rsidDel="00C66CF8">
                <w:rPr>
                  <w:sz w:val="16"/>
                  <w:szCs w:val="16"/>
                </w:rPr>
                <w:delText>Ofimática Agrícola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64" w:author="RAFAEL SOTOMAYOR" w:date="2016-12-20T17:07:00Z"/>
              </w:rPr>
            </w:pPr>
            <w:del w:id="2865"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66" w:author="RAFAEL SOTOMAYOR" w:date="2016-12-20T17:07:00Z"/>
              </w:rPr>
            </w:pPr>
            <w:del w:id="2867"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68" w:author="RAFAEL SOTOMAYOR" w:date="2016-12-20T17:07:00Z"/>
              </w:rPr>
            </w:pPr>
            <w:del w:id="2869"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70" w:author="RAFAEL SOTOMAYOR" w:date="2016-12-20T17:07:00Z"/>
              </w:rPr>
            </w:pPr>
            <w:del w:id="2871"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72" w:author="RAFAEL SOTOMAYOR" w:date="2016-12-20T17:07:00Z"/>
              </w:rPr>
            </w:pPr>
            <w:del w:id="2873"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874" w:author="RAFAEL SOTOMAYOR" w:date="2016-12-20T17:07:00Z"/>
              </w:rPr>
            </w:pPr>
            <w:del w:id="2875"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2876" w:author="RAFAEL SOTOMAYOR" w:date="2016-12-20T17:07:00Z"/>
        </w:trPr>
        <w:tc>
          <w:tcPr>
            <w:tcW w:w="8890" w:type="dxa"/>
            <w:gridSpan w:val="7"/>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877" w:author="RAFAEL SOTOMAYOR" w:date="2016-12-20T17:07:00Z"/>
              </w:rPr>
            </w:pPr>
            <w:del w:id="2878" w:author="RAFAEL SOTOMAYOR" w:date="2016-12-20T17:07:00Z">
              <w:r w:rsidDel="00C66CF8">
                <w:rPr>
                  <w:b/>
                  <w:color w:val="FFFFFF"/>
                  <w:sz w:val="16"/>
                  <w:szCs w:val="16"/>
                  <w:shd w:val="clear" w:color="auto" w:fill="999999"/>
                </w:rPr>
                <w:delText>Cerezo</w:delText>
              </w:r>
            </w:del>
          </w:p>
        </w:tc>
      </w:tr>
      <w:tr w:rsidR="00071D81" w:rsidDel="00C66CF8">
        <w:tblPrEx>
          <w:tblCellMar>
            <w:top w:w="0" w:type="dxa"/>
            <w:left w:w="0" w:type="dxa"/>
            <w:bottom w:w="0" w:type="dxa"/>
            <w:right w:w="0" w:type="dxa"/>
          </w:tblCellMar>
        </w:tblPrEx>
        <w:trPr>
          <w:del w:id="2879"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880" w:author="RAFAEL SOTOMAYOR" w:date="2016-12-20T17:07:00Z"/>
              </w:rPr>
            </w:pPr>
            <w:del w:id="2881"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882" w:author="RAFAEL SOTOMAYOR" w:date="2016-12-20T17:07:00Z"/>
              </w:rPr>
            </w:pPr>
            <w:del w:id="2883"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884" w:author="RAFAEL SOTOMAYOR" w:date="2016-12-20T17:07:00Z"/>
              </w:rPr>
            </w:pPr>
            <w:del w:id="2885"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2886" w:author="RAFAEL SOTOMAYOR" w:date="2016-12-20T17:07:00Z"/>
              </w:rPr>
            </w:pPr>
            <w:del w:id="2887"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888" w:author="RAFAEL SOTOMAYOR" w:date="2016-12-20T17:07:00Z"/>
              </w:rPr>
            </w:pPr>
            <w:del w:id="2889"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2890" w:author="RAFAEL SOTOMAYOR" w:date="2016-12-20T17:07:00Z"/>
              </w:rPr>
            </w:pPr>
            <w:del w:id="2891"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892" w:author="RAFAEL SOTOMAYOR" w:date="2016-12-20T17:07:00Z"/>
              </w:rPr>
            </w:pPr>
            <w:del w:id="2893"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2894" w:author="RAFAEL SOTOMAYOR" w:date="2016-12-20T17:07:00Z"/>
              </w:rPr>
            </w:pPr>
            <w:del w:id="2895"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896" w:author="RAFAEL SOTOMAYOR" w:date="2016-12-20T17:07:00Z"/>
              </w:rPr>
            </w:pPr>
            <w:del w:id="2897"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2898" w:author="RAFAEL SOTOMAYOR" w:date="2016-12-20T17:07:00Z"/>
              </w:rPr>
            </w:pPr>
            <w:del w:id="2899"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2900" w:author="RAFAEL SOTOMAYOR" w:date="2016-12-20T17:07:00Z"/>
              </w:rPr>
            </w:pPr>
            <w:del w:id="2901" w:author="RAFAEL SOTOMAYOR" w:date="2016-12-20T17:07:00Z">
              <w:r w:rsidDel="00C66CF8">
                <w:rPr>
                  <w:b/>
                  <w:color w:val="FFFFFF"/>
                  <w:sz w:val="16"/>
                  <w:szCs w:val="16"/>
                  <w:shd w:val="clear" w:color="auto" w:fill="999999"/>
                </w:rPr>
                <w:delText>Tamaño Paquete</w:delText>
              </w:r>
            </w:del>
          </w:p>
          <w:p w:rsidR="00071D81" w:rsidDel="00C66CF8" w:rsidRDefault="004423CA">
            <w:pPr>
              <w:contextualSpacing w:val="0"/>
              <w:jc w:val="center"/>
              <w:rPr>
                <w:del w:id="2902" w:author="RAFAEL SOTOMAYOR" w:date="2016-12-20T17:07:00Z"/>
              </w:rPr>
            </w:pPr>
            <w:del w:id="2903"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2904"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905" w:author="RAFAEL SOTOMAYOR" w:date="2016-12-20T17:07:00Z"/>
              </w:rPr>
            </w:pPr>
            <w:del w:id="2906" w:author="RAFAEL SOTOMAYOR" w:date="2016-12-20T17:07:00Z">
              <w:r w:rsidDel="00C66CF8">
                <w:rPr>
                  <w:sz w:val="16"/>
                  <w:szCs w:val="16"/>
                </w:rPr>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07" w:author="RAFAEL SOTOMAYOR" w:date="2016-12-20T17:07:00Z"/>
              </w:rPr>
            </w:pPr>
            <w:del w:id="2908"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09" w:author="RAFAEL SOTOMAYOR" w:date="2016-12-20T17:07:00Z"/>
              </w:rPr>
            </w:pPr>
            <w:del w:id="2910"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11" w:author="RAFAEL SOTOMAYOR" w:date="2016-12-20T17:07:00Z"/>
              </w:rPr>
            </w:pPr>
            <w:del w:id="2912"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13" w:author="RAFAEL SOTOMAYOR" w:date="2016-12-20T17:07:00Z"/>
              </w:rPr>
            </w:pPr>
            <w:del w:id="2914"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15" w:author="RAFAEL SOTOMAYOR" w:date="2016-12-20T17:07:00Z"/>
              </w:rPr>
            </w:pPr>
            <w:del w:id="2916"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17" w:author="RAFAEL SOTOMAYOR" w:date="2016-12-20T17:07:00Z"/>
              </w:rPr>
            </w:pPr>
            <w:del w:id="2918"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919"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920" w:author="RAFAEL SOTOMAYOR" w:date="2016-12-20T17:07:00Z"/>
              </w:rPr>
            </w:pPr>
            <w:del w:id="2921"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22" w:author="RAFAEL SOTOMAYOR" w:date="2016-12-20T17:07:00Z"/>
              </w:rPr>
            </w:pPr>
            <w:del w:id="2923"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24" w:author="RAFAEL SOTOMAYOR" w:date="2016-12-20T17:07:00Z"/>
              </w:rPr>
            </w:pPr>
            <w:del w:id="2925"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26" w:author="RAFAEL SOTOMAYOR" w:date="2016-12-20T17:07:00Z"/>
              </w:rPr>
            </w:pPr>
            <w:del w:id="2927" w:author="RAFAEL SOTOMAYOR" w:date="2016-12-20T17:07:00Z">
              <w:r w:rsidDel="00C66CF8">
                <w:rPr>
                  <w:sz w:val="16"/>
                  <w:szCs w:val="16"/>
                </w:rPr>
                <w:delText>0,00000556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28" w:author="RAFAEL SOTOMAYOR" w:date="2016-12-20T17:07:00Z"/>
              </w:rPr>
            </w:pPr>
            <w:del w:id="2929" w:author="RAFAEL SOTOMAYOR" w:date="2016-12-20T17:07:00Z">
              <w:r w:rsidDel="00C66CF8">
                <w:rPr>
                  <w:sz w:val="16"/>
                  <w:szCs w:val="16"/>
                </w:rPr>
                <w:delText>0,0200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30" w:author="RAFAEL SOTOMAYOR" w:date="2016-12-20T17:07:00Z"/>
              </w:rPr>
            </w:pPr>
            <w:del w:id="2931" w:author="RAFAEL SOTOMAYOR" w:date="2016-12-20T17:07:00Z">
              <w:r w:rsidDel="00C66CF8">
                <w:rPr>
                  <w:sz w:val="16"/>
                  <w:szCs w:val="16"/>
                </w:rPr>
                <w:delText>14,4000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32" w:author="RAFAEL SOTOMAYOR" w:date="2016-12-20T17:07:00Z"/>
              </w:rPr>
            </w:pPr>
            <w:del w:id="2933"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2934"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935" w:author="RAFAEL SOTOMAYOR" w:date="2016-12-20T17:07:00Z"/>
              </w:rPr>
            </w:pPr>
            <w:del w:id="2936"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37" w:author="RAFAEL SOTOMAYOR" w:date="2016-12-20T17:07:00Z"/>
              </w:rPr>
            </w:pPr>
            <w:del w:id="2938" w:author="RAFAEL SOTOMAYOR" w:date="2016-12-20T17:07:00Z">
              <w:r w:rsidDel="00C66CF8">
                <w:rPr>
                  <w:sz w:val="16"/>
                  <w:szCs w:val="16"/>
                </w:rPr>
                <w:delText>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39" w:author="RAFAEL SOTOMAYOR" w:date="2016-12-20T17:07:00Z"/>
              </w:rPr>
            </w:pPr>
            <w:del w:id="2940"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41" w:author="RAFAEL SOTOMAYOR" w:date="2016-12-20T17:07:00Z"/>
              </w:rPr>
            </w:pPr>
            <w:del w:id="2942" w:author="RAFAEL SOTOMAYOR" w:date="2016-12-20T17:07:00Z">
              <w:r w:rsidDel="00C66CF8">
                <w:rPr>
                  <w:sz w:val="16"/>
                  <w:szCs w:val="16"/>
                </w:rPr>
                <w:delText>0,00000326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43" w:author="RAFAEL SOTOMAYOR" w:date="2016-12-20T17:07:00Z"/>
              </w:rPr>
            </w:pPr>
            <w:del w:id="2944" w:author="RAFAEL SOTOMAYOR" w:date="2016-12-20T17:07:00Z">
              <w:r w:rsidDel="00C66CF8">
                <w:rPr>
                  <w:sz w:val="16"/>
                  <w:szCs w:val="16"/>
                </w:rPr>
                <w:delText>0,0117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45" w:author="RAFAEL SOTOMAYOR" w:date="2016-12-20T17:07:00Z"/>
              </w:rPr>
            </w:pPr>
            <w:del w:id="2946" w:author="RAFAEL SOTOMAYOR" w:date="2016-12-20T17:07:00Z">
              <w:r w:rsidDel="00C66CF8">
                <w:rPr>
                  <w:sz w:val="16"/>
                  <w:szCs w:val="16"/>
                </w:rPr>
                <w:delText>8,4375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47" w:author="RAFAEL SOTOMAYOR" w:date="2016-12-20T17:07:00Z"/>
              </w:rPr>
            </w:pPr>
            <w:del w:id="2948"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2949"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950" w:author="RAFAEL SOTOMAYOR" w:date="2016-12-20T17:07:00Z"/>
              </w:rPr>
            </w:pPr>
            <w:del w:id="2951"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52" w:author="RAFAEL SOTOMAYOR" w:date="2016-12-20T17:07:00Z"/>
              </w:rPr>
            </w:pPr>
            <w:del w:id="2953"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54" w:author="RAFAEL SOTOMAYOR" w:date="2016-12-20T17:07:00Z"/>
              </w:rPr>
            </w:pPr>
            <w:del w:id="2955"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56" w:author="RAFAEL SOTOMAYOR" w:date="2016-12-20T17:07:00Z"/>
              </w:rPr>
            </w:pPr>
            <w:del w:id="2957"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58" w:author="RAFAEL SOTOMAYOR" w:date="2016-12-20T17:07:00Z"/>
              </w:rPr>
            </w:pPr>
            <w:del w:id="2959"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60" w:author="RAFAEL SOTOMAYOR" w:date="2016-12-20T17:07:00Z"/>
              </w:rPr>
            </w:pPr>
            <w:del w:id="2961"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62" w:author="RAFAEL SOTOMAYOR" w:date="2016-12-20T17:07:00Z"/>
              </w:rPr>
            </w:pPr>
            <w:del w:id="2963"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964"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965" w:author="RAFAEL SOTOMAYOR" w:date="2016-12-20T17:07:00Z"/>
              </w:rPr>
            </w:pPr>
            <w:del w:id="2966" w:author="RAFAEL SOTOMAYOR" w:date="2016-12-20T17:07:00Z">
              <w:r w:rsidDel="00C66CF8">
                <w:rPr>
                  <w:sz w:val="16"/>
                  <w:szCs w:val="16"/>
                </w:rPr>
                <w:delText>Estación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67" w:author="RAFAEL SOTOMAYOR" w:date="2016-12-20T17:07:00Z"/>
              </w:rPr>
            </w:pPr>
            <w:del w:id="2968"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69" w:author="RAFAEL SOTOMAYOR" w:date="2016-12-20T17:07:00Z"/>
              </w:rPr>
            </w:pPr>
            <w:del w:id="2970"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71" w:author="RAFAEL SOTOMAYOR" w:date="2016-12-20T17:07:00Z"/>
              </w:rPr>
            </w:pPr>
            <w:del w:id="2972"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73" w:author="RAFAEL SOTOMAYOR" w:date="2016-12-20T17:07:00Z"/>
              </w:rPr>
            </w:pPr>
            <w:del w:id="2974"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75" w:author="RAFAEL SOTOMAYOR" w:date="2016-12-20T17:07:00Z"/>
              </w:rPr>
            </w:pPr>
            <w:del w:id="2976"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77" w:author="RAFAEL SOTOMAYOR" w:date="2016-12-20T17:07:00Z"/>
              </w:rPr>
            </w:pPr>
            <w:del w:id="2978"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2979"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980" w:author="RAFAEL SOTOMAYOR" w:date="2016-12-20T17:07:00Z"/>
              </w:rPr>
            </w:pPr>
            <w:del w:id="2981"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82" w:author="RAFAEL SOTOMAYOR" w:date="2016-12-20T17:07:00Z"/>
              </w:rPr>
            </w:pPr>
            <w:del w:id="2983"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84" w:author="RAFAEL SOTOMAYOR" w:date="2016-12-20T17:07:00Z"/>
              </w:rPr>
            </w:pPr>
            <w:del w:id="2985"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86" w:author="RAFAEL SOTOMAYOR" w:date="2016-12-20T17:07:00Z"/>
              </w:rPr>
            </w:pPr>
            <w:del w:id="2987"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88" w:author="RAFAEL SOTOMAYOR" w:date="2016-12-20T17:07:00Z"/>
              </w:rPr>
            </w:pPr>
            <w:del w:id="2989"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90" w:author="RAFAEL SOTOMAYOR" w:date="2016-12-20T17:07:00Z"/>
              </w:rPr>
            </w:pPr>
            <w:del w:id="2991"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92" w:author="RAFAEL SOTOMAYOR" w:date="2016-12-20T17:07:00Z"/>
              </w:rPr>
            </w:pPr>
            <w:del w:id="2993"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2994"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2995" w:author="RAFAEL SOTOMAYOR" w:date="2016-12-20T17:07:00Z"/>
              </w:rPr>
            </w:pPr>
            <w:del w:id="2996"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97" w:author="RAFAEL SOTOMAYOR" w:date="2016-12-20T17:07:00Z"/>
              </w:rPr>
            </w:pPr>
            <w:del w:id="2998"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2999" w:author="RAFAEL SOTOMAYOR" w:date="2016-12-20T17:07:00Z"/>
              </w:rPr>
            </w:pPr>
            <w:del w:id="3000"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01" w:author="RAFAEL SOTOMAYOR" w:date="2016-12-20T17:07:00Z"/>
              </w:rPr>
            </w:pPr>
            <w:del w:id="3002"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03" w:author="RAFAEL SOTOMAYOR" w:date="2016-12-20T17:07:00Z"/>
              </w:rPr>
            </w:pPr>
            <w:del w:id="3004"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05" w:author="RAFAEL SOTOMAYOR" w:date="2016-12-20T17:07:00Z"/>
              </w:rPr>
            </w:pPr>
            <w:del w:id="3006"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07" w:author="RAFAEL SOTOMAYOR" w:date="2016-12-20T17:07:00Z"/>
              </w:rPr>
            </w:pPr>
            <w:del w:id="3008"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009"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010" w:author="RAFAEL SOTOMAYOR" w:date="2016-12-20T17:07:00Z"/>
              </w:rPr>
            </w:pPr>
            <w:del w:id="3011"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12" w:author="RAFAEL SOTOMAYOR" w:date="2016-12-20T17:07:00Z"/>
              </w:rPr>
            </w:pPr>
            <w:del w:id="3013"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14" w:author="RAFAEL SOTOMAYOR" w:date="2016-12-20T17:07:00Z"/>
              </w:rPr>
            </w:pPr>
            <w:del w:id="3015"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16" w:author="RAFAEL SOTOMAYOR" w:date="2016-12-20T17:07:00Z"/>
              </w:rPr>
            </w:pPr>
            <w:del w:id="3017"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18" w:author="RAFAEL SOTOMAYOR" w:date="2016-12-20T17:07:00Z"/>
              </w:rPr>
            </w:pPr>
            <w:del w:id="3019"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20" w:author="RAFAEL SOTOMAYOR" w:date="2016-12-20T17:07:00Z"/>
              </w:rPr>
            </w:pPr>
            <w:del w:id="3021"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22" w:author="RAFAEL SOTOMAYOR" w:date="2016-12-20T17:07:00Z"/>
              </w:rPr>
            </w:pPr>
            <w:del w:id="3023"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3024"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025" w:author="RAFAEL SOTOMAYOR" w:date="2016-12-20T17:07:00Z"/>
              </w:rPr>
            </w:pPr>
            <w:del w:id="3026"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27" w:author="RAFAEL SOTOMAYOR" w:date="2016-12-20T17:07:00Z"/>
              </w:rPr>
            </w:pPr>
            <w:del w:id="3028"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29" w:author="RAFAEL SOTOMAYOR" w:date="2016-12-20T17:07:00Z"/>
              </w:rPr>
            </w:pPr>
            <w:del w:id="3030"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31" w:author="RAFAEL SOTOMAYOR" w:date="2016-12-20T17:07:00Z"/>
              </w:rPr>
            </w:pPr>
            <w:del w:id="3032" w:author="RAFAEL SOTOMAYOR" w:date="2016-12-20T17:07:00Z">
              <w:r w:rsidDel="00C66CF8">
                <w:rPr>
                  <w:sz w:val="16"/>
                  <w:szCs w:val="16"/>
                </w:rPr>
                <w:delText>0,00015191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33" w:author="RAFAEL SOTOMAYOR" w:date="2016-12-20T17:07:00Z"/>
              </w:rPr>
            </w:pPr>
            <w:del w:id="3034" w:author="RAFAEL SOTOMAYOR" w:date="2016-12-20T17:07:00Z">
              <w:r w:rsidDel="00C66CF8">
                <w:rPr>
                  <w:sz w:val="16"/>
                  <w:szCs w:val="16"/>
                </w:rPr>
                <w:delText>0,5469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35" w:author="RAFAEL SOTOMAYOR" w:date="2016-12-20T17:07:00Z"/>
              </w:rPr>
            </w:pPr>
            <w:del w:id="3036" w:author="RAFAEL SOTOMAYOR" w:date="2016-12-20T17:07:00Z">
              <w:r w:rsidDel="00C66CF8">
                <w:rPr>
                  <w:sz w:val="16"/>
                  <w:szCs w:val="16"/>
                </w:rPr>
                <w:delText>393,7500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37" w:author="RAFAEL SOTOMAYOR" w:date="2016-12-20T17:07:00Z"/>
              </w:rPr>
            </w:pPr>
            <w:del w:id="3038"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3039"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040" w:author="RAFAEL SOTOMAYOR" w:date="2016-12-20T17:07:00Z"/>
              </w:rPr>
            </w:pPr>
            <w:del w:id="3041"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42" w:author="RAFAEL SOTOMAYOR" w:date="2016-12-20T17:07:00Z"/>
              </w:rPr>
            </w:pPr>
            <w:del w:id="3043"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44" w:author="RAFAEL SOTOMAYOR" w:date="2016-12-20T17:07:00Z"/>
              </w:rPr>
            </w:pPr>
            <w:del w:id="3045"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46" w:author="RAFAEL SOTOMAYOR" w:date="2016-12-20T17:07:00Z"/>
              </w:rPr>
            </w:pPr>
            <w:del w:id="3047" w:author="RAFAEL SOTOMAYOR" w:date="2016-12-20T17:07:00Z">
              <w:r w:rsidDel="00C66CF8">
                <w:rPr>
                  <w:sz w:val="16"/>
                  <w:szCs w:val="16"/>
                </w:rPr>
                <w:delText>0,00003255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48" w:author="RAFAEL SOTOMAYOR" w:date="2016-12-20T17:07:00Z"/>
              </w:rPr>
            </w:pPr>
            <w:del w:id="3049" w:author="RAFAEL SOTOMAYOR" w:date="2016-12-20T17:07:00Z">
              <w:r w:rsidDel="00C66CF8">
                <w:rPr>
                  <w:sz w:val="16"/>
                  <w:szCs w:val="16"/>
                </w:rPr>
                <w:delText>0,1172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50" w:author="RAFAEL SOTOMAYOR" w:date="2016-12-20T17:07:00Z"/>
              </w:rPr>
            </w:pPr>
            <w:del w:id="3051" w:author="RAFAEL SOTOMAYOR" w:date="2016-12-20T17:07:00Z">
              <w:r w:rsidDel="00C66CF8">
                <w:rPr>
                  <w:sz w:val="16"/>
                  <w:szCs w:val="16"/>
                </w:rPr>
                <w:delText>84,3750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52" w:author="RAFAEL SOTOMAYOR" w:date="2016-12-20T17:07:00Z"/>
              </w:rPr>
            </w:pPr>
            <w:del w:id="3053"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3054"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055" w:author="RAFAEL SOTOMAYOR" w:date="2016-12-20T17:07:00Z"/>
              </w:rPr>
            </w:pPr>
            <w:del w:id="3056" w:author="RAFAEL SOTOMAYOR" w:date="2016-12-20T17:07:00Z">
              <w:r w:rsidDel="00C66CF8">
                <w:rPr>
                  <w:sz w:val="16"/>
                  <w:szCs w:val="16"/>
                </w:rPr>
                <w:delText>Ofimática Agrícola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57" w:author="RAFAEL SOTOMAYOR" w:date="2016-12-20T17:07:00Z"/>
              </w:rPr>
            </w:pPr>
            <w:del w:id="3058"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59" w:author="RAFAEL SOTOMAYOR" w:date="2016-12-20T17:07:00Z"/>
              </w:rPr>
            </w:pPr>
            <w:del w:id="3060"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61" w:author="RAFAEL SOTOMAYOR" w:date="2016-12-20T17:07:00Z"/>
              </w:rPr>
            </w:pPr>
            <w:del w:id="3062"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63" w:author="RAFAEL SOTOMAYOR" w:date="2016-12-20T17:07:00Z"/>
              </w:rPr>
            </w:pPr>
            <w:del w:id="3064"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65" w:author="RAFAEL SOTOMAYOR" w:date="2016-12-20T17:07:00Z"/>
              </w:rPr>
            </w:pPr>
            <w:del w:id="3066"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067" w:author="RAFAEL SOTOMAYOR" w:date="2016-12-20T17:07:00Z"/>
              </w:rPr>
            </w:pPr>
            <w:del w:id="3068"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3069" w:author="RAFAEL SOTOMAYOR" w:date="2016-12-20T17:07:00Z"/>
        </w:trPr>
        <w:tc>
          <w:tcPr>
            <w:tcW w:w="8890" w:type="dxa"/>
            <w:gridSpan w:val="7"/>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070" w:author="RAFAEL SOTOMAYOR" w:date="2016-12-20T17:07:00Z"/>
              </w:rPr>
            </w:pPr>
            <w:del w:id="3071" w:author="RAFAEL SOTOMAYOR" w:date="2016-12-20T17:07:00Z">
              <w:r w:rsidDel="00C66CF8">
                <w:rPr>
                  <w:b/>
                  <w:color w:val="FFFFFF"/>
                  <w:sz w:val="16"/>
                  <w:szCs w:val="16"/>
                  <w:shd w:val="clear" w:color="auto" w:fill="999999"/>
                </w:rPr>
                <w:delText>Ciruelas</w:delText>
              </w:r>
            </w:del>
          </w:p>
        </w:tc>
      </w:tr>
      <w:tr w:rsidR="00071D81" w:rsidDel="00C66CF8">
        <w:tblPrEx>
          <w:tblCellMar>
            <w:top w:w="0" w:type="dxa"/>
            <w:left w:w="0" w:type="dxa"/>
            <w:bottom w:w="0" w:type="dxa"/>
            <w:right w:w="0" w:type="dxa"/>
          </w:tblCellMar>
        </w:tblPrEx>
        <w:trPr>
          <w:del w:id="3072"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073" w:author="RAFAEL SOTOMAYOR" w:date="2016-12-20T17:07:00Z"/>
              </w:rPr>
            </w:pPr>
            <w:del w:id="3074"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075" w:author="RAFAEL SOTOMAYOR" w:date="2016-12-20T17:07:00Z"/>
              </w:rPr>
            </w:pPr>
            <w:del w:id="3076"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077" w:author="RAFAEL SOTOMAYOR" w:date="2016-12-20T17:07:00Z"/>
              </w:rPr>
            </w:pPr>
            <w:del w:id="3078"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3079" w:author="RAFAEL SOTOMAYOR" w:date="2016-12-20T17:07:00Z"/>
              </w:rPr>
            </w:pPr>
            <w:del w:id="3080" w:author="RAFAEL SOTOMAYOR" w:date="2016-12-20T17:07:00Z">
              <w:r w:rsidDel="00C66CF8">
                <w:rPr>
                  <w:b/>
                  <w:color w:val="FFFFFF"/>
                  <w:sz w:val="16"/>
                  <w:szCs w:val="16"/>
                  <w:shd w:val="clear" w:color="auto" w:fill="999999"/>
                </w:rPr>
                <w:lastRenderedPageBreak/>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081" w:author="RAFAEL SOTOMAYOR" w:date="2016-12-20T17:07:00Z"/>
              </w:rPr>
            </w:pPr>
            <w:del w:id="3082" w:author="RAFAEL SOTOMAYOR" w:date="2016-12-20T17:07:00Z">
              <w:r w:rsidDel="00C66CF8">
                <w:rPr>
                  <w:b/>
                  <w:color w:val="FFFFFF"/>
                  <w:sz w:val="16"/>
                  <w:szCs w:val="16"/>
                  <w:shd w:val="clear" w:color="auto" w:fill="999999"/>
                </w:rPr>
                <w:lastRenderedPageBreak/>
                <w:delText>Promedio/Mbp</w:delText>
              </w:r>
              <w:r w:rsidDel="00C66CF8">
                <w:rPr>
                  <w:b/>
                  <w:color w:val="FFFFFF"/>
                  <w:sz w:val="16"/>
                  <w:szCs w:val="16"/>
                  <w:shd w:val="clear" w:color="auto" w:fill="999999"/>
                </w:rPr>
                <w:lastRenderedPageBreak/>
                <w:delText>s</w:delText>
              </w:r>
            </w:del>
          </w:p>
          <w:p w:rsidR="00071D81" w:rsidDel="00C66CF8" w:rsidRDefault="004423CA">
            <w:pPr>
              <w:contextualSpacing w:val="0"/>
              <w:jc w:val="center"/>
              <w:rPr>
                <w:del w:id="3083" w:author="RAFAEL SOTOMAYOR" w:date="2016-12-20T17:07:00Z"/>
              </w:rPr>
            </w:pPr>
            <w:del w:id="3084"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085" w:author="RAFAEL SOTOMAYOR" w:date="2016-12-20T17:07:00Z"/>
              </w:rPr>
            </w:pPr>
            <w:del w:id="3086" w:author="RAFAEL SOTOMAYOR" w:date="2016-12-20T17:07:00Z">
              <w:r w:rsidDel="00C66CF8">
                <w:rPr>
                  <w:b/>
                  <w:color w:val="FFFFFF"/>
                  <w:sz w:val="16"/>
                  <w:szCs w:val="16"/>
                  <w:shd w:val="clear" w:color="auto" w:fill="999999"/>
                </w:rPr>
                <w:lastRenderedPageBreak/>
                <w:delText>Tráfico Hora</w:delText>
              </w:r>
            </w:del>
          </w:p>
          <w:p w:rsidR="00071D81" w:rsidDel="00C66CF8" w:rsidRDefault="004423CA">
            <w:pPr>
              <w:contextualSpacing w:val="0"/>
              <w:jc w:val="center"/>
              <w:rPr>
                <w:del w:id="3087" w:author="RAFAEL SOTOMAYOR" w:date="2016-12-20T17:07:00Z"/>
              </w:rPr>
            </w:pPr>
            <w:del w:id="3088" w:author="RAFAEL SOTOMAYOR" w:date="2016-12-20T17:07:00Z">
              <w:r w:rsidDel="00C66CF8">
                <w:rPr>
                  <w:b/>
                  <w:color w:val="FFFFFF"/>
                  <w:sz w:val="16"/>
                  <w:szCs w:val="16"/>
                  <w:shd w:val="clear" w:color="auto" w:fill="999999"/>
                </w:rPr>
                <w:lastRenderedPageBreak/>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089" w:author="RAFAEL SOTOMAYOR" w:date="2016-12-20T17:07:00Z"/>
              </w:rPr>
            </w:pPr>
            <w:del w:id="3090" w:author="RAFAEL SOTOMAYOR" w:date="2016-12-20T17:07:00Z">
              <w:r w:rsidDel="00C66CF8">
                <w:rPr>
                  <w:b/>
                  <w:color w:val="FFFFFF"/>
                  <w:sz w:val="16"/>
                  <w:szCs w:val="16"/>
                  <w:shd w:val="clear" w:color="auto" w:fill="999999"/>
                </w:rPr>
                <w:lastRenderedPageBreak/>
                <w:delText xml:space="preserve">Tráfico </w:delText>
              </w:r>
              <w:r w:rsidDel="00C66CF8">
                <w:rPr>
                  <w:b/>
                  <w:color w:val="FFFFFF"/>
                  <w:sz w:val="16"/>
                  <w:szCs w:val="16"/>
                  <w:shd w:val="clear" w:color="auto" w:fill="999999"/>
                </w:rPr>
                <w:lastRenderedPageBreak/>
                <w:delText>Mensual</w:delText>
              </w:r>
            </w:del>
          </w:p>
          <w:p w:rsidR="00071D81" w:rsidDel="00C66CF8" w:rsidRDefault="004423CA">
            <w:pPr>
              <w:contextualSpacing w:val="0"/>
              <w:jc w:val="center"/>
              <w:rPr>
                <w:del w:id="3091" w:author="RAFAEL SOTOMAYOR" w:date="2016-12-20T17:07:00Z"/>
              </w:rPr>
            </w:pPr>
            <w:del w:id="3092"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093" w:author="RAFAEL SOTOMAYOR" w:date="2016-12-20T17:07:00Z"/>
              </w:rPr>
            </w:pPr>
            <w:del w:id="3094" w:author="RAFAEL SOTOMAYOR" w:date="2016-12-20T17:07:00Z">
              <w:r w:rsidDel="00C66CF8">
                <w:rPr>
                  <w:b/>
                  <w:color w:val="FFFFFF"/>
                  <w:sz w:val="16"/>
                  <w:szCs w:val="16"/>
                  <w:shd w:val="clear" w:color="auto" w:fill="999999"/>
                </w:rPr>
                <w:lastRenderedPageBreak/>
                <w:delText xml:space="preserve">Tamaño </w:delText>
              </w:r>
              <w:r w:rsidDel="00C66CF8">
                <w:rPr>
                  <w:b/>
                  <w:color w:val="FFFFFF"/>
                  <w:sz w:val="16"/>
                  <w:szCs w:val="16"/>
                  <w:shd w:val="clear" w:color="auto" w:fill="999999"/>
                </w:rPr>
                <w:lastRenderedPageBreak/>
                <w:delText>Paquete</w:delText>
              </w:r>
            </w:del>
          </w:p>
          <w:p w:rsidR="00071D81" w:rsidDel="00C66CF8" w:rsidRDefault="004423CA">
            <w:pPr>
              <w:contextualSpacing w:val="0"/>
              <w:jc w:val="center"/>
              <w:rPr>
                <w:del w:id="3095" w:author="RAFAEL SOTOMAYOR" w:date="2016-12-20T17:07:00Z"/>
              </w:rPr>
            </w:pPr>
            <w:del w:id="3096"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3097"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098" w:author="RAFAEL SOTOMAYOR" w:date="2016-12-20T17:07:00Z"/>
              </w:rPr>
            </w:pPr>
            <w:del w:id="3099" w:author="RAFAEL SOTOMAYOR" w:date="2016-12-20T17:07:00Z">
              <w:r w:rsidDel="00C66CF8">
                <w:rPr>
                  <w:sz w:val="16"/>
                  <w:szCs w:val="16"/>
                </w:rPr>
                <w:lastRenderedPageBreak/>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00" w:author="RAFAEL SOTOMAYOR" w:date="2016-12-20T17:07:00Z"/>
              </w:rPr>
            </w:pPr>
            <w:del w:id="3101"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02" w:author="RAFAEL SOTOMAYOR" w:date="2016-12-20T17:07:00Z"/>
              </w:rPr>
            </w:pPr>
            <w:del w:id="3103"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04" w:author="RAFAEL SOTOMAYOR" w:date="2016-12-20T17:07:00Z"/>
              </w:rPr>
            </w:pPr>
            <w:del w:id="3105"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06" w:author="RAFAEL SOTOMAYOR" w:date="2016-12-20T17:07:00Z"/>
              </w:rPr>
            </w:pPr>
            <w:del w:id="3107"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08" w:author="RAFAEL SOTOMAYOR" w:date="2016-12-20T17:07:00Z"/>
              </w:rPr>
            </w:pPr>
            <w:del w:id="3109"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10" w:author="RAFAEL SOTOMAYOR" w:date="2016-12-20T17:07:00Z"/>
              </w:rPr>
            </w:pPr>
            <w:del w:id="3111"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112"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113" w:author="RAFAEL SOTOMAYOR" w:date="2016-12-20T17:07:00Z"/>
              </w:rPr>
            </w:pPr>
            <w:del w:id="3114"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15" w:author="RAFAEL SOTOMAYOR" w:date="2016-12-20T17:07:00Z"/>
              </w:rPr>
            </w:pPr>
            <w:del w:id="3116"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17" w:author="RAFAEL SOTOMAYOR" w:date="2016-12-20T17:07:00Z"/>
              </w:rPr>
            </w:pPr>
            <w:del w:id="3118"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19" w:author="RAFAEL SOTOMAYOR" w:date="2016-12-20T17:07:00Z"/>
              </w:rPr>
            </w:pPr>
            <w:del w:id="3120" w:author="RAFAEL SOTOMAYOR" w:date="2016-12-20T17:07:00Z">
              <w:r w:rsidDel="00C66CF8">
                <w:rPr>
                  <w:sz w:val="16"/>
                  <w:szCs w:val="16"/>
                </w:rPr>
                <w:delText>0,00000556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21" w:author="RAFAEL SOTOMAYOR" w:date="2016-12-20T17:07:00Z"/>
              </w:rPr>
            </w:pPr>
            <w:del w:id="3122" w:author="RAFAEL SOTOMAYOR" w:date="2016-12-20T17:07:00Z">
              <w:r w:rsidDel="00C66CF8">
                <w:rPr>
                  <w:sz w:val="16"/>
                  <w:szCs w:val="16"/>
                </w:rPr>
                <w:delText>0,0200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23" w:author="RAFAEL SOTOMAYOR" w:date="2016-12-20T17:07:00Z"/>
              </w:rPr>
            </w:pPr>
            <w:del w:id="3124" w:author="RAFAEL SOTOMAYOR" w:date="2016-12-20T17:07:00Z">
              <w:r w:rsidDel="00C66CF8">
                <w:rPr>
                  <w:sz w:val="16"/>
                  <w:szCs w:val="16"/>
                </w:rPr>
                <w:delText>14,4000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25" w:author="RAFAEL SOTOMAYOR" w:date="2016-12-20T17:07:00Z"/>
              </w:rPr>
            </w:pPr>
            <w:del w:id="3126"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3127"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128" w:author="RAFAEL SOTOMAYOR" w:date="2016-12-20T17:07:00Z"/>
              </w:rPr>
            </w:pPr>
            <w:del w:id="3129"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30" w:author="RAFAEL SOTOMAYOR" w:date="2016-12-20T17:07:00Z"/>
              </w:rPr>
            </w:pPr>
            <w:del w:id="3131"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32" w:author="RAFAEL SOTOMAYOR" w:date="2016-12-20T17:07:00Z"/>
              </w:rPr>
            </w:pPr>
            <w:del w:id="3133"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34" w:author="RAFAEL SOTOMAYOR" w:date="2016-12-20T17:07:00Z"/>
              </w:rPr>
            </w:pPr>
            <w:del w:id="3135" w:author="RAFAEL SOTOMAYOR" w:date="2016-12-20T17:07:00Z">
              <w:r w:rsidDel="00C66CF8">
                <w:rPr>
                  <w:sz w:val="16"/>
                  <w:szCs w:val="16"/>
                </w:rPr>
                <w:delText>0,00000081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36" w:author="RAFAEL SOTOMAYOR" w:date="2016-12-20T17:07:00Z"/>
              </w:rPr>
            </w:pPr>
            <w:del w:id="3137" w:author="RAFAEL SOTOMAYOR" w:date="2016-12-20T17:07:00Z">
              <w:r w:rsidDel="00C66CF8">
                <w:rPr>
                  <w:sz w:val="16"/>
                  <w:szCs w:val="16"/>
                </w:rPr>
                <w:delText>0,0029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38" w:author="RAFAEL SOTOMAYOR" w:date="2016-12-20T17:07:00Z"/>
              </w:rPr>
            </w:pPr>
            <w:del w:id="3139" w:author="RAFAEL SOTOMAYOR" w:date="2016-12-20T17:07:00Z">
              <w:r w:rsidDel="00C66CF8">
                <w:rPr>
                  <w:sz w:val="16"/>
                  <w:szCs w:val="16"/>
                </w:rPr>
                <w:delText>2,1094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40" w:author="RAFAEL SOTOMAYOR" w:date="2016-12-20T17:07:00Z"/>
              </w:rPr>
            </w:pPr>
            <w:del w:id="3141"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3142"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143" w:author="RAFAEL SOTOMAYOR" w:date="2016-12-20T17:07:00Z"/>
              </w:rPr>
            </w:pPr>
            <w:del w:id="3144"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45" w:author="RAFAEL SOTOMAYOR" w:date="2016-12-20T17:07:00Z"/>
              </w:rPr>
            </w:pPr>
            <w:del w:id="3146"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47" w:author="RAFAEL SOTOMAYOR" w:date="2016-12-20T17:07:00Z"/>
              </w:rPr>
            </w:pPr>
            <w:del w:id="3148"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49" w:author="RAFAEL SOTOMAYOR" w:date="2016-12-20T17:07:00Z"/>
              </w:rPr>
            </w:pPr>
            <w:del w:id="3150"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51" w:author="RAFAEL SOTOMAYOR" w:date="2016-12-20T17:07:00Z"/>
              </w:rPr>
            </w:pPr>
            <w:del w:id="3152"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53" w:author="RAFAEL SOTOMAYOR" w:date="2016-12-20T17:07:00Z"/>
              </w:rPr>
            </w:pPr>
            <w:del w:id="3154"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55" w:author="RAFAEL SOTOMAYOR" w:date="2016-12-20T17:07:00Z"/>
              </w:rPr>
            </w:pPr>
            <w:del w:id="3156"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157"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158" w:author="RAFAEL SOTOMAYOR" w:date="2016-12-20T17:07:00Z"/>
              </w:rPr>
            </w:pPr>
            <w:del w:id="3159" w:author="RAFAEL SOTOMAYOR" w:date="2016-12-20T17:07:00Z">
              <w:r w:rsidDel="00C66CF8">
                <w:rPr>
                  <w:sz w:val="16"/>
                  <w:szCs w:val="16"/>
                </w:rPr>
                <w:delText>Estación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60" w:author="RAFAEL SOTOMAYOR" w:date="2016-12-20T17:07:00Z"/>
              </w:rPr>
            </w:pPr>
            <w:del w:id="3161"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62" w:author="RAFAEL SOTOMAYOR" w:date="2016-12-20T17:07:00Z"/>
              </w:rPr>
            </w:pPr>
            <w:del w:id="3163"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64" w:author="RAFAEL SOTOMAYOR" w:date="2016-12-20T17:07:00Z"/>
              </w:rPr>
            </w:pPr>
            <w:del w:id="3165"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66" w:author="RAFAEL SOTOMAYOR" w:date="2016-12-20T17:07:00Z"/>
              </w:rPr>
            </w:pPr>
            <w:del w:id="3167"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68" w:author="RAFAEL SOTOMAYOR" w:date="2016-12-20T17:07:00Z"/>
              </w:rPr>
            </w:pPr>
            <w:del w:id="3169"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70" w:author="RAFAEL SOTOMAYOR" w:date="2016-12-20T17:07:00Z"/>
              </w:rPr>
            </w:pPr>
            <w:del w:id="3171"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3172"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173" w:author="RAFAEL SOTOMAYOR" w:date="2016-12-20T17:07:00Z"/>
              </w:rPr>
            </w:pPr>
            <w:del w:id="3174"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75" w:author="RAFAEL SOTOMAYOR" w:date="2016-12-20T17:07:00Z"/>
              </w:rPr>
            </w:pPr>
            <w:del w:id="3176"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77" w:author="RAFAEL SOTOMAYOR" w:date="2016-12-20T17:07:00Z"/>
              </w:rPr>
            </w:pPr>
            <w:del w:id="3178"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79" w:author="RAFAEL SOTOMAYOR" w:date="2016-12-20T17:07:00Z"/>
              </w:rPr>
            </w:pPr>
            <w:del w:id="3180"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81" w:author="RAFAEL SOTOMAYOR" w:date="2016-12-20T17:07:00Z"/>
              </w:rPr>
            </w:pPr>
            <w:del w:id="3182"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83" w:author="RAFAEL SOTOMAYOR" w:date="2016-12-20T17:07:00Z"/>
              </w:rPr>
            </w:pPr>
            <w:del w:id="3184"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85" w:author="RAFAEL SOTOMAYOR" w:date="2016-12-20T17:07:00Z"/>
              </w:rPr>
            </w:pPr>
            <w:del w:id="3186"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187"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188" w:author="RAFAEL SOTOMAYOR" w:date="2016-12-20T17:07:00Z"/>
              </w:rPr>
            </w:pPr>
            <w:del w:id="3189"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90" w:author="RAFAEL SOTOMAYOR" w:date="2016-12-20T17:07:00Z"/>
              </w:rPr>
            </w:pPr>
            <w:del w:id="3191"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92" w:author="RAFAEL SOTOMAYOR" w:date="2016-12-20T17:07:00Z"/>
              </w:rPr>
            </w:pPr>
            <w:del w:id="3193"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94" w:author="RAFAEL SOTOMAYOR" w:date="2016-12-20T17:07:00Z"/>
              </w:rPr>
            </w:pPr>
            <w:del w:id="3195"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96" w:author="RAFAEL SOTOMAYOR" w:date="2016-12-20T17:07:00Z"/>
              </w:rPr>
            </w:pPr>
            <w:del w:id="3197"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198" w:author="RAFAEL SOTOMAYOR" w:date="2016-12-20T17:07:00Z"/>
              </w:rPr>
            </w:pPr>
            <w:del w:id="3199"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00" w:author="RAFAEL SOTOMAYOR" w:date="2016-12-20T17:07:00Z"/>
              </w:rPr>
            </w:pPr>
            <w:del w:id="3201"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202"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203" w:author="RAFAEL SOTOMAYOR" w:date="2016-12-20T17:07:00Z"/>
              </w:rPr>
            </w:pPr>
            <w:del w:id="3204"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05" w:author="RAFAEL SOTOMAYOR" w:date="2016-12-20T17:07:00Z"/>
              </w:rPr>
            </w:pPr>
            <w:del w:id="3206"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07" w:author="RAFAEL SOTOMAYOR" w:date="2016-12-20T17:07:00Z"/>
              </w:rPr>
            </w:pPr>
            <w:del w:id="3208"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09" w:author="RAFAEL SOTOMAYOR" w:date="2016-12-20T17:07:00Z"/>
              </w:rPr>
            </w:pPr>
            <w:del w:id="3210"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11" w:author="RAFAEL SOTOMAYOR" w:date="2016-12-20T17:07:00Z"/>
              </w:rPr>
            </w:pPr>
            <w:del w:id="3212"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13" w:author="RAFAEL SOTOMAYOR" w:date="2016-12-20T17:07:00Z"/>
              </w:rPr>
            </w:pPr>
            <w:del w:id="3214"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15" w:author="RAFAEL SOTOMAYOR" w:date="2016-12-20T17:07:00Z"/>
              </w:rPr>
            </w:pPr>
            <w:del w:id="3216"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3217"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218" w:author="RAFAEL SOTOMAYOR" w:date="2016-12-20T17:07:00Z"/>
              </w:rPr>
            </w:pPr>
            <w:del w:id="3219"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20" w:author="RAFAEL SOTOMAYOR" w:date="2016-12-20T17:07:00Z"/>
              </w:rPr>
            </w:pPr>
            <w:del w:id="3221"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22" w:author="RAFAEL SOTOMAYOR" w:date="2016-12-20T17:07:00Z"/>
              </w:rPr>
            </w:pPr>
            <w:del w:id="3223"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24" w:author="RAFAEL SOTOMAYOR" w:date="2016-12-20T17:07:00Z"/>
              </w:rPr>
            </w:pPr>
            <w:del w:id="3225" w:author="RAFAEL SOTOMAYOR" w:date="2016-12-20T17:07:00Z">
              <w:r w:rsidDel="00C66CF8">
                <w:rPr>
                  <w:sz w:val="16"/>
                  <w:szCs w:val="16"/>
                </w:rPr>
                <w:delText>0,00006076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26" w:author="RAFAEL SOTOMAYOR" w:date="2016-12-20T17:07:00Z"/>
              </w:rPr>
            </w:pPr>
            <w:del w:id="3227" w:author="RAFAEL SOTOMAYOR" w:date="2016-12-20T17:07:00Z">
              <w:r w:rsidDel="00C66CF8">
                <w:rPr>
                  <w:sz w:val="16"/>
                  <w:szCs w:val="16"/>
                </w:rPr>
                <w:delText>0,2188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28" w:author="RAFAEL SOTOMAYOR" w:date="2016-12-20T17:07:00Z"/>
              </w:rPr>
            </w:pPr>
            <w:del w:id="3229" w:author="RAFAEL SOTOMAYOR" w:date="2016-12-20T17:07:00Z">
              <w:r w:rsidDel="00C66CF8">
                <w:rPr>
                  <w:sz w:val="16"/>
                  <w:szCs w:val="16"/>
                </w:rPr>
                <w:delText>157,5000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30" w:author="RAFAEL SOTOMAYOR" w:date="2016-12-20T17:07:00Z"/>
              </w:rPr>
            </w:pPr>
            <w:del w:id="3231"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3232"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233" w:author="RAFAEL SOTOMAYOR" w:date="2016-12-20T17:07:00Z"/>
              </w:rPr>
            </w:pPr>
            <w:del w:id="3234"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35" w:author="RAFAEL SOTOMAYOR" w:date="2016-12-20T17:07:00Z"/>
              </w:rPr>
            </w:pPr>
            <w:del w:id="3236"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37" w:author="RAFAEL SOTOMAYOR" w:date="2016-12-20T17:07:00Z"/>
              </w:rPr>
            </w:pPr>
            <w:del w:id="3238"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39" w:author="RAFAEL SOTOMAYOR" w:date="2016-12-20T17:07:00Z"/>
              </w:rPr>
            </w:pPr>
            <w:del w:id="3240" w:author="RAFAEL SOTOMAYOR" w:date="2016-12-20T17:07:00Z">
              <w:r w:rsidDel="00C66CF8">
                <w:rPr>
                  <w:sz w:val="16"/>
                  <w:szCs w:val="16"/>
                </w:rPr>
                <w:delText>0,00003255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41" w:author="RAFAEL SOTOMAYOR" w:date="2016-12-20T17:07:00Z"/>
              </w:rPr>
            </w:pPr>
            <w:del w:id="3242" w:author="RAFAEL SOTOMAYOR" w:date="2016-12-20T17:07:00Z">
              <w:r w:rsidDel="00C66CF8">
                <w:rPr>
                  <w:sz w:val="16"/>
                  <w:szCs w:val="16"/>
                </w:rPr>
                <w:delText>0,1172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43" w:author="RAFAEL SOTOMAYOR" w:date="2016-12-20T17:07:00Z"/>
              </w:rPr>
            </w:pPr>
            <w:del w:id="3244" w:author="RAFAEL SOTOMAYOR" w:date="2016-12-20T17:07:00Z">
              <w:r w:rsidDel="00C66CF8">
                <w:rPr>
                  <w:sz w:val="16"/>
                  <w:szCs w:val="16"/>
                </w:rPr>
                <w:delText>84,3750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45" w:author="RAFAEL SOTOMAYOR" w:date="2016-12-20T17:07:00Z"/>
              </w:rPr>
            </w:pPr>
            <w:del w:id="3246"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3247"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248" w:author="RAFAEL SOTOMAYOR" w:date="2016-12-20T17:07:00Z"/>
              </w:rPr>
            </w:pPr>
            <w:del w:id="3249" w:author="RAFAEL SOTOMAYOR" w:date="2016-12-20T17:07:00Z">
              <w:r w:rsidDel="00C66CF8">
                <w:rPr>
                  <w:sz w:val="16"/>
                  <w:szCs w:val="16"/>
                </w:rPr>
                <w:delText>Ofimática Agrícola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50" w:author="RAFAEL SOTOMAYOR" w:date="2016-12-20T17:07:00Z"/>
              </w:rPr>
            </w:pPr>
            <w:del w:id="3251"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52" w:author="RAFAEL SOTOMAYOR" w:date="2016-12-20T17:07:00Z"/>
              </w:rPr>
            </w:pPr>
            <w:del w:id="3253"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54" w:author="RAFAEL SOTOMAYOR" w:date="2016-12-20T17:07:00Z"/>
              </w:rPr>
            </w:pPr>
            <w:del w:id="3255"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56" w:author="RAFAEL SOTOMAYOR" w:date="2016-12-20T17:07:00Z"/>
              </w:rPr>
            </w:pPr>
            <w:del w:id="3257"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58" w:author="RAFAEL SOTOMAYOR" w:date="2016-12-20T17:07:00Z"/>
              </w:rPr>
            </w:pPr>
            <w:del w:id="3259"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60" w:author="RAFAEL SOTOMAYOR" w:date="2016-12-20T17:07:00Z"/>
              </w:rPr>
            </w:pPr>
            <w:del w:id="3261"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3262" w:author="RAFAEL SOTOMAYOR" w:date="2016-12-20T17:07:00Z"/>
        </w:trPr>
        <w:tc>
          <w:tcPr>
            <w:tcW w:w="8890" w:type="dxa"/>
            <w:gridSpan w:val="7"/>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263" w:author="RAFAEL SOTOMAYOR" w:date="2016-12-20T17:07:00Z"/>
              </w:rPr>
            </w:pPr>
            <w:del w:id="3264" w:author="RAFAEL SOTOMAYOR" w:date="2016-12-20T17:07:00Z">
              <w:r w:rsidDel="00C66CF8">
                <w:rPr>
                  <w:b/>
                  <w:color w:val="FFFFFF"/>
                  <w:sz w:val="16"/>
                  <w:szCs w:val="16"/>
                  <w:shd w:val="clear" w:color="auto" w:fill="999999"/>
                </w:rPr>
                <w:delText>Cítricos</w:delText>
              </w:r>
            </w:del>
          </w:p>
        </w:tc>
      </w:tr>
      <w:tr w:rsidR="00071D81" w:rsidDel="00C66CF8">
        <w:tblPrEx>
          <w:tblCellMar>
            <w:top w:w="0" w:type="dxa"/>
            <w:left w:w="0" w:type="dxa"/>
            <w:bottom w:w="0" w:type="dxa"/>
            <w:right w:w="0" w:type="dxa"/>
          </w:tblCellMar>
        </w:tblPrEx>
        <w:trPr>
          <w:del w:id="3265"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266" w:author="RAFAEL SOTOMAYOR" w:date="2016-12-20T17:07:00Z"/>
              </w:rPr>
            </w:pPr>
            <w:del w:id="3267"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268" w:author="RAFAEL SOTOMAYOR" w:date="2016-12-20T17:07:00Z"/>
              </w:rPr>
            </w:pPr>
            <w:del w:id="3269"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270" w:author="RAFAEL SOTOMAYOR" w:date="2016-12-20T17:07:00Z"/>
              </w:rPr>
            </w:pPr>
            <w:del w:id="3271"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3272" w:author="RAFAEL SOTOMAYOR" w:date="2016-12-20T17:07:00Z"/>
              </w:rPr>
            </w:pPr>
            <w:del w:id="3273"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274" w:author="RAFAEL SOTOMAYOR" w:date="2016-12-20T17:07:00Z"/>
              </w:rPr>
            </w:pPr>
            <w:del w:id="3275"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3276" w:author="RAFAEL SOTOMAYOR" w:date="2016-12-20T17:07:00Z"/>
              </w:rPr>
            </w:pPr>
            <w:del w:id="3277"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278" w:author="RAFAEL SOTOMAYOR" w:date="2016-12-20T17:07:00Z"/>
              </w:rPr>
            </w:pPr>
            <w:del w:id="3279"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3280" w:author="RAFAEL SOTOMAYOR" w:date="2016-12-20T17:07:00Z"/>
              </w:rPr>
            </w:pPr>
            <w:del w:id="3281"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282" w:author="RAFAEL SOTOMAYOR" w:date="2016-12-20T17:07:00Z"/>
              </w:rPr>
            </w:pPr>
            <w:del w:id="3283"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3284" w:author="RAFAEL SOTOMAYOR" w:date="2016-12-20T17:07:00Z"/>
              </w:rPr>
            </w:pPr>
            <w:del w:id="3285"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286" w:author="RAFAEL SOTOMAYOR" w:date="2016-12-20T17:07:00Z"/>
              </w:rPr>
            </w:pPr>
            <w:del w:id="3287" w:author="RAFAEL SOTOMAYOR" w:date="2016-12-20T17:07:00Z">
              <w:r w:rsidDel="00C66CF8">
                <w:rPr>
                  <w:b/>
                  <w:color w:val="FFFFFF"/>
                  <w:sz w:val="16"/>
                  <w:szCs w:val="16"/>
                  <w:shd w:val="clear" w:color="auto" w:fill="999999"/>
                </w:rPr>
                <w:delText>Tamaño Paquete</w:delText>
              </w:r>
            </w:del>
          </w:p>
          <w:p w:rsidR="00071D81" w:rsidDel="00C66CF8" w:rsidRDefault="004423CA">
            <w:pPr>
              <w:contextualSpacing w:val="0"/>
              <w:jc w:val="center"/>
              <w:rPr>
                <w:del w:id="3288" w:author="RAFAEL SOTOMAYOR" w:date="2016-12-20T17:07:00Z"/>
              </w:rPr>
            </w:pPr>
            <w:del w:id="3289"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329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291" w:author="RAFAEL SOTOMAYOR" w:date="2016-12-20T17:07:00Z"/>
              </w:rPr>
            </w:pPr>
            <w:del w:id="3292" w:author="RAFAEL SOTOMAYOR" w:date="2016-12-20T17:07:00Z">
              <w:r w:rsidDel="00C66CF8">
                <w:rPr>
                  <w:sz w:val="16"/>
                  <w:szCs w:val="16"/>
                </w:rPr>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93" w:author="RAFAEL SOTOMAYOR" w:date="2016-12-20T17:07:00Z"/>
              </w:rPr>
            </w:pPr>
            <w:del w:id="3294"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95" w:author="RAFAEL SOTOMAYOR" w:date="2016-12-20T17:07:00Z"/>
              </w:rPr>
            </w:pPr>
            <w:del w:id="3296"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97" w:author="RAFAEL SOTOMAYOR" w:date="2016-12-20T17:07:00Z"/>
              </w:rPr>
            </w:pPr>
            <w:del w:id="3298"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299" w:author="RAFAEL SOTOMAYOR" w:date="2016-12-20T17:07:00Z"/>
              </w:rPr>
            </w:pPr>
            <w:del w:id="3300"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01" w:author="RAFAEL SOTOMAYOR" w:date="2016-12-20T17:07:00Z"/>
              </w:rPr>
            </w:pPr>
            <w:del w:id="3302"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03" w:author="RAFAEL SOTOMAYOR" w:date="2016-12-20T17:07:00Z"/>
              </w:rPr>
            </w:pPr>
            <w:del w:id="3304"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30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306" w:author="RAFAEL SOTOMAYOR" w:date="2016-12-20T17:07:00Z"/>
              </w:rPr>
            </w:pPr>
            <w:del w:id="3307"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08" w:author="RAFAEL SOTOMAYOR" w:date="2016-12-20T17:07:00Z"/>
              </w:rPr>
            </w:pPr>
            <w:del w:id="3309"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10" w:author="RAFAEL SOTOMAYOR" w:date="2016-12-20T17:07:00Z"/>
              </w:rPr>
            </w:pPr>
            <w:del w:id="3311"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12" w:author="RAFAEL SOTOMAYOR" w:date="2016-12-20T17:07:00Z"/>
              </w:rPr>
            </w:pPr>
            <w:del w:id="3313" w:author="RAFAEL SOTOMAYOR" w:date="2016-12-20T17:07:00Z">
              <w:r w:rsidDel="00C66CF8">
                <w:rPr>
                  <w:sz w:val="16"/>
                  <w:szCs w:val="16"/>
                </w:rPr>
                <w:delText>0,00000556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14" w:author="RAFAEL SOTOMAYOR" w:date="2016-12-20T17:07:00Z"/>
              </w:rPr>
            </w:pPr>
            <w:del w:id="3315" w:author="RAFAEL SOTOMAYOR" w:date="2016-12-20T17:07:00Z">
              <w:r w:rsidDel="00C66CF8">
                <w:rPr>
                  <w:sz w:val="16"/>
                  <w:szCs w:val="16"/>
                </w:rPr>
                <w:delText>0,0200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16" w:author="RAFAEL SOTOMAYOR" w:date="2016-12-20T17:07:00Z"/>
              </w:rPr>
            </w:pPr>
            <w:del w:id="3317" w:author="RAFAEL SOTOMAYOR" w:date="2016-12-20T17:07:00Z">
              <w:r w:rsidDel="00C66CF8">
                <w:rPr>
                  <w:sz w:val="16"/>
                  <w:szCs w:val="16"/>
                </w:rPr>
                <w:delText>14,4000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18" w:author="RAFAEL SOTOMAYOR" w:date="2016-12-20T17:07:00Z"/>
              </w:rPr>
            </w:pPr>
            <w:del w:id="3319"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332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321" w:author="RAFAEL SOTOMAYOR" w:date="2016-12-20T17:07:00Z"/>
              </w:rPr>
            </w:pPr>
            <w:del w:id="3322"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23" w:author="RAFAEL SOTOMAYOR" w:date="2016-12-20T17:07:00Z"/>
              </w:rPr>
            </w:pPr>
            <w:del w:id="3324"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25" w:author="RAFAEL SOTOMAYOR" w:date="2016-12-20T17:07:00Z"/>
              </w:rPr>
            </w:pPr>
            <w:del w:id="3326"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27" w:author="RAFAEL SOTOMAYOR" w:date="2016-12-20T17:07:00Z"/>
              </w:rPr>
            </w:pPr>
            <w:del w:id="3328" w:author="RAFAEL SOTOMAYOR" w:date="2016-12-20T17:07:00Z">
              <w:r w:rsidDel="00C66CF8">
                <w:rPr>
                  <w:sz w:val="16"/>
                  <w:szCs w:val="16"/>
                </w:rPr>
                <w:delText>0,00000081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29" w:author="RAFAEL SOTOMAYOR" w:date="2016-12-20T17:07:00Z"/>
              </w:rPr>
            </w:pPr>
            <w:del w:id="3330" w:author="RAFAEL SOTOMAYOR" w:date="2016-12-20T17:07:00Z">
              <w:r w:rsidDel="00C66CF8">
                <w:rPr>
                  <w:sz w:val="16"/>
                  <w:szCs w:val="16"/>
                </w:rPr>
                <w:delText>0,0029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31" w:author="RAFAEL SOTOMAYOR" w:date="2016-12-20T17:07:00Z"/>
              </w:rPr>
            </w:pPr>
            <w:del w:id="3332" w:author="RAFAEL SOTOMAYOR" w:date="2016-12-20T17:07:00Z">
              <w:r w:rsidDel="00C66CF8">
                <w:rPr>
                  <w:sz w:val="16"/>
                  <w:szCs w:val="16"/>
                </w:rPr>
                <w:delText>2,1094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33" w:author="RAFAEL SOTOMAYOR" w:date="2016-12-20T17:07:00Z"/>
              </w:rPr>
            </w:pPr>
            <w:del w:id="3334"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333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336" w:author="RAFAEL SOTOMAYOR" w:date="2016-12-20T17:07:00Z"/>
              </w:rPr>
            </w:pPr>
            <w:del w:id="3337"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38" w:author="RAFAEL SOTOMAYOR" w:date="2016-12-20T17:07:00Z"/>
              </w:rPr>
            </w:pPr>
            <w:del w:id="3339"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40" w:author="RAFAEL SOTOMAYOR" w:date="2016-12-20T17:07:00Z"/>
              </w:rPr>
            </w:pPr>
            <w:del w:id="3341"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42" w:author="RAFAEL SOTOMAYOR" w:date="2016-12-20T17:07:00Z"/>
              </w:rPr>
            </w:pPr>
            <w:del w:id="3343"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44" w:author="RAFAEL SOTOMAYOR" w:date="2016-12-20T17:07:00Z"/>
              </w:rPr>
            </w:pPr>
            <w:del w:id="3345"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46" w:author="RAFAEL SOTOMAYOR" w:date="2016-12-20T17:07:00Z"/>
              </w:rPr>
            </w:pPr>
            <w:del w:id="3347"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48" w:author="RAFAEL SOTOMAYOR" w:date="2016-12-20T17:07:00Z"/>
              </w:rPr>
            </w:pPr>
            <w:del w:id="3349"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35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351" w:author="RAFAEL SOTOMAYOR" w:date="2016-12-20T17:07:00Z"/>
              </w:rPr>
            </w:pPr>
            <w:del w:id="3352" w:author="RAFAEL SOTOMAYOR" w:date="2016-12-20T17:07:00Z">
              <w:r w:rsidDel="00C66CF8">
                <w:rPr>
                  <w:sz w:val="16"/>
                  <w:szCs w:val="16"/>
                </w:rPr>
                <w:delText>Estación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53" w:author="RAFAEL SOTOMAYOR" w:date="2016-12-20T17:07:00Z"/>
              </w:rPr>
            </w:pPr>
            <w:del w:id="3354"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55" w:author="RAFAEL SOTOMAYOR" w:date="2016-12-20T17:07:00Z"/>
              </w:rPr>
            </w:pPr>
            <w:del w:id="3356"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57" w:author="RAFAEL SOTOMAYOR" w:date="2016-12-20T17:07:00Z"/>
              </w:rPr>
            </w:pPr>
            <w:del w:id="3358"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59" w:author="RAFAEL SOTOMAYOR" w:date="2016-12-20T17:07:00Z"/>
              </w:rPr>
            </w:pPr>
            <w:del w:id="3360"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61" w:author="RAFAEL SOTOMAYOR" w:date="2016-12-20T17:07:00Z"/>
              </w:rPr>
            </w:pPr>
            <w:del w:id="3362"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63" w:author="RAFAEL SOTOMAYOR" w:date="2016-12-20T17:07:00Z"/>
              </w:rPr>
            </w:pPr>
            <w:del w:id="3364"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336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366" w:author="RAFAEL SOTOMAYOR" w:date="2016-12-20T17:07:00Z"/>
              </w:rPr>
            </w:pPr>
            <w:del w:id="3367"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68" w:author="RAFAEL SOTOMAYOR" w:date="2016-12-20T17:07:00Z"/>
              </w:rPr>
            </w:pPr>
            <w:del w:id="3369"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70" w:author="RAFAEL SOTOMAYOR" w:date="2016-12-20T17:07:00Z"/>
              </w:rPr>
            </w:pPr>
            <w:del w:id="3371"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72" w:author="RAFAEL SOTOMAYOR" w:date="2016-12-20T17:07:00Z"/>
              </w:rPr>
            </w:pPr>
            <w:del w:id="3373"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74" w:author="RAFAEL SOTOMAYOR" w:date="2016-12-20T17:07:00Z"/>
              </w:rPr>
            </w:pPr>
            <w:del w:id="3375"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76" w:author="RAFAEL SOTOMAYOR" w:date="2016-12-20T17:07:00Z"/>
              </w:rPr>
            </w:pPr>
            <w:del w:id="3377"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78" w:author="RAFAEL SOTOMAYOR" w:date="2016-12-20T17:07:00Z"/>
              </w:rPr>
            </w:pPr>
            <w:del w:id="3379"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38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381" w:author="RAFAEL SOTOMAYOR" w:date="2016-12-20T17:07:00Z"/>
              </w:rPr>
            </w:pPr>
            <w:del w:id="3382"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83" w:author="RAFAEL SOTOMAYOR" w:date="2016-12-20T17:07:00Z"/>
              </w:rPr>
            </w:pPr>
            <w:del w:id="3384"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85" w:author="RAFAEL SOTOMAYOR" w:date="2016-12-20T17:07:00Z"/>
              </w:rPr>
            </w:pPr>
            <w:del w:id="3386"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87" w:author="RAFAEL SOTOMAYOR" w:date="2016-12-20T17:07:00Z"/>
              </w:rPr>
            </w:pPr>
            <w:del w:id="3388"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89" w:author="RAFAEL SOTOMAYOR" w:date="2016-12-20T17:07:00Z"/>
              </w:rPr>
            </w:pPr>
            <w:del w:id="3390"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91" w:author="RAFAEL SOTOMAYOR" w:date="2016-12-20T17:07:00Z"/>
              </w:rPr>
            </w:pPr>
            <w:del w:id="3392"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93" w:author="RAFAEL SOTOMAYOR" w:date="2016-12-20T17:07:00Z"/>
              </w:rPr>
            </w:pPr>
            <w:del w:id="3394"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39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396" w:author="RAFAEL SOTOMAYOR" w:date="2016-12-20T17:07:00Z"/>
              </w:rPr>
            </w:pPr>
            <w:del w:id="3397"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398" w:author="RAFAEL SOTOMAYOR" w:date="2016-12-20T17:07:00Z"/>
              </w:rPr>
            </w:pPr>
            <w:del w:id="3399"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00" w:author="RAFAEL SOTOMAYOR" w:date="2016-12-20T17:07:00Z"/>
              </w:rPr>
            </w:pPr>
            <w:del w:id="3401"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02" w:author="RAFAEL SOTOMAYOR" w:date="2016-12-20T17:07:00Z"/>
              </w:rPr>
            </w:pPr>
            <w:del w:id="3403"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04" w:author="RAFAEL SOTOMAYOR" w:date="2016-12-20T17:07:00Z"/>
              </w:rPr>
            </w:pPr>
            <w:del w:id="3405"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06" w:author="RAFAEL SOTOMAYOR" w:date="2016-12-20T17:07:00Z"/>
              </w:rPr>
            </w:pPr>
            <w:del w:id="3407"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08" w:author="RAFAEL SOTOMAYOR" w:date="2016-12-20T17:07:00Z"/>
              </w:rPr>
            </w:pPr>
            <w:del w:id="3409"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341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411" w:author="RAFAEL SOTOMAYOR" w:date="2016-12-20T17:07:00Z"/>
              </w:rPr>
            </w:pPr>
            <w:del w:id="3412"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13" w:author="RAFAEL SOTOMAYOR" w:date="2016-12-20T17:07:00Z"/>
              </w:rPr>
            </w:pPr>
            <w:del w:id="3414"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15" w:author="RAFAEL SOTOMAYOR" w:date="2016-12-20T17:07:00Z"/>
              </w:rPr>
            </w:pPr>
            <w:del w:id="3416"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17" w:author="RAFAEL SOTOMAYOR" w:date="2016-12-20T17:07:00Z"/>
              </w:rPr>
            </w:pPr>
            <w:del w:id="3418" w:author="RAFAEL SOTOMAYOR" w:date="2016-12-20T17:07:00Z">
              <w:r w:rsidDel="00C66CF8">
                <w:rPr>
                  <w:sz w:val="16"/>
                  <w:szCs w:val="16"/>
                </w:rPr>
                <w:delText>0,00006076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19" w:author="RAFAEL SOTOMAYOR" w:date="2016-12-20T17:07:00Z"/>
              </w:rPr>
            </w:pPr>
            <w:del w:id="3420" w:author="RAFAEL SOTOMAYOR" w:date="2016-12-20T17:07:00Z">
              <w:r w:rsidDel="00C66CF8">
                <w:rPr>
                  <w:sz w:val="16"/>
                  <w:szCs w:val="16"/>
                </w:rPr>
                <w:delText>0,2188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21" w:author="RAFAEL SOTOMAYOR" w:date="2016-12-20T17:07:00Z"/>
              </w:rPr>
            </w:pPr>
            <w:del w:id="3422" w:author="RAFAEL SOTOMAYOR" w:date="2016-12-20T17:07:00Z">
              <w:r w:rsidDel="00C66CF8">
                <w:rPr>
                  <w:sz w:val="16"/>
                  <w:szCs w:val="16"/>
                </w:rPr>
                <w:delText>157,5000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23" w:author="RAFAEL SOTOMAYOR" w:date="2016-12-20T17:07:00Z"/>
              </w:rPr>
            </w:pPr>
            <w:del w:id="3424"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342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426" w:author="RAFAEL SOTOMAYOR" w:date="2016-12-20T17:07:00Z"/>
              </w:rPr>
            </w:pPr>
            <w:del w:id="3427"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28" w:author="RAFAEL SOTOMAYOR" w:date="2016-12-20T17:07:00Z"/>
              </w:rPr>
            </w:pPr>
            <w:del w:id="3429"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30" w:author="RAFAEL SOTOMAYOR" w:date="2016-12-20T17:07:00Z"/>
              </w:rPr>
            </w:pPr>
            <w:del w:id="3431"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32" w:author="RAFAEL SOTOMAYOR" w:date="2016-12-20T17:07:00Z"/>
              </w:rPr>
            </w:pPr>
            <w:del w:id="3433" w:author="RAFAEL SOTOMAYOR" w:date="2016-12-20T17:07:00Z">
              <w:r w:rsidDel="00C66CF8">
                <w:rPr>
                  <w:sz w:val="16"/>
                  <w:szCs w:val="16"/>
                </w:rPr>
                <w:delText>0,00003255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34" w:author="RAFAEL SOTOMAYOR" w:date="2016-12-20T17:07:00Z"/>
              </w:rPr>
            </w:pPr>
            <w:del w:id="3435" w:author="RAFAEL SOTOMAYOR" w:date="2016-12-20T17:07:00Z">
              <w:r w:rsidDel="00C66CF8">
                <w:rPr>
                  <w:sz w:val="16"/>
                  <w:szCs w:val="16"/>
                </w:rPr>
                <w:delText>0,1172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36" w:author="RAFAEL SOTOMAYOR" w:date="2016-12-20T17:07:00Z"/>
              </w:rPr>
            </w:pPr>
            <w:del w:id="3437" w:author="RAFAEL SOTOMAYOR" w:date="2016-12-20T17:07:00Z">
              <w:r w:rsidDel="00C66CF8">
                <w:rPr>
                  <w:sz w:val="16"/>
                  <w:szCs w:val="16"/>
                </w:rPr>
                <w:delText>84,3750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38" w:author="RAFAEL SOTOMAYOR" w:date="2016-12-20T17:07:00Z"/>
              </w:rPr>
            </w:pPr>
            <w:del w:id="3439"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344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441" w:author="RAFAEL SOTOMAYOR" w:date="2016-12-20T17:07:00Z"/>
              </w:rPr>
            </w:pPr>
            <w:del w:id="3442" w:author="RAFAEL SOTOMAYOR" w:date="2016-12-20T17:07:00Z">
              <w:r w:rsidDel="00C66CF8">
                <w:rPr>
                  <w:sz w:val="16"/>
                  <w:szCs w:val="16"/>
                </w:rPr>
                <w:delText>Ofimática Agrícola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43" w:author="RAFAEL SOTOMAYOR" w:date="2016-12-20T17:07:00Z"/>
              </w:rPr>
            </w:pPr>
            <w:del w:id="3444"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45" w:author="RAFAEL SOTOMAYOR" w:date="2016-12-20T17:07:00Z"/>
              </w:rPr>
            </w:pPr>
            <w:del w:id="3446"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47" w:author="RAFAEL SOTOMAYOR" w:date="2016-12-20T17:07:00Z"/>
              </w:rPr>
            </w:pPr>
            <w:del w:id="3448"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49" w:author="RAFAEL SOTOMAYOR" w:date="2016-12-20T17:07:00Z"/>
              </w:rPr>
            </w:pPr>
            <w:del w:id="3450"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51" w:author="RAFAEL SOTOMAYOR" w:date="2016-12-20T17:07:00Z"/>
              </w:rPr>
            </w:pPr>
            <w:del w:id="3452"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53" w:author="RAFAEL SOTOMAYOR" w:date="2016-12-20T17:07:00Z"/>
              </w:rPr>
            </w:pPr>
            <w:del w:id="3454"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3455" w:author="RAFAEL SOTOMAYOR" w:date="2016-12-20T17:07:00Z"/>
        </w:trPr>
        <w:tc>
          <w:tcPr>
            <w:tcW w:w="8890" w:type="dxa"/>
            <w:gridSpan w:val="7"/>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456" w:author="RAFAEL SOTOMAYOR" w:date="2016-12-20T17:07:00Z"/>
              </w:rPr>
            </w:pPr>
            <w:del w:id="3457" w:author="RAFAEL SOTOMAYOR" w:date="2016-12-20T17:07:00Z">
              <w:r w:rsidDel="00C66CF8">
                <w:rPr>
                  <w:b/>
                  <w:color w:val="FFFFFF"/>
                  <w:sz w:val="16"/>
                  <w:szCs w:val="16"/>
                  <w:shd w:val="clear" w:color="auto" w:fill="999999"/>
                </w:rPr>
                <w:delText>Duraznos y Nectarinas</w:delText>
              </w:r>
            </w:del>
          </w:p>
        </w:tc>
      </w:tr>
      <w:tr w:rsidR="00071D81" w:rsidDel="00C66CF8">
        <w:tblPrEx>
          <w:tblCellMar>
            <w:top w:w="0" w:type="dxa"/>
            <w:left w:w="0" w:type="dxa"/>
            <w:bottom w:w="0" w:type="dxa"/>
            <w:right w:w="0" w:type="dxa"/>
          </w:tblCellMar>
        </w:tblPrEx>
        <w:trPr>
          <w:del w:id="3458"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459" w:author="RAFAEL SOTOMAYOR" w:date="2016-12-20T17:07:00Z"/>
              </w:rPr>
            </w:pPr>
            <w:del w:id="3460"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461" w:author="RAFAEL SOTOMAYOR" w:date="2016-12-20T17:07:00Z"/>
              </w:rPr>
            </w:pPr>
            <w:del w:id="3462"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463" w:author="RAFAEL SOTOMAYOR" w:date="2016-12-20T17:07:00Z"/>
              </w:rPr>
            </w:pPr>
            <w:del w:id="3464"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3465" w:author="RAFAEL SOTOMAYOR" w:date="2016-12-20T17:07:00Z"/>
              </w:rPr>
            </w:pPr>
            <w:del w:id="3466"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467" w:author="RAFAEL SOTOMAYOR" w:date="2016-12-20T17:07:00Z"/>
              </w:rPr>
            </w:pPr>
            <w:del w:id="3468"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3469" w:author="RAFAEL SOTOMAYOR" w:date="2016-12-20T17:07:00Z"/>
              </w:rPr>
            </w:pPr>
            <w:del w:id="3470"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471" w:author="RAFAEL SOTOMAYOR" w:date="2016-12-20T17:07:00Z"/>
              </w:rPr>
            </w:pPr>
            <w:del w:id="3472"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3473" w:author="RAFAEL SOTOMAYOR" w:date="2016-12-20T17:07:00Z"/>
              </w:rPr>
            </w:pPr>
            <w:del w:id="3474"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475" w:author="RAFAEL SOTOMAYOR" w:date="2016-12-20T17:07:00Z"/>
              </w:rPr>
            </w:pPr>
            <w:del w:id="3476"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3477" w:author="RAFAEL SOTOMAYOR" w:date="2016-12-20T17:07:00Z"/>
              </w:rPr>
            </w:pPr>
            <w:del w:id="3478"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479" w:author="RAFAEL SOTOMAYOR" w:date="2016-12-20T17:07:00Z"/>
              </w:rPr>
            </w:pPr>
            <w:del w:id="3480" w:author="RAFAEL SOTOMAYOR" w:date="2016-12-20T17:07:00Z">
              <w:r w:rsidDel="00C66CF8">
                <w:rPr>
                  <w:b/>
                  <w:color w:val="FFFFFF"/>
                  <w:sz w:val="16"/>
                  <w:szCs w:val="16"/>
                  <w:shd w:val="clear" w:color="auto" w:fill="999999"/>
                </w:rPr>
                <w:delText>Tamaño Paquete</w:delText>
              </w:r>
            </w:del>
          </w:p>
          <w:p w:rsidR="00071D81" w:rsidDel="00C66CF8" w:rsidRDefault="004423CA">
            <w:pPr>
              <w:contextualSpacing w:val="0"/>
              <w:jc w:val="center"/>
              <w:rPr>
                <w:del w:id="3481" w:author="RAFAEL SOTOMAYOR" w:date="2016-12-20T17:07:00Z"/>
              </w:rPr>
            </w:pPr>
            <w:del w:id="3482"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348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484" w:author="RAFAEL SOTOMAYOR" w:date="2016-12-20T17:07:00Z"/>
              </w:rPr>
            </w:pPr>
            <w:del w:id="3485" w:author="RAFAEL SOTOMAYOR" w:date="2016-12-20T17:07:00Z">
              <w:r w:rsidDel="00C66CF8">
                <w:rPr>
                  <w:sz w:val="16"/>
                  <w:szCs w:val="16"/>
                </w:rPr>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86" w:author="RAFAEL SOTOMAYOR" w:date="2016-12-20T17:07:00Z"/>
              </w:rPr>
            </w:pPr>
            <w:del w:id="3487"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88" w:author="RAFAEL SOTOMAYOR" w:date="2016-12-20T17:07:00Z"/>
              </w:rPr>
            </w:pPr>
            <w:del w:id="3489"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90" w:author="RAFAEL SOTOMAYOR" w:date="2016-12-20T17:07:00Z"/>
              </w:rPr>
            </w:pPr>
            <w:del w:id="3491"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92" w:author="RAFAEL SOTOMAYOR" w:date="2016-12-20T17:07:00Z"/>
              </w:rPr>
            </w:pPr>
            <w:del w:id="3493"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94" w:author="RAFAEL SOTOMAYOR" w:date="2016-12-20T17:07:00Z"/>
              </w:rPr>
            </w:pPr>
            <w:del w:id="3495"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496" w:author="RAFAEL SOTOMAYOR" w:date="2016-12-20T17:07:00Z"/>
              </w:rPr>
            </w:pPr>
            <w:del w:id="3497"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49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499" w:author="RAFAEL SOTOMAYOR" w:date="2016-12-20T17:07:00Z"/>
              </w:rPr>
            </w:pPr>
            <w:del w:id="3500"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01" w:author="RAFAEL SOTOMAYOR" w:date="2016-12-20T17:07:00Z"/>
              </w:rPr>
            </w:pPr>
            <w:del w:id="3502"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03" w:author="RAFAEL SOTOMAYOR" w:date="2016-12-20T17:07:00Z"/>
              </w:rPr>
            </w:pPr>
            <w:del w:id="3504"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05" w:author="RAFAEL SOTOMAYOR" w:date="2016-12-20T17:07:00Z"/>
              </w:rPr>
            </w:pPr>
            <w:del w:id="3506" w:author="RAFAEL SOTOMAYOR" w:date="2016-12-20T17:07:00Z">
              <w:r w:rsidDel="00C66CF8">
                <w:rPr>
                  <w:sz w:val="16"/>
                  <w:szCs w:val="16"/>
                </w:rPr>
                <w:delText>0,00000556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07" w:author="RAFAEL SOTOMAYOR" w:date="2016-12-20T17:07:00Z"/>
              </w:rPr>
            </w:pPr>
            <w:del w:id="3508" w:author="RAFAEL SOTOMAYOR" w:date="2016-12-20T17:07:00Z">
              <w:r w:rsidDel="00C66CF8">
                <w:rPr>
                  <w:sz w:val="16"/>
                  <w:szCs w:val="16"/>
                </w:rPr>
                <w:delText>0,0200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09" w:author="RAFAEL SOTOMAYOR" w:date="2016-12-20T17:07:00Z"/>
              </w:rPr>
            </w:pPr>
            <w:del w:id="3510" w:author="RAFAEL SOTOMAYOR" w:date="2016-12-20T17:07:00Z">
              <w:r w:rsidDel="00C66CF8">
                <w:rPr>
                  <w:sz w:val="16"/>
                  <w:szCs w:val="16"/>
                </w:rPr>
                <w:delText>14,4000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11" w:author="RAFAEL SOTOMAYOR" w:date="2016-12-20T17:07:00Z"/>
              </w:rPr>
            </w:pPr>
            <w:del w:id="3512"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351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514" w:author="RAFAEL SOTOMAYOR" w:date="2016-12-20T17:07:00Z"/>
              </w:rPr>
            </w:pPr>
            <w:del w:id="3515"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16" w:author="RAFAEL SOTOMAYOR" w:date="2016-12-20T17:07:00Z"/>
              </w:rPr>
            </w:pPr>
            <w:del w:id="3517"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18" w:author="RAFAEL SOTOMAYOR" w:date="2016-12-20T17:07:00Z"/>
              </w:rPr>
            </w:pPr>
            <w:del w:id="3519"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20" w:author="RAFAEL SOTOMAYOR" w:date="2016-12-20T17:07:00Z"/>
              </w:rPr>
            </w:pPr>
            <w:del w:id="3521" w:author="RAFAEL SOTOMAYOR" w:date="2016-12-20T17:07:00Z">
              <w:r w:rsidDel="00C66CF8">
                <w:rPr>
                  <w:sz w:val="16"/>
                  <w:szCs w:val="16"/>
                </w:rPr>
                <w:delText>0,00000016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22" w:author="RAFAEL SOTOMAYOR" w:date="2016-12-20T17:07:00Z"/>
              </w:rPr>
            </w:pPr>
            <w:del w:id="3523" w:author="RAFAEL SOTOMAYOR" w:date="2016-12-20T17:07:00Z">
              <w:r w:rsidDel="00C66CF8">
                <w:rPr>
                  <w:sz w:val="16"/>
                  <w:szCs w:val="16"/>
                </w:rPr>
                <w:delText>0,0006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24" w:author="RAFAEL SOTOMAYOR" w:date="2016-12-20T17:07:00Z"/>
              </w:rPr>
            </w:pPr>
            <w:del w:id="3525" w:author="RAFAEL SOTOMAYOR" w:date="2016-12-20T17:07:00Z">
              <w:r w:rsidDel="00C66CF8">
                <w:rPr>
                  <w:sz w:val="16"/>
                  <w:szCs w:val="16"/>
                </w:rPr>
                <w:delText>0,4219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26" w:author="RAFAEL SOTOMAYOR" w:date="2016-12-20T17:07:00Z"/>
              </w:rPr>
            </w:pPr>
            <w:del w:id="3527"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352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529" w:author="RAFAEL SOTOMAYOR" w:date="2016-12-20T17:07:00Z"/>
              </w:rPr>
            </w:pPr>
            <w:del w:id="3530" w:author="RAFAEL SOTOMAYOR" w:date="2016-12-20T17:07:00Z">
              <w:r w:rsidDel="00C66CF8">
                <w:rPr>
                  <w:sz w:val="16"/>
                  <w:szCs w:val="16"/>
                </w:rPr>
                <w:lastRenderedPageBreak/>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31" w:author="RAFAEL SOTOMAYOR" w:date="2016-12-20T17:07:00Z"/>
              </w:rPr>
            </w:pPr>
            <w:del w:id="3532"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33" w:author="RAFAEL SOTOMAYOR" w:date="2016-12-20T17:07:00Z"/>
              </w:rPr>
            </w:pPr>
            <w:del w:id="3534"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35" w:author="RAFAEL SOTOMAYOR" w:date="2016-12-20T17:07:00Z"/>
              </w:rPr>
            </w:pPr>
            <w:del w:id="3536"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37" w:author="RAFAEL SOTOMAYOR" w:date="2016-12-20T17:07:00Z"/>
              </w:rPr>
            </w:pPr>
            <w:del w:id="3538"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39" w:author="RAFAEL SOTOMAYOR" w:date="2016-12-20T17:07:00Z"/>
              </w:rPr>
            </w:pPr>
            <w:del w:id="3540"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41" w:author="RAFAEL SOTOMAYOR" w:date="2016-12-20T17:07:00Z"/>
              </w:rPr>
            </w:pPr>
            <w:del w:id="3542"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54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544" w:author="RAFAEL SOTOMAYOR" w:date="2016-12-20T17:07:00Z"/>
              </w:rPr>
            </w:pPr>
            <w:del w:id="3545" w:author="RAFAEL SOTOMAYOR" w:date="2016-12-20T17:07:00Z">
              <w:r w:rsidDel="00C66CF8">
                <w:rPr>
                  <w:sz w:val="16"/>
                  <w:szCs w:val="16"/>
                </w:rPr>
                <w:delText>Estaci</w:delText>
              </w:r>
              <w:r w:rsidDel="00C66CF8">
                <w:rPr>
                  <w:sz w:val="16"/>
                  <w:szCs w:val="16"/>
                </w:rPr>
                <w:delText>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46" w:author="RAFAEL SOTOMAYOR" w:date="2016-12-20T17:07:00Z"/>
              </w:rPr>
            </w:pPr>
            <w:del w:id="3547"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48" w:author="RAFAEL SOTOMAYOR" w:date="2016-12-20T17:07:00Z"/>
              </w:rPr>
            </w:pPr>
            <w:del w:id="3549"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50" w:author="RAFAEL SOTOMAYOR" w:date="2016-12-20T17:07:00Z"/>
              </w:rPr>
            </w:pPr>
            <w:del w:id="3551"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52" w:author="RAFAEL SOTOMAYOR" w:date="2016-12-20T17:07:00Z"/>
              </w:rPr>
            </w:pPr>
            <w:del w:id="3553"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54" w:author="RAFAEL SOTOMAYOR" w:date="2016-12-20T17:07:00Z"/>
              </w:rPr>
            </w:pPr>
            <w:del w:id="3555"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56" w:author="RAFAEL SOTOMAYOR" w:date="2016-12-20T17:07:00Z"/>
              </w:rPr>
            </w:pPr>
            <w:del w:id="3557"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355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559" w:author="RAFAEL SOTOMAYOR" w:date="2016-12-20T17:07:00Z"/>
              </w:rPr>
            </w:pPr>
            <w:del w:id="3560"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61" w:author="RAFAEL SOTOMAYOR" w:date="2016-12-20T17:07:00Z"/>
              </w:rPr>
            </w:pPr>
            <w:del w:id="3562"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63" w:author="RAFAEL SOTOMAYOR" w:date="2016-12-20T17:07:00Z"/>
              </w:rPr>
            </w:pPr>
            <w:del w:id="3564"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65" w:author="RAFAEL SOTOMAYOR" w:date="2016-12-20T17:07:00Z"/>
              </w:rPr>
            </w:pPr>
            <w:del w:id="3566"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67" w:author="RAFAEL SOTOMAYOR" w:date="2016-12-20T17:07:00Z"/>
              </w:rPr>
            </w:pPr>
            <w:del w:id="3568"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69" w:author="RAFAEL SOTOMAYOR" w:date="2016-12-20T17:07:00Z"/>
              </w:rPr>
            </w:pPr>
            <w:del w:id="3570"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71" w:author="RAFAEL SOTOMAYOR" w:date="2016-12-20T17:07:00Z"/>
              </w:rPr>
            </w:pPr>
            <w:del w:id="3572"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57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574" w:author="RAFAEL SOTOMAYOR" w:date="2016-12-20T17:07:00Z"/>
              </w:rPr>
            </w:pPr>
            <w:del w:id="3575"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76" w:author="RAFAEL SOTOMAYOR" w:date="2016-12-20T17:07:00Z"/>
              </w:rPr>
            </w:pPr>
            <w:del w:id="3577"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78" w:author="RAFAEL SOTOMAYOR" w:date="2016-12-20T17:07:00Z"/>
              </w:rPr>
            </w:pPr>
            <w:del w:id="3579"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80" w:author="RAFAEL SOTOMAYOR" w:date="2016-12-20T17:07:00Z"/>
              </w:rPr>
            </w:pPr>
            <w:del w:id="3581"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82" w:author="RAFAEL SOTOMAYOR" w:date="2016-12-20T17:07:00Z"/>
              </w:rPr>
            </w:pPr>
            <w:del w:id="3583"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84" w:author="RAFAEL SOTOMAYOR" w:date="2016-12-20T17:07:00Z"/>
              </w:rPr>
            </w:pPr>
            <w:del w:id="3585"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86" w:author="RAFAEL SOTOMAYOR" w:date="2016-12-20T17:07:00Z"/>
              </w:rPr>
            </w:pPr>
            <w:del w:id="3587"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58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589" w:author="RAFAEL SOTOMAYOR" w:date="2016-12-20T17:07:00Z"/>
              </w:rPr>
            </w:pPr>
            <w:del w:id="3590"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91" w:author="RAFAEL SOTOMAYOR" w:date="2016-12-20T17:07:00Z"/>
              </w:rPr>
            </w:pPr>
            <w:del w:id="3592"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93" w:author="RAFAEL SOTOMAYOR" w:date="2016-12-20T17:07:00Z"/>
              </w:rPr>
            </w:pPr>
            <w:del w:id="3594"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95" w:author="RAFAEL SOTOMAYOR" w:date="2016-12-20T17:07:00Z"/>
              </w:rPr>
            </w:pPr>
            <w:del w:id="3596"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97" w:author="RAFAEL SOTOMAYOR" w:date="2016-12-20T17:07:00Z"/>
              </w:rPr>
            </w:pPr>
            <w:del w:id="3598"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599" w:author="RAFAEL SOTOMAYOR" w:date="2016-12-20T17:07:00Z"/>
              </w:rPr>
            </w:pPr>
            <w:del w:id="3600"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01" w:author="RAFAEL SOTOMAYOR" w:date="2016-12-20T17:07:00Z"/>
              </w:rPr>
            </w:pPr>
            <w:del w:id="3602"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360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604" w:author="RAFAEL SOTOMAYOR" w:date="2016-12-20T17:07:00Z"/>
              </w:rPr>
            </w:pPr>
            <w:del w:id="3605"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06" w:author="RAFAEL SOTOMAYOR" w:date="2016-12-20T17:07:00Z"/>
              </w:rPr>
            </w:pPr>
            <w:del w:id="3607" w:author="RAFAEL SOTOMAYOR" w:date="2016-12-20T17:07:00Z">
              <w:r w:rsidDel="00C66CF8">
                <w:rPr>
                  <w:sz w:val="16"/>
                  <w:szCs w:val="16"/>
                </w:rPr>
                <w:delText>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08" w:author="RAFAEL SOTOMAYOR" w:date="2016-12-20T17:07:00Z"/>
              </w:rPr>
            </w:pPr>
            <w:del w:id="3609"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10" w:author="RAFAEL SOTOMAYOR" w:date="2016-12-20T17:07:00Z"/>
              </w:rPr>
            </w:pPr>
            <w:del w:id="3611" w:author="RAFAEL SOTOMAYOR" w:date="2016-12-20T17:07:00Z">
              <w:r w:rsidDel="00C66CF8">
                <w:rPr>
                  <w:sz w:val="16"/>
                  <w:szCs w:val="16"/>
                </w:rPr>
                <w:delText>0,00000000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12" w:author="RAFAEL SOTOMAYOR" w:date="2016-12-20T17:07:00Z"/>
              </w:rPr>
            </w:pPr>
            <w:del w:id="3613" w:author="RAFAEL SOTOMAYOR" w:date="2016-12-20T17:07:00Z">
              <w:r w:rsidDel="00C66CF8">
                <w:rPr>
                  <w:sz w:val="16"/>
                  <w:szCs w:val="16"/>
                </w:rPr>
                <w:delText>0,0000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14" w:author="RAFAEL SOTOMAYOR" w:date="2016-12-20T17:07:00Z"/>
              </w:rPr>
            </w:pPr>
            <w:del w:id="3615" w:author="RAFAEL SOTOMAYOR" w:date="2016-12-20T17:07:00Z">
              <w:r w:rsidDel="00C66CF8">
                <w:rPr>
                  <w:sz w:val="16"/>
                  <w:szCs w:val="16"/>
                </w:rPr>
                <w:delText>0,0000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16" w:author="RAFAEL SOTOMAYOR" w:date="2016-12-20T17:07:00Z"/>
              </w:rPr>
            </w:pPr>
            <w:del w:id="3617"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361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619" w:author="RAFAEL SOTOMAYOR" w:date="2016-12-20T17:07:00Z"/>
              </w:rPr>
            </w:pPr>
            <w:del w:id="3620"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21" w:author="RAFAEL SOTOMAYOR" w:date="2016-12-20T17:07:00Z"/>
              </w:rPr>
            </w:pPr>
            <w:del w:id="3622" w:author="RAFAEL SOTOMAYOR" w:date="2016-12-20T17:07:00Z">
              <w:r w:rsidDel="00C66CF8">
                <w:rPr>
                  <w:sz w:val="16"/>
                  <w:szCs w:val="16"/>
                </w:rPr>
                <w:delText>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23" w:author="RAFAEL SOTOMAYOR" w:date="2016-12-20T17:07:00Z"/>
              </w:rPr>
            </w:pPr>
            <w:del w:id="3624"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25" w:author="RAFAEL SOTOMAYOR" w:date="2016-12-20T17:07:00Z"/>
              </w:rPr>
            </w:pPr>
            <w:del w:id="3626" w:author="RAFAEL SOTOMAYOR" w:date="2016-12-20T17:07:00Z">
              <w:r w:rsidDel="00C66CF8">
                <w:rPr>
                  <w:sz w:val="16"/>
                  <w:szCs w:val="16"/>
                </w:rPr>
                <w:delText>0,00000000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27" w:author="RAFAEL SOTOMAYOR" w:date="2016-12-20T17:07:00Z"/>
              </w:rPr>
            </w:pPr>
            <w:del w:id="3628" w:author="RAFAEL SOTOMAYOR" w:date="2016-12-20T17:07:00Z">
              <w:r w:rsidDel="00C66CF8">
                <w:rPr>
                  <w:sz w:val="16"/>
                  <w:szCs w:val="16"/>
                </w:rPr>
                <w:delText>0,0000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29" w:author="RAFAEL SOTOMAYOR" w:date="2016-12-20T17:07:00Z"/>
              </w:rPr>
            </w:pPr>
            <w:del w:id="3630" w:author="RAFAEL SOTOMAYOR" w:date="2016-12-20T17:07:00Z">
              <w:r w:rsidDel="00C66CF8">
                <w:rPr>
                  <w:sz w:val="16"/>
                  <w:szCs w:val="16"/>
                </w:rPr>
                <w:delText>0,0000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31" w:author="RAFAEL SOTOMAYOR" w:date="2016-12-20T17:07:00Z"/>
              </w:rPr>
            </w:pPr>
            <w:del w:id="3632"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363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634" w:author="RAFAEL SOTOMAYOR" w:date="2016-12-20T17:07:00Z"/>
              </w:rPr>
            </w:pPr>
            <w:del w:id="3635" w:author="RAFAEL SOTOMAYOR" w:date="2016-12-20T17:07:00Z">
              <w:r w:rsidDel="00C66CF8">
                <w:rPr>
                  <w:sz w:val="16"/>
                  <w:szCs w:val="16"/>
                </w:rPr>
                <w:delText>Ofimática Agrícola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36" w:author="RAFAEL SOTOMAYOR" w:date="2016-12-20T17:07:00Z"/>
              </w:rPr>
            </w:pPr>
            <w:del w:id="3637"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38" w:author="RAFAEL SOTOMAYOR" w:date="2016-12-20T17:07:00Z"/>
              </w:rPr>
            </w:pPr>
            <w:del w:id="3639"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40" w:author="RAFAEL SOTOMAYOR" w:date="2016-12-20T17:07:00Z"/>
              </w:rPr>
            </w:pPr>
            <w:del w:id="3641"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42" w:author="RAFAEL SOTOMAYOR" w:date="2016-12-20T17:07:00Z"/>
              </w:rPr>
            </w:pPr>
            <w:del w:id="3643"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44" w:author="RAFAEL SOTOMAYOR" w:date="2016-12-20T17:07:00Z"/>
              </w:rPr>
            </w:pPr>
            <w:del w:id="3645"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46" w:author="RAFAEL SOTOMAYOR" w:date="2016-12-20T17:07:00Z"/>
              </w:rPr>
            </w:pPr>
            <w:del w:id="3647"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3648" w:author="RAFAEL SOTOMAYOR" w:date="2016-12-20T17:07:00Z"/>
        </w:trPr>
        <w:tc>
          <w:tcPr>
            <w:tcW w:w="8890" w:type="dxa"/>
            <w:gridSpan w:val="7"/>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649" w:author="RAFAEL SOTOMAYOR" w:date="2016-12-20T17:07:00Z"/>
              </w:rPr>
            </w:pPr>
            <w:del w:id="3650" w:author="RAFAEL SOTOMAYOR" w:date="2016-12-20T17:07:00Z">
              <w:r w:rsidDel="00C66CF8">
                <w:rPr>
                  <w:b/>
                  <w:color w:val="FFFFFF"/>
                  <w:sz w:val="16"/>
                  <w:szCs w:val="16"/>
                  <w:shd w:val="clear" w:color="auto" w:fill="999999"/>
                </w:rPr>
                <w:delText>Kiwi</w:delText>
              </w:r>
            </w:del>
          </w:p>
        </w:tc>
      </w:tr>
      <w:tr w:rsidR="00071D81" w:rsidDel="00C66CF8">
        <w:tblPrEx>
          <w:tblCellMar>
            <w:top w:w="0" w:type="dxa"/>
            <w:left w:w="0" w:type="dxa"/>
            <w:bottom w:w="0" w:type="dxa"/>
            <w:right w:w="0" w:type="dxa"/>
          </w:tblCellMar>
        </w:tblPrEx>
        <w:trPr>
          <w:del w:id="3651"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652" w:author="RAFAEL SOTOMAYOR" w:date="2016-12-20T17:07:00Z"/>
              </w:rPr>
            </w:pPr>
            <w:del w:id="3653"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654" w:author="RAFAEL SOTOMAYOR" w:date="2016-12-20T17:07:00Z"/>
              </w:rPr>
            </w:pPr>
            <w:del w:id="3655"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656" w:author="RAFAEL SOTOMAYOR" w:date="2016-12-20T17:07:00Z"/>
              </w:rPr>
            </w:pPr>
            <w:del w:id="3657"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3658" w:author="RAFAEL SOTOMAYOR" w:date="2016-12-20T17:07:00Z"/>
              </w:rPr>
            </w:pPr>
            <w:del w:id="3659"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660" w:author="RAFAEL SOTOMAYOR" w:date="2016-12-20T17:07:00Z"/>
              </w:rPr>
            </w:pPr>
            <w:del w:id="3661"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3662" w:author="RAFAEL SOTOMAYOR" w:date="2016-12-20T17:07:00Z"/>
              </w:rPr>
            </w:pPr>
            <w:del w:id="3663"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664" w:author="RAFAEL SOTOMAYOR" w:date="2016-12-20T17:07:00Z"/>
              </w:rPr>
            </w:pPr>
            <w:del w:id="3665"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3666" w:author="RAFAEL SOTOMAYOR" w:date="2016-12-20T17:07:00Z"/>
              </w:rPr>
            </w:pPr>
            <w:del w:id="3667"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668" w:author="RAFAEL SOTOMAYOR" w:date="2016-12-20T17:07:00Z"/>
              </w:rPr>
            </w:pPr>
            <w:del w:id="3669"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3670" w:author="RAFAEL SOTOMAYOR" w:date="2016-12-20T17:07:00Z"/>
              </w:rPr>
            </w:pPr>
            <w:del w:id="3671"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672" w:author="RAFAEL SOTOMAYOR" w:date="2016-12-20T17:07:00Z"/>
              </w:rPr>
            </w:pPr>
            <w:del w:id="3673" w:author="RAFAEL SOTOMAYOR" w:date="2016-12-20T17:07:00Z">
              <w:r w:rsidDel="00C66CF8">
                <w:rPr>
                  <w:b/>
                  <w:color w:val="FFFFFF"/>
                  <w:sz w:val="16"/>
                  <w:szCs w:val="16"/>
                  <w:shd w:val="clear" w:color="auto" w:fill="999999"/>
                </w:rPr>
                <w:delText>Tamaño Paquete</w:delText>
              </w:r>
            </w:del>
          </w:p>
          <w:p w:rsidR="00071D81" w:rsidDel="00C66CF8" w:rsidRDefault="004423CA">
            <w:pPr>
              <w:contextualSpacing w:val="0"/>
              <w:jc w:val="center"/>
              <w:rPr>
                <w:del w:id="3674" w:author="RAFAEL SOTOMAYOR" w:date="2016-12-20T17:07:00Z"/>
              </w:rPr>
            </w:pPr>
            <w:del w:id="3675"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367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677" w:author="RAFAEL SOTOMAYOR" w:date="2016-12-20T17:07:00Z"/>
              </w:rPr>
            </w:pPr>
            <w:del w:id="3678" w:author="RAFAEL SOTOMAYOR" w:date="2016-12-20T17:07:00Z">
              <w:r w:rsidDel="00C66CF8">
                <w:rPr>
                  <w:sz w:val="16"/>
                  <w:szCs w:val="16"/>
                </w:rPr>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79" w:author="RAFAEL SOTOMAYOR" w:date="2016-12-20T17:07:00Z"/>
              </w:rPr>
            </w:pPr>
            <w:del w:id="3680"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81" w:author="RAFAEL SOTOMAYOR" w:date="2016-12-20T17:07:00Z"/>
              </w:rPr>
            </w:pPr>
            <w:del w:id="3682"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83" w:author="RAFAEL SOTOMAYOR" w:date="2016-12-20T17:07:00Z"/>
              </w:rPr>
            </w:pPr>
            <w:del w:id="3684"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85" w:author="RAFAEL SOTOMAYOR" w:date="2016-12-20T17:07:00Z"/>
              </w:rPr>
            </w:pPr>
            <w:del w:id="3686"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87" w:author="RAFAEL SOTOMAYOR" w:date="2016-12-20T17:07:00Z"/>
              </w:rPr>
            </w:pPr>
            <w:del w:id="3688"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89" w:author="RAFAEL SOTOMAYOR" w:date="2016-12-20T17:07:00Z"/>
              </w:rPr>
            </w:pPr>
            <w:del w:id="3690"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69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692" w:author="RAFAEL SOTOMAYOR" w:date="2016-12-20T17:07:00Z"/>
              </w:rPr>
            </w:pPr>
            <w:del w:id="3693"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94" w:author="RAFAEL SOTOMAYOR" w:date="2016-12-20T17:07:00Z"/>
              </w:rPr>
            </w:pPr>
            <w:del w:id="3695"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96" w:author="RAFAEL SOTOMAYOR" w:date="2016-12-20T17:07:00Z"/>
              </w:rPr>
            </w:pPr>
            <w:del w:id="3697"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698" w:author="RAFAEL SOTOMAYOR" w:date="2016-12-20T17:07:00Z"/>
              </w:rPr>
            </w:pPr>
            <w:del w:id="3699" w:author="RAFAEL SOTOMAYOR" w:date="2016-12-20T17:07:00Z">
              <w:r w:rsidDel="00C66CF8">
                <w:rPr>
                  <w:sz w:val="16"/>
                  <w:szCs w:val="16"/>
                </w:rPr>
                <w:delText>0,00000556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00" w:author="RAFAEL SOTOMAYOR" w:date="2016-12-20T17:07:00Z"/>
              </w:rPr>
            </w:pPr>
            <w:del w:id="3701" w:author="RAFAEL SOTOMAYOR" w:date="2016-12-20T17:07:00Z">
              <w:r w:rsidDel="00C66CF8">
                <w:rPr>
                  <w:sz w:val="16"/>
                  <w:szCs w:val="16"/>
                </w:rPr>
                <w:delText>0,0200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02" w:author="RAFAEL SOTOMAYOR" w:date="2016-12-20T17:07:00Z"/>
              </w:rPr>
            </w:pPr>
            <w:del w:id="3703" w:author="RAFAEL SOTOMAYOR" w:date="2016-12-20T17:07:00Z">
              <w:r w:rsidDel="00C66CF8">
                <w:rPr>
                  <w:sz w:val="16"/>
                  <w:szCs w:val="16"/>
                </w:rPr>
                <w:delText>14,4000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04" w:author="RAFAEL SOTOMAYOR" w:date="2016-12-20T17:07:00Z"/>
              </w:rPr>
            </w:pPr>
            <w:del w:id="3705"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370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707" w:author="RAFAEL SOTOMAYOR" w:date="2016-12-20T17:07:00Z"/>
              </w:rPr>
            </w:pPr>
            <w:del w:id="3708"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09" w:author="RAFAEL SOTOMAYOR" w:date="2016-12-20T17:07:00Z"/>
              </w:rPr>
            </w:pPr>
            <w:del w:id="3710"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11" w:author="RAFAEL SOTOMAYOR" w:date="2016-12-20T17:07:00Z"/>
              </w:rPr>
            </w:pPr>
            <w:del w:id="3712"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13" w:author="RAFAEL SOTOMAYOR" w:date="2016-12-20T17:07:00Z"/>
              </w:rPr>
            </w:pPr>
            <w:del w:id="3714" w:author="RAFAEL SOTOMAYOR" w:date="2016-12-20T17:07:00Z">
              <w:r w:rsidDel="00C66CF8">
                <w:rPr>
                  <w:sz w:val="16"/>
                  <w:szCs w:val="16"/>
                </w:rPr>
                <w:delText>0,00000016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15" w:author="RAFAEL SOTOMAYOR" w:date="2016-12-20T17:07:00Z"/>
              </w:rPr>
            </w:pPr>
            <w:del w:id="3716" w:author="RAFAEL SOTOMAYOR" w:date="2016-12-20T17:07:00Z">
              <w:r w:rsidDel="00C66CF8">
                <w:rPr>
                  <w:sz w:val="16"/>
                  <w:szCs w:val="16"/>
                </w:rPr>
                <w:delText>0,0006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17" w:author="RAFAEL SOTOMAYOR" w:date="2016-12-20T17:07:00Z"/>
              </w:rPr>
            </w:pPr>
            <w:del w:id="3718" w:author="RAFAEL SOTOMAYOR" w:date="2016-12-20T17:07:00Z">
              <w:r w:rsidDel="00C66CF8">
                <w:rPr>
                  <w:sz w:val="16"/>
                  <w:szCs w:val="16"/>
                </w:rPr>
                <w:delText>0,4219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19" w:author="RAFAEL SOTOMAYOR" w:date="2016-12-20T17:07:00Z"/>
              </w:rPr>
            </w:pPr>
            <w:del w:id="3720"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372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722" w:author="RAFAEL SOTOMAYOR" w:date="2016-12-20T17:07:00Z"/>
              </w:rPr>
            </w:pPr>
            <w:del w:id="3723"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24" w:author="RAFAEL SOTOMAYOR" w:date="2016-12-20T17:07:00Z"/>
              </w:rPr>
            </w:pPr>
            <w:del w:id="3725"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26" w:author="RAFAEL SOTOMAYOR" w:date="2016-12-20T17:07:00Z"/>
              </w:rPr>
            </w:pPr>
            <w:del w:id="3727"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28" w:author="RAFAEL SOTOMAYOR" w:date="2016-12-20T17:07:00Z"/>
              </w:rPr>
            </w:pPr>
            <w:del w:id="3729"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30" w:author="RAFAEL SOTOMAYOR" w:date="2016-12-20T17:07:00Z"/>
              </w:rPr>
            </w:pPr>
            <w:del w:id="3731"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32" w:author="RAFAEL SOTOMAYOR" w:date="2016-12-20T17:07:00Z"/>
              </w:rPr>
            </w:pPr>
            <w:del w:id="3733"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34" w:author="RAFAEL SOTOMAYOR" w:date="2016-12-20T17:07:00Z"/>
              </w:rPr>
            </w:pPr>
            <w:del w:id="3735"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73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737" w:author="RAFAEL SOTOMAYOR" w:date="2016-12-20T17:07:00Z"/>
              </w:rPr>
            </w:pPr>
            <w:del w:id="3738" w:author="RAFAEL SOTOMAYOR" w:date="2016-12-20T17:07:00Z">
              <w:r w:rsidDel="00C66CF8">
                <w:rPr>
                  <w:sz w:val="16"/>
                  <w:szCs w:val="16"/>
                </w:rPr>
                <w:delText>Estaci</w:delText>
              </w:r>
              <w:r w:rsidDel="00C66CF8">
                <w:rPr>
                  <w:sz w:val="16"/>
                  <w:szCs w:val="16"/>
                </w:rPr>
                <w:delText>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39" w:author="RAFAEL SOTOMAYOR" w:date="2016-12-20T17:07:00Z"/>
              </w:rPr>
            </w:pPr>
            <w:del w:id="3740"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41" w:author="RAFAEL SOTOMAYOR" w:date="2016-12-20T17:07:00Z"/>
              </w:rPr>
            </w:pPr>
            <w:del w:id="3742"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43" w:author="RAFAEL SOTOMAYOR" w:date="2016-12-20T17:07:00Z"/>
              </w:rPr>
            </w:pPr>
            <w:del w:id="3744"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45" w:author="RAFAEL SOTOMAYOR" w:date="2016-12-20T17:07:00Z"/>
              </w:rPr>
            </w:pPr>
            <w:del w:id="3746"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47" w:author="RAFAEL SOTOMAYOR" w:date="2016-12-20T17:07:00Z"/>
              </w:rPr>
            </w:pPr>
            <w:del w:id="3748"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49" w:author="RAFAEL SOTOMAYOR" w:date="2016-12-20T17:07:00Z"/>
              </w:rPr>
            </w:pPr>
            <w:del w:id="3750"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375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752" w:author="RAFAEL SOTOMAYOR" w:date="2016-12-20T17:07:00Z"/>
              </w:rPr>
            </w:pPr>
            <w:del w:id="3753"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54" w:author="RAFAEL SOTOMAYOR" w:date="2016-12-20T17:07:00Z"/>
              </w:rPr>
            </w:pPr>
            <w:del w:id="3755"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56" w:author="RAFAEL SOTOMAYOR" w:date="2016-12-20T17:07:00Z"/>
              </w:rPr>
            </w:pPr>
            <w:del w:id="3757"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58" w:author="RAFAEL SOTOMAYOR" w:date="2016-12-20T17:07:00Z"/>
              </w:rPr>
            </w:pPr>
            <w:del w:id="3759"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60" w:author="RAFAEL SOTOMAYOR" w:date="2016-12-20T17:07:00Z"/>
              </w:rPr>
            </w:pPr>
            <w:del w:id="3761"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62" w:author="RAFAEL SOTOMAYOR" w:date="2016-12-20T17:07:00Z"/>
              </w:rPr>
            </w:pPr>
            <w:del w:id="3763"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64" w:author="RAFAEL SOTOMAYOR" w:date="2016-12-20T17:07:00Z"/>
              </w:rPr>
            </w:pPr>
            <w:del w:id="3765"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76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767" w:author="RAFAEL SOTOMAYOR" w:date="2016-12-20T17:07:00Z"/>
              </w:rPr>
            </w:pPr>
            <w:del w:id="3768"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69" w:author="RAFAEL SOTOMAYOR" w:date="2016-12-20T17:07:00Z"/>
              </w:rPr>
            </w:pPr>
            <w:del w:id="3770"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71" w:author="RAFAEL SOTOMAYOR" w:date="2016-12-20T17:07:00Z"/>
              </w:rPr>
            </w:pPr>
            <w:del w:id="3772"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73" w:author="RAFAEL SOTOMAYOR" w:date="2016-12-20T17:07:00Z"/>
              </w:rPr>
            </w:pPr>
            <w:del w:id="3774"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75" w:author="RAFAEL SOTOMAYOR" w:date="2016-12-20T17:07:00Z"/>
              </w:rPr>
            </w:pPr>
            <w:del w:id="3776"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77" w:author="RAFAEL SOTOMAYOR" w:date="2016-12-20T17:07:00Z"/>
              </w:rPr>
            </w:pPr>
            <w:del w:id="3778"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79" w:author="RAFAEL SOTOMAYOR" w:date="2016-12-20T17:07:00Z"/>
              </w:rPr>
            </w:pPr>
            <w:del w:id="3780"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78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782" w:author="RAFAEL SOTOMAYOR" w:date="2016-12-20T17:07:00Z"/>
              </w:rPr>
            </w:pPr>
            <w:del w:id="3783"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84" w:author="RAFAEL SOTOMAYOR" w:date="2016-12-20T17:07:00Z"/>
              </w:rPr>
            </w:pPr>
            <w:del w:id="3785"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86" w:author="RAFAEL SOTOMAYOR" w:date="2016-12-20T17:07:00Z"/>
              </w:rPr>
            </w:pPr>
            <w:del w:id="3787"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88" w:author="RAFAEL SOTOMAYOR" w:date="2016-12-20T17:07:00Z"/>
              </w:rPr>
            </w:pPr>
            <w:del w:id="3789"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90" w:author="RAFAEL SOTOMAYOR" w:date="2016-12-20T17:07:00Z"/>
              </w:rPr>
            </w:pPr>
            <w:del w:id="3791"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92" w:author="RAFAEL SOTOMAYOR" w:date="2016-12-20T17:07:00Z"/>
              </w:rPr>
            </w:pPr>
            <w:del w:id="3793"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94" w:author="RAFAEL SOTOMAYOR" w:date="2016-12-20T17:07:00Z"/>
              </w:rPr>
            </w:pPr>
            <w:del w:id="3795"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379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797" w:author="RAFAEL SOTOMAYOR" w:date="2016-12-20T17:07:00Z"/>
              </w:rPr>
            </w:pPr>
            <w:del w:id="3798"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799" w:author="RAFAEL SOTOMAYOR" w:date="2016-12-20T17:07:00Z"/>
              </w:rPr>
            </w:pPr>
            <w:del w:id="3800"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01" w:author="RAFAEL SOTOMAYOR" w:date="2016-12-20T17:07:00Z"/>
              </w:rPr>
            </w:pPr>
            <w:del w:id="3802"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03" w:author="RAFAEL SOTOMAYOR" w:date="2016-12-20T17:07:00Z"/>
              </w:rPr>
            </w:pPr>
            <w:del w:id="3804" w:author="RAFAEL SOTOMAYOR" w:date="2016-12-20T17:07:00Z">
              <w:r w:rsidDel="00C66CF8">
                <w:rPr>
                  <w:sz w:val="16"/>
                  <w:szCs w:val="16"/>
                </w:rPr>
                <w:delText>0,00015191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05" w:author="RAFAEL SOTOMAYOR" w:date="2016-12-20T17:07:00Z"/>
              </w:rPr>
            </w:pPr>
            <w:del w:id="3806" w:author="RAFAEL SOTOMAYOR" w:date="2016-12-20T17:07:00Z">
              <w:r w:rsidDel="00C66CF8">
                <w:rPr>
                  <w:sz w:val="16"/>
                  <w:szCs w:val="16"/>
                </w:rPr>
                <w:delText>0,5469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07" w:author="RAFAEL SOTOMAYOR" w:date="2016-12-20T17:07:00Z"/>
              </w:rPr>
            </w:pPr>
            <w:del w:id="3808" w:author="RAFAEL SOTOMAYOR" w:date="2016-12-20T17:07:00Z">
              <w:r w:rsidDel="00C66CF8">
                <w:rPr>
                  <w:sz w:val="16"/>
                  <w:szCs w:val="16"/>
                </w:rPr>
                <w:delText>393,7500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09" w:author="RAFAEL SOTOMAYOR" w:date="2016-12-20T17:07:00Z"/>
              </w:rPr>
            </w:pPr>
            <w:del w:id="3810"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381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812" w:author="RAFAEL SOTOMAYOR" w:date="2016-12-20T17:07:00Z"/>
              </w:rPr>
            </w:pPr>
            <w:del w:id="3813"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14" w:author="RAFAEL SOTOMAYOR" w:date="2016-12-20T17:07:00Z"/>
              </w:rPr>
            </w:pPr>
            <w:del w:id="3815"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16" w:author="RAFAEL SOTOMAYOR" w:date="2016-12-20T17:07:00Z"/>
              </w:rPr>
            </w:pPr>
            <w:del w:id="3817"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18" w:author="RAFAEL SOTOMAYOR" w:date="2016-12-20T17:07:00Z"/>
              </w:rPr>
            </w:pPr>
            <w:del w:id="3819" w:author="RAFAEL SOTOMAYOR" w:date="2016-12-20T17:07:00Z">
              <w:r w:rsidDel="00C66CF8">
                <w:rPr>
                  <w:sz w:val="16"/>
                  <w:szCs w:val="16"/>
                </w:rPr>
                <w:delText>0,00003255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20" w:author="RAFAEL SOTOMAYOR" w:date="2016-12-20T17:07:00Z"/>
              </w:rPr>
            </w:pPr>
            <w:del w:id="3821" w:author="RAFAEL SOTOMAYOR" w:date="2016-12-20T17:07:00Z">
              <w:r w:rsidDel="00C66CF8">
                <w:rPr>
                  <w:sz w:val="16"/>
                  <w:szCs w:val="16"/>
                </w:rPr>
                <w:delText>0,1172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22" w:author="RAFAEL SOTOMAYOR" w:date="2016-12-20T17:07:00Z"/>
              </w:rPr>
            </w:pPr>
            <w:del w:id="3823" w:author="RAFAEL SOTOMAYOR" w:date="2016-12-20T17:07:00Z">
              <w:r w:rsidDel="00C66CF8">
                <w:rPr>
                  <w:sz w:val="16"/>
                  <w:szCs w:val="16"/>
                </w:rPr>
                <w:delText>84,3750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24" w:author="RAFAEL SOTOMAYOR" w:date="2016-12-20T17:07:00Z"/>
              </w:rPr>
            </w:pPr>
            <w:del w:id="3825"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382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827" w:author="RAFAEL SOTOMAYOR" w:date="2016-12-20T17:07:00Z"/>
              </w:rPr>
            </w:pPr>
            <w:del w:id="3828" w:author="RAFAEL SOTOMAYOR" w:date="2016-12-20T17:07:00Z">
              <w:r w:rsidDel="00C66CF8">
                <w:rPr>
                  <w:sz w:val="16"/>
                  <w:szCs w:val="16"/>
                </w:rPr>
                <w:delText>Ofimática Agrícola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29" w:author="RAFAEL SOTOMAYOR" w:date="2016-12-20T17:07:00Z"/>
              </w:rPr>
            </w:pPr>
            <w:del w:id="3830"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31" w:author="RAFAEL SOTOMAYOR" w:date="2016-12-20T17:07:00Z"/>
              </w:rPr>
            </w:pPr>
            <w:del w:id="3832"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33" w:author="RAFAEL SOTOMAYOR" w:date="2016-12-20T17:07:00Z"/>
              </w:rPr>
            </w:pPr>
            <w:del w:id="3834"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35" w:author="RAFAEL SOTOMAYOR" w:date="2016-12-20T17:07:00Z"/>
              </w:rPr>
            </w:pPr>
            <w:del w:id="3836"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37" w:author="RAFAEL SOTOMAYOR" w:date="2016-12-20T17:07:00Z"/>
              </w:rPr>
            </w:pPr>
            <w:del w:id="3838"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39" w:author="RAFAEL SOTOMAYOR" w:date="2016-12-20T17:07:00Z"/>
              </w:rPr>
            </w:pPr>
            <w:del w:id="3840"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3841" w:author="RAFAEL SOTOMAYOR" w:date="2016-12-20T17:07:00Z"/>
        </w:trPr>
        <w:tc>
          <w:tcPr>
            <w:tcW w:w="8890" w:type="dxa"/>
            <w:gridSpan w:val="7"/>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842" w:author="RAFAEL SOTOMAYOR" w:date="2016-12-20T17:07:00Z"/>
              </w:rPr>
            </w:pPr>
            <w:del w:id="3843" w:author="RAFAEL SOTOMAYOR" w:date="2016-12-20T17:07:00Z">
              <w:r w:rsidDel="00C66CF8">
                <w:rPr>
                  <w:b/>
                  <w:color w:val="FFFFFF"/>
                  <w:sz w:val="16"/>
                  <w:szCs w:val="16"/>
                  <w:shd w:val="clear" w:color="auto" w:fill="999999"/>
                </w:rPr>
                <w:delText>Nuez</w:delText>
              </w:r>
            </w:del>
          </w:p>
        </w:tc>
      </w:tr>
      <w:tr w:rsidR="00071D81" w:rsidDel="00C66CF8">
        <w:tblPrEx>
          <w:tblCellMar>
            <w:top w:w="0" w:type="dxa"/>
            <w:left w:w="0" w:type="dxa"/>
            <w:bottom w:w="0" w:type="dxa"/>
            <w:right w:w="0" w:type="dxa"/>
          </w:tblCellMar>
        </w:tblPrEx>
        <w:trPr>
          <w:del w:id="3844"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845" w:author="RAFAEL SOTOMAYOR" w:date="2016-12-20T17:07:00Z"/>
              </w:rPr>
            </w:pPr>
            <w:del w:id="3846"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847" w:author="RAFAEL SOTOMAYOR" w:date="2016-12-20T17:07:00Z"/>
              </w:rPr>
            </w:pPr>
            <w:del w:id="3848"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849" w:author="RAFAEL SOTOMAYOR" w:date="2016-12-20T17:07:00Z"/>
              </w:rPr>
            </w:pPr>
            <w:del w:id="3850"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3851" w:author="RAFAEL SOTOMAYOR" w:date="2016-12-20T17:07:00Z"/>
              </w:rPr>
            </w:pPr>
            <w:del w:id="3852"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853" w:author="RAFAEL SOTOMAYOR" w:date="2016-12-20T17:07:00Z"/>
              </w:rPr>
            </w:pPr>
            <w:del w:id="3854"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3855" w:author="RAFAEL SOTOMAYOR" w:date="2016-12-20T17:07:00Z"/>
              </w:rPr>
            </w:pPr>
            <w:del w:id="3856"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857" w:author="RAFAEL SOTOMAYOR" w:date="2016-12-20T17:07:00Z"/>
              </w:rPr>
            </w:pPr>
            <w:del w:id="3858"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3859" w:author="RAFAEL SOTOMAYOR" w:date="2016-12-20T17:07:00Z"/>
              </w:rPr>
            </w:pPr>
            <w:del w:id="3860"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861" w:author="RAFAEL SOTOMAYOR" w:date="2016-12-20T17:07:00Z"/>
              </w:rPr>
            </w:pPr>
            <w:del w:id="3862"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3863" w:author="RAFAEL SOTOMAYOR" w:date="2016-12-20T17:07:00Z"/>
              </w:rPr>
            </w:pPr>
            <w:del w:id="3864"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3865" w:author="RAFAEL SOTOMAYOR" w:date="2016-12-20T17:07:00Z"/>
              </w:rPr>
            </w:pPr>
            <w:del w:id="3866" w:author="RAFAEL SOTOMAYOR" w:date="2016-12-20T17:07:00Z">
              <w:r w:rsidDel="00C66CF8">
                <w:rPr>
                  <w:b/>
                  <w:color w:val="FFFFFF"/>
                  <w:sz w:val="16"/>
                  <w:szCs w:val="16"/>
                  <w:shd w:val="clear" w:color="auto" w:fill="999999"/>
                </w:rPr>
                <w:delText>Tama</w:delText>
              </w:r>
              <w:r w:rsidDel="00C66CF8">
                <w:rPr>
                  <w:b/>
                  <w:color w:val="FFFFFF"/>
                  <w:sz w:val="16"/>
                  <w:szCs w:val="16"/>
                  <w:shd w:val="clear" w:color="auto" w:fill="999999"/>
                </w:rPr>
                <w:delText>ño Paquete</w:delText>
              </w:r>
            </w:del>
          </w:p>
          <w:p w:rsidR="00071D81" w:rsidDel="00C66CF8" w:rsidRDefault="004423CA">
            <w:pPr>
              <w:contextualSpacing w:val="0"/>
              <w:jc w:val="center"/>
              <w:rPr>
                <w:del w:id="3867" w:author="RAFAEL SOTOMAYOR" w:date="2016-12-20T17:07:00Z"/>
              </w:rPr>
            </w:pPr>
            <w:del w:id="3868"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3869"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870" w:author="RAFAEL SOTOMAYOR" w:date="2016-12-20T17:07:00Z"/>
              </w:rPr>
            </w:pPr>
            <w:del w:id="3871" w:author="RAFAEL SOTOMAYOR" w:date="2016-12-20T17:07:00Z">
              <w:r w:rsidDel="00C66CF8">
                <w:rPr>
                  <w:sz w:val="16"/>
                  <w:szCs w:val="16"/>
                </w:rPr>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72" w:author="RAFAEL SOTOMAYOR" w:date="2016-12-20T17:07:00Z"/>
              </w:rPr>
            </w:pPr>
            <w:del w:id="3873"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74" w:author="RAFAEL SOTOMAYOR" w:date="2016-12-20T17:07:00Z"/>
              </w:rPr>
            </w:pPr>
            <w:del w:id="3875"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76" w:author="RAFAEL SOTOMAYOR" w:date="2016-12-20T17:07:00Z"/>
              </w:rPr>
            </w:pPr>
            <w:del w:id="3877"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78" w:author="RAFAEL SOTOMAYOR" w:date="2016-12-20T17:07:00Z"/>
              </w:rPr>
            </w:pPr>
            <w:del w:id="3879"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80" w:author="RAFAEL SOTOMAYOR" w:date="2016-12-20T17:07:00Z"/>
              </w:rPr>
            </w:pPr>
            <w:del w:id="3881"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82" w:author="RAFAEL SOTOMAYOR" w:date="2016-12-20T17:07:00Z"/>
              </w:rPr>
            </w:pPr>
            <w:del w:id="3883"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884"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885" w:author="RAFAEL SOTOMAYOR" w:date="2016-12-20T17:07:00Z"/>
              </w:rPr>
            </w:pPr>
            <w:del w:id="3886"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87" w:author="RAFAEL SOTOMAYOR" w:date="2016-12-20T17:07:00Z"/>
              </w:rPr>
            </w:pPr>
            <w:del w:id="3888"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89" w:author="RAFAEL SOTOMAYOR" w:date="2016-12-20T17:07:00Z"/>
              </w:rPr>
            </w:pPr>
            <w:del w:id="3890"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91" w:author="RAFAEL SOTOMAYOR" w:date="2016-12-20T17:07:00Z"/>
              </w:rPr>
            </w:pPr>
            <w:del w:id="3892" w:author="RAFAEL SOTOMAYOR" w:date="2016-12-20T17:07:00Z">
              <w:r w:rsidDel="00C66CF8">
                <w:rPr>
                  <w:sz w:val="16"/>
                  <w:szCs w:val="16"/>
                </w:rPr>
                <w:delText>0,00000556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93" w:author="RAFAEL SOTOMAYOR" w:date="2016-12-20T17:07:00Z"/>
              </w:rPr>
            </w:pPr>
            <w:del w:id="3894" w:author="RAFAEL SOTOMAYOR" w:date="2016-12-20T17:07:00Z">
              <w:r w:rsidDel="00C66CF8">
                <w:rPr>
                  <w:sz w:val="16"/>
                  <w:szCs w:val="16"/>
                </w:rPr>
                <w:delText>0,0200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95" w:author="RAFAEL SOTOMAYOR" w:date="2016-12-20T17:07:00Z"/>
              </w:rPr>
            </w:pPr>
            <w:del w:id="3896" w:author="RAFAEL SOTOMAYOR" w:date="2016-12-20T17:07:00Z">
              <w:r w:rsidDel="00C66CF8">
                <w:rPr>
                  <w:sz w:val="16"/>
                  <w:szCs w:val="16"/>
                </w:rPr>
                <w:delText>14,4000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897" w:author="RAFAEL SOTOMAYOR" w:date="2016-12-20T17:07:00Z"/>
              </w:rPr>
            </w:pPr>
            <w:del w:id="3898"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3899"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900" w:author="RAFAEL SOTOMAYOR" w:date="2016-12-20T17:07:00Z"/>
              </w:rPr>
            </w:pPr>
            <w:del w:id="3901"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02" w:author="RAFAEL SOTOMAYOR" w:date="2016-12-20T17:07:00Z"/>
              </w:rPr>
            </w:pPr>
            <w:del w:id="3903" w:author="RAFAEL SOTOMAYOR" w:date="2016-12-20T17:07:00Z">
              <w:r w:rsidDel="00C66CF8">
                <w:rPr>
                  <w:sz w:val="16"/>
                  <w:szCs w:val="16"/>
                </w:rPr>
                <w:delText>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04" w:author="RAFAEL SOTOMAYOR" w:date="2016-12-20T17:07:00Z"/>
              </w:rPr>
            </w:pPr>
            <w:del w:id="3905"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06" w:author="RAFAEL SOTOMAYOR" w:date="2016-12-20T17:07:00Z"/>
              </w:rPr>
            </w:pPr>
            <w:del w:id="3907"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08" w:author="RAFAEL SOTOMAYOR" w:date="2016-12-20T17:07:00Z"/>
              </w:rPr>
            </w:pPr>
            <w:del w:id="3909"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10" w:author="RAFAEL SOTOMAYOR" w:date="2016-12-20T17:07:00Z"/>
              </w:rPr>
            </w:pPr>
            <w:del w:id="3911"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12" w:author="RAFAEL SOTOMAYOR" w:date="2016-12-20T17:07:00Z"/>
              </w:rPr>
            </w:pPr>
            <w:del w:id="3913"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3914"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915" w:author="RAFAEL SOTOMAYOR" w:date="2016-12-20T17:07:00Z"/>
              </w:rPr>
            </w:pPr>
            <w:del w:id="3916"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17" w:author="RAFAEL SOTOMAYOR" w:date="2016-12-20T17:07:00Z"/>
              </w:rPr>
            </w:pPr>
            <w:del w:id="3918"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19" w:author="RAFAEL SOTOMAYOR" w:date="2016-12-20T17:07:00Z"/>
              </w:rPr>
            </w:pPr>
            <w:del w:id="3920"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21" w:author="RAFAEL SOTOMAYOR" w:date="2016-12-20T17:07:00Z"/>
              </w:rPr>
            </w:pPr>
            <w:del w:id="3922"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23" w:author="RAFAEL SOTOMAYOR" w:date="2016-12-20T17:07:00Z"/>
              </w:rPr>
            </w:pPr>
            <w:del w:id="3924"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25" w:author="RAFAEL SOTOMAYOR" w:date="2016-12-20T17:07:00Z"/>
              </w:rPr>
            </w:pPr>
            <w:del w:id="3926"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27" w:author="RAFAEL SOTOMAYOR" w:date="2016-12-20T17:07:00Z"/>
              </w:rPr>
            </w:pPr>
            <w:del w:id="3928"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929"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930" w:author="RAFAEL SOTOMAYOR" w:date="2016-12-20T17:07:00Z"/>
              </w:rPr>
            </w:pPr>
            <w:del w:id="3931" w:author="RAFAEL SOTOMAYOR" w:date="2016-12-20T17:07:00Z">
              <w:r w:rsidDel="00C66CF8">
                <w:rPr>
                  <w:sz w:val="16"/>
                  <w:szCs w:val="16"/>
                </w:rPr>
                <w:delText>Estaci</w:delText>
              </w:r>
              <w:r w:rsidDel="00C66CF8">
                <w:rPr>
                  <w:sz w:val="16"/>
                  <w:szCs w:val="16"/>
                </w:rPr>
                <w:delText>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32" w:author="RAFAEL SOTOMAYOR" w:date="2016-12-20T17:07:00Z"/>
              </w:rPr>
            </w:pPr>
            <w:del w:id="3933"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34" w:author="RAFAEL SOTOMAYOR" w:date="2016-12-20T17:07:00Z"/>
              </w:rPr>
            </w:pPr>
            <w:del w:id="3935"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36" w:author="RAFAEL SOTOMAYOR" w:date="2016-12-20T17:07:00Z"/>
              </w:rPr>
            </w:pPr>
            <w:del w:id="3937"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38" w:author="RAFAEL SOTOMAYOR" w:date="2016-12-20T17:07:00Z"/>
              </w:rPr>
            </w:pPr>
            <w:del w:id="3939"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40" w:author="RAFAEL SOTOMAYOR" w:date="2016-12-20T17:07:00Z"/>
              </w:rPr>
            </w:pPr>
            <w:del w:id="3941"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42" w:author="RAFAEL SOTOMAYOR" w:date="2016-12-20T17:07:00Z"/>
              </w:rPr>
            </w:pPr>
            <w:del w:id="3943"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3944"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945" w:author="RAFAEL SOTOMAYOR" w:date="2016-12-20T17:07:00Z"/>
              </w:rPr>
            </w:pPr>
            <w:del w:id="3946"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47" w:author="RAFAEL SOTOMAYOR" w:date="2016-12-20T17:07:00Z"/>
              </w:rPr>
            </w:pPr>
            <w:del w:id="3948"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49" w:author="RAFAEL SOTOMAYOR" w:date="2016-12-20T17:07:00Z"/>
              </w:rPr>
            </w:pPr>
            <w:del w:id="3950"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51" w:author="RAFAEL SOTOMAYOR" w:date="2016-12-20T17:07:00Z"/>
              </w:rPr>
            </w:pPr>
            <w:del w:id="3952"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53" w:author="RAFAEL SOTOMAYOR" w:date="2016-12-20T17:07:00Z"/>
              </w:rPr>
            </w:pPr>
            <w:del w:id="3954"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55" w:author="RAFAEL SOTOMAYOR" w:date="2016-12-20T17:07:00Z"/>
              </w:rPr>
            </w:pPr>
            <w:del w:id="3956"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57" w:author="RAFAEL SOTOMAYOR" w:date="2016-12-20T17:07:00Z"/>
              </w:rPr>
            </w:pPr>
            <w:del w:id="3958"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959"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960" w:author="RAFAEL SOTOMAYOR" w:date="2016-12-20T17:07:00Z"/>
              </w:rPr>
            </w:pPr>
            <w:del w:id="3961"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62" w:author="RAFAEL SOTOMAYOR" w:date="2016-12-20T17:07:00Z"/>
              </w:rPr>
            </w:pPr>
            <w:del w:id="3963"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64" w:author="RAFAEL SOTOMAYOR" w:date="2016-12-20T17:07:00Z"/>
              </w:rPr>
            </w:pPr>
            <w:del w:id="3965"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66" w:author="RAFAEL SOTOMAYOR" w:date="2016-12-20T17:07:00Z"/>
              </w:rPr>
            </w:pPr>
            <w:del w:id="3967"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68" w:author="RAFAEL SOTOMAYOR" w:date="2016-12-20T17:07:00Z"/>
              </w:rPr>
            </w:pPr>
            <w:del w:id="3969"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70" w:author="RAFAEL SOTOMAYOR" w:date="2016-12-20T17:07:00Z"/>
              </w:rPr>
            </w:pPr>
            <w:del w:id="3971"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72" w:author="RAFAEL SOTOMAYOR" w:date="2016-12-20T17:07:00Z"/>
              </w:rPr>
            </w:pPr>
            <w:del w:id="3973"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3974"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975" w:author="RAFAEL SOTOMAYOR" w:date="2016-12-20T17:07:00Z"/>
              </w:rPr>
            </w:pPr>
            <w:del w:id="3976"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77" w:author="RAFAEL SOTOMAYOR" w:date="2016-12-20T17:07:00Z"/>
              </w:rPr>
            </w:pPr>
            <w:del w:id="3978"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79" w:author="RAFAEL SOTOMAYOR" w:date="2016-12-20T17:07:00Z"/>
              </w:rPr>
            </w:pPr>
            <w:del w:id="3980"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81" w:author="RAFAEL SOTOMAYOR" w:date="2016-12-20T17:07:00Z"/>
              </w:rPr>
            </w:pPr>
            <w:del w:id="3982"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83" w:author="RAFAEL SOTOMAYOR" w:date="2016-12-20T17:07:00Z"/>
              </w:rPr>
            </w:pPr>
            <w:del w:id="3984"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85" w:author="RAFAEL SOTOMAYOR" w:date="2016-12-20T17:07:00Z"/>
              </w:rPr>
            </w:pPr>
            <w:del w:id="3986"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87" w:author="RAFAEL SOTOMAYOR" w:date="2016-12-20T17:07:00Z"/>
              </w:rPr>
            </w:pPr>
            <w:del w:id="3988"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3989"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3990" w:author="RAFAEL SOTOMAYOR" w:date="2016-12-20T17:07:00Z"/>
              </w:rPr>
            </w:pPr>
            <w:del w:id="3991" w:author="RAFAEL SOTOMAYOR" w:date="2016-12-20T17:07:00Z">
              <w:r w:rsidDel="00C66CF8">
                <w:rPr>
                  <w:sz w:val="16"/>
                  <w:szCs w:val="16"/>
                </w:rPr>
                <w:lastRenderedPageBreak/>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92" w:author="RAFAEL SOTOMAYOR" w:date="2016-12-20T17:07:00Z"/>
              </w:rPr>
            </w:pPr>
            <w:del w:id="3993"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94" w:author="RAFAEL SOTOMAYOR" w:date="2016-12-20T17:07:00Z"/>
              </w:rPr>
            </w:pPr>
            <w:del w:id="3995"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96" w:author="RAFAEL SOTOMAYOR" w:date="2016-12-20T17:07:00Z"/>
              </w:rPr>
            </w:pPr>
            <w:del w:id="3997" w:author="RAFAEL SOTOMAYOR" w:date="2016-12-20T17:07:00Z">
              <w:r w:rsidDel="00C66CF8">
                <w:rPr>
                  <w:sz w:val="16"/>
                  <w:szCs w:val="16"/>
                </w:rPr>
                <w:delText>0,00091146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3998" w:author="RAFAEL SOTOMAYOR" w:date="2016-12-20T17:07:00Z"/>
              </w:rPr>
            </w:pPr>
            <w:del w:id="3999" w:author="RAFAEL SOTOMAYOR" w:date="2016-12-20T17:07:00Z">
              <w:r w:rsidDel="00C66CF8">
                <w:rPr>
                  <w:sz w:val="16"/>
                  <w:szCs w:val="16"/>
                </w:rPr>
                <w:delText>3,2813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00" w:author="RAFAEL SOTOMAYOR" w:date="2016-12-20T17:07:00Z"/>
              </w:rPr>
            </w:pPr>
            <w:del w:id="4001" w:author="RAFAEL SOTOMAYOR" w:date="2016-12-20T17:07:00Z">
              <w:r w:rsidDel="00C66CF8">
                <w:rPr>
                  <w:sz w:val="16"/>
                  <w:szCs w:val="16"/>
                </w:rPr>
                <w:delText>2362,5000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02" w:author="RAFAEL SOTOMAYOR" w:date="2016-12-20T17:07:00Z"/>
              </w:rPr>
            </w:pPr>
            <w:del w:id="4003"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4004"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005" w:author="RAFAEL SOTOMAYOR" w:date="2016-12-20T17:07:00Z"/>
              </w:rPr>
            </w:pPr>
            <w:del w:id="4006"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07" w:author="RAFAEL SOTOMAYOR" w:date="2016-12-20T17:07:00Z"/>
              </w:rPr>
            </w:pPr>
            <w:del w:id="4008"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09" w:author="RAFAEL SOTOMAYOR" w:date="2016-12-20T17:07:00Z"/>
              </w:rPr>
            </w:pPr>
            <w:del w:id="4010"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11" w:author="RAFAEL SOTOMAYOR" w:date="2016-12-20T17:07:00Z"/>
              </w:rPr>
            </w:pPr>
            <w:del w:id="4012" w:author="RAFAEL SOTOMAYOR" w:date="2016-12-20T17:07:00Z">
              <w:r w:rsidDel="00C66CF8">
                <w:rPr>
                  <w:sz w:val="16"/>
                  <w:szCs w:val="16"/>
                </w:rPr>
                <w:delText>0,00003255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13" w:author="RAFAEL SOTOMAYOR" w:date="2016-12-20T17:07:00Z"/>
              </w:rPr>
            </w:pPr>
            <w:del w:id="4014" w:author="RAFAEL SOTOMAYOR" w:date="2016-12-20T17:07:00Z">
              <w:r w:rsidDel="00C66CF8">
                <w:rPr>
                  <w:sz w:val="16"/>
                  <w:szCs w:val="16"/>
                </w:rPr>
                <w:delText>0,1172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15" w:author="RAFAEL SOTOMAYOR" w:date="2016-12-20T17:07:00Z"/>
              </w:rPr>
            </w:pPr>
            <w:del w:id="4016" w:author="RAFAEL SOTOMAYOR" w:date="2016-12-20T17:07:00Z">
              <w:r w:rsidDel="00C66CF8">
                <w:rPr>
                  <w:sz w:val="16"/>
                  <w:szCs w:val="16"/>
                </w:rPr>
                <w:delText>84,3750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17" w:author="RAFAEL SOTOMAYOR" w:date="2016-12-20T17:07:00Z"/>
              </w:rPr>
            </w:pPr>
            <w:del w:id="4018"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4019"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020" w:author="RAFAEL SOTOMAYOR" w:date="2016-12-20T17:07:00Z"/>
              </w:rPr>
            </w:pPr>
            <w:del w:id="4021" w:author="RAFAEL SOTOMAYOR" w:date="2016-12-20T17:07:00Z">
              <w:r w:rsidDel="00C66CF8">
                <w:rPr>
                  <w:sz w:val="16"/>
                  <w:szCs w:val="16"/>
                </w:rPr>
                <w:delText>Ofimática Agrícola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22" w:author="RAFAEL SOTOMAYOR" w:date="2016-12-20T17:07:00Z"/>
              </w:rPr>
            </w:pPr>
            <w:del w:id="4023"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24" w:author="RAFAEL SOTOMAYOR" w:date="2016-12-20T17:07:00Z"/>
              </w:rPr>
            </w:pPr>
            <w:del w:id="4025"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26" w:author="RAFAEL SOTOMAYOR" w:date="2016-12-20T17:07:00Z"/>
              </w:rPr>
            </w:pPr>
            <w:del w:id="4027"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28" w:author="RAFAEL SOTOMAYOR" w:date="2016-12-20T17:07:00Z"/>
              </w:rPr>
            </w:pPr>
            <w:del w:id="4029"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30" w:author="RAFAEL SOTOMAYOR" w:date="2016-12-20T17:07:00Z"/>
              </w:rPr>
            </w:pPr>
            <w:del w:id="4031"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32" w:author="RAFAEL SOTOMAYOR" w:date="2016-12-20T17:07:00Z"/>
              </w:rPr>
            </w:pPr>
            <w:del w:id="4033"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4034" w:author="RAFAEL SOTOMAYOR" w:date="2016-12-20T17:07:00Z"/>
        </w:trPr>
        <w:tc>
          <w:tcPr>
            <w:tcW w:w="8890" w:type="dxa"/>
            <w:gridSpan w:val="7"/>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035" w:author="RAFAEL SOTOMAYOR" w:date="2016-12-20T17:07:00Z"/>
              </w:rPr>
            </w:pPr>
            <w:del w:id="4036" w:author="RAFAEL SOTOMAYOR" w:date="2016-12-20T17:07:00Z">
              <w:r w:rsidDel="00C66CF8">
                <w:rPr>
                  <w:b/>
                  <w:color w:val="FFFFFF"/>
                  <w:sz w:val="16"/>
                  <w:szCs w:val="16"/>
                  <w:shd w:val="clear" w:color="auto" w:fill="999999"/>
                </w:rPr>
                <w:delText>Olivo</w:delText>
              </w:r>
            </w:del>
          </w:p>
        </w:tc>
      </w:tr>
      <w:tr w:rsidR="00071D81" w:rsidDel="00C66CF8">
        <w:tblPrEx>
          <w:tblCellMar>
            <w:top w:w="0" w:type="dxa"/>
            <w:left w:w="0" w:type="dxa"/>
            <w:bottom w:w="0" w:type="dxa"/>
            <w:right w:w="0" w:type="dxa"/>
          </w:tblCellMar>
        </w:tblPrEx>
        <w:trPr>
          <w:del w:id="4037"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038" w:author="RAFAEL SOTOMAYOR" w:date="2016-12-20T17:07:00Z"/>
              </w:rPr>
            </w:pPr>
            <w:del w:id="4039"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040" w:author="RAFAEL SOTOMAYOR" w:date="2016-12-20T17:07:00Z"/>
              </w:rPr>
            </w:pPr>
            <w:del w:id="4041"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042" w:author="RAFAEL SOTOMAYOR" w:date="2016-12-20T17:07:00Z"/>
              </w:rPr>
            </w:pPr>
            <w:del w:id="4043"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4044" w:author="RAFAEL SOTOMAYOR" w:date="2016-12-20T17:07:00Z"/>
              </w:rPr>
            </w:pPr>
            <w:del w:id="4045"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046" w:author="RAFAEL SOTOMAYOR" w:date="2016-12-20T17:07:00Z"/>
              </w:rPr>
            </w:pPr>
            <w:del w:id="4047"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4048" w:author="RAFAEL SOTOMAYOR" w:date="2016-12-20T17:07:00Z"/>
              </w:rPr>
            </w:pPr>
            <w:del w:id="4049"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050" w:author="RAFAEL SOTOMAYOR" w:date="2016-12-20T17:07:00Z"/>
              </w:rPr>
            </w:pPr>
            <w:del w:id="4051"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4052" w:author="RAFAEL SOTOMAYOR" w:date="2016-12-20T17:07:00Z"/>
              </w:rPr>
            </w:pPr>
            <w:del w:id="4053"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054" w:author="RAFAEL SOTOMAYOR" w:date="2016-12-20T17:07:00Z"/>
              </w:rPr>
            </w:pPr>
            <w:del w:id="4055"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4056" w:author="RAFAEL SOTOMAYOR" w:date="2016-12-20T17:07:00Z"/>
              </w:rPr>
            </w:pPr>
            <w:del w:id="4057"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058" w:author="RAFAEL SOTOMAYOR" w:date="2016-12-20T17:07:00Z"/>
              </w:rPr>
            </w:pPr>
            <w:del w:id="4059" w:author="RAFAEL SOTOMAYOR" w:date="2016-12-20T17:07:00Z">
              <w:r w:rsidDel="00C66CF8">
                <w:rPr>
                  <w:b/>
                  <w:color w:val="FFFFFF"/>
                  <w:sz w:val="16"/>
                  <w:szCs w:val="16"/>
                  <w:shd w:val="clear" w:color="auto" w:fill="999999"/>
                </w:rPr>
                <w:delText>Tama</w:delText>
              </w:r>
              <w:r w:rsidDel="00C66CF8">
                <w:rPr>
                  <w:b/>
                  <w:color w:val="FFFFFF"/>
                  <w:sz w:val="16"/>
                  <w:szCs w:val="16"/>
                  <w:shd w:val="clear" w:color="auto" w:fill="999999"/>
                </w:rPr>
                <w:delText>ño Paquete</w:delText>
              </w:r>
            </w:del>
          </w:p>
          <w:p w:rsidR="00071D81" w:rsidDel="00C66CF8" w:rsidRDefault="004423CA">
            <w:pPr>
              <w:contextualSpacing w:val="0"/>
              <w:jc w:val="center"/>
              <w:rPr>
                <w:del w:id="4060" w:author="RAFAEL SOTOMAYOR" w:date="2016-12-20T17:07:00Z"/>
              </w:rPr>
            </w:pPr>
            <w:del w:id="4061"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4062"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063" w:author="RAFAEL SOTOMAYOR" w:date="2016-12-20T17:07:00Z"/>
              </w:rPr>
            </w:pPr>
            <w:del w:id="4064" w:author="RAFAEL SOTOMAYOR" w:date="2016-12-20T17:07:00Z">
              <w:r w:rsidDel="00C66CF8">
                <w:rPr>
                  <w:sz w:val="16"/>
                  <w:szCs w:val="16"/>
                </w:rPr>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65" w:author="RAFAEL SOTOMAYOR" w:date="2016-12-20T17:07:00Z"/>
              </w:rPr>
            </w:pPr>
            <w:del w:id="4066"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67" w:author="RAFAEL SOTOMAYOR" w:date="2016-12-20T17:07:00Z"/>
              </w:rPr>
            </w:pPr>
            <w:del w:id="4068"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69" w:author="RAFAEL SOTOMAYOR" w:date="2016-12-20T17:07:00Z"/>
              </w:rPr>
            </w:pPr>
            <w:del w:id="4070"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71" w:author="RAFAEL SOTOMAYOR" w:date="2016-12-20T17:07:00Z"/>
              </w:rPr>
            </w:pPr>
            <w:del w:id="4072"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73" w:author="RAFAEL SOTOMAYOR" w:date="2016-12-20T17:07:00Z"/>
              </w:rPr>
            </w:pPr>
            <w:del w:id="4074"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75" w:author="RAFAEL SOTOMAYOR" w:date="2016-12-20T17:07:00Z"/>
              </w:rPr>
            </w:pPr>
            <w:del w:id="4076"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077"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078" w:author="RAFAEL SOTOMAYOR" w:date="2016-12-20T17:07:00Z"/>
              </w:rPr>
            </w:pPr>
            <w:del w:id="4079"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80" w:author="RAFAEL SOTOMAYOR" w:date="2016-12-20T17:07:00Z"/>
              </w:rPr>
            </w:pPr>
            <w:del w:id="4081"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82" w:author="RAFAEL SOTOMAYOR" w:date="2016-12-20T17:07:00Z"/>
              </w:rPr>
            </w:pPr>
            <w:del w:id="4083"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84" w:author="RAFAEL SOTOMAYOR" w:date="2016-12-20T17:07:00Z"/>
              </w:rPr>
            </w:pPr>
            <w:del w:id="4085" w:author="RAFAEL SOTOMAYOR" w:date="2016-12-20T17:07:00Z">
              <w:r w:rsidDel="00C66CF8">
                <w:rPr>
                  <w:sz w:val="16"/>
                  <w:szCs w:val="16"/>
                </w:rPr>
                <w:delText>0,00000556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86" w:author="RAFAEL SOTOMAYOR" w:date="2016-12-20T17:07:00Z"/>
              </w:rPr>
            </w:pPr>
            <w:del w:id="4087" w:author="RAFAEL SOTOMAYOR" w:date="2016-12-20T17:07:00Z">
              <w:r w:rsidDel="00C66CF8">
                <w:rPr>
                  <w:sz w:val="16"/>
                  <w:szCs w:val="16"/>
                </w:rPr>
                <w:delText>0,0200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88" w:author="RAFAEL SOTOMAYOR" w:date="2016-12-20T17:07:00Z"/>
              </w:rPr>
            </w:pPr>
            <w:del w:id="4089" w:author="RAFAEL SOTOMAYOR" w:date="2016-12-20T17:07:00Z">
              <w:r w:rsidDel="00C66CF8">
                <w:rPr>
                  <w:sz w:val="16"/>
                  <w:szCs w:val="16"/>
                </w:rPr>
                <w:delText>14,4000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90" w:author="RAFAEL SOTOMAYOR" w:date="2016-12-20T17:07:00Z"/>
              </w:rPr>
            </w:pPr>
            <w:del w:id="4091"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4092"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093" w:author="RAFAEL SOTOMAYOR" w:date="2016-12-20T17:07:00Z"/>
              </w:rPr>
            </w:pPr>
            <w:del w:id="4094"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95" w:author="RAFAEL SOTOMAYOR" w:date="2016-12-20T17:07:00Z"/>
              </w:rPr>
            </w:pPr>
            <w:del w:id="4096" w:author="RAFAEL SOTOMAYOR" w:date="2016-12-20T17:07:00Z">
              <w:r w:rsidDel="00C66CF8">
                <w:rPr>
                  <w:sz w:val="16"/>
                  <w:szCs w:val="16"/>
                </w:rPr>
                <w:delText>0,25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97" w:author="RAFAEL SOTOMAYOR" w:date="2016-12-20T17:07:00Z"/>
              </w:rPr>
            </w:pPr>
            <w:del w:id="4098"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099" w:author="RAFAEL SOTOMAYOR" w:date="2016-12-20T17:07:00Z"/>
              </w:rPr>
            </w:pPr>
            <w:del w:id="4100"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01" w:author="RAFAEL SOTOMAYOR" w:date="2016-12-20T17:07:00Z"/>
              </w:rPr>
            </w:pPr>
            <w:del w:id="4102"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03" w:author="RAFAEL SOTOMAYOR" w:date="2016-12-20T17:07:00Z"/>
              </w:rPr>
            </w:pPr>
            <w:del w:id="4104"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05" w:author="RAFAEL SOTOMAYOR" w:date="2016-12-20T17:07:00Z"/>
              </w:rPr>
            </w:pPr>
            <w:del w:id="4106"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4107"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108" w:author="RAFAEL SOTOMAYOR" w:date="2016-12-20T17:07:00Z"/>
              </w:rPr>
            </w:pPr>
            <w:del w:id="4109"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10" w:author="RAFAEL SOTOMAYOR" w:date="2016-12-20T17:07:00Z"/>
              </w:rPr>
            </w:pPr>
            <w:del w:id="4111"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12" w:author="RAFAEL SOTOMAYOR" w:date="2016-12-20T17:07:00Z"/>
              </w:rPr>
            </w:pPr>
            <w:del w:id="4113"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14" w:author="RAFAEL SOTOMAYOR" w:date="2016-12-20T17:07:00Z"/>
              </w:rPr>
            </w:pPr>
            <w:del w:id="4115"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16" w:author="RAFAEL SOTOMAYOR" w:date="2016-12-20T17:07:00Z"/>
              </w:rPr>
            </w:pPr>
            <w:del w:id="4117"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18" w:author="RAFAEL SOTOMAYOR" w:date="2016-12-20T17:07:00Z"/>
              </w:rPr>
            </w:pPr>
            <w:del w:id="4119"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20" w:author="RAFAEL SOTOMAYOR" w:date="2016-12-20T17:07:00Z"/>
              </w:rPr>
            </w:pPr>
            <w:del w:id="4121"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122"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123" w:author="RAFAEL SOTOMAYOR" w:date="2016-12-20T17:07:00Z"/>
              </w:rPr>
            </w:pPr>
            <w:del w:id="4124" w:author="RAFAEL SOTOMAYOR" w:date="2016-12-20T17:07:00Z">
              <w:r w:rsidDel="00C66CF8">
                <w:rPr>
                  <w:sz w:val="16"/>
                  <w:szCs w:val="16"/>
                </w:rPr>
                <w:delText>Estación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25" w:author="RAFAEL SOTOMAYOR" w:date="2016-12-20T17:07:00Z"/>
              </w:rPr>
            </w:pPr>
            <w:del w:id="4126"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27" w:author="RAFAEL SOTOMAYOR" w:date="2016-12-20T17:07:00Z"/>
              </w:rPr>
            </w:pPr>
            <w:del w:id="4128"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29" w:author="RAFAEL SOTOMAYOR" w:date="2016-12-20T17:07:00Z"/>
              </w:rPr>
            </w:pPr>
            <w:del w:id="4130"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31" w:author="RAFAEL SOTOMAYOR" w:date="2016-12-20T17:07:00Z"/>
              </w:rPr>
            </w:pPr>
            <w:del w:id="4132"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33" w:author="RAFAEL SOTOMAYOR" w:date="2016-12-20T17:07:00Z"/>
              </w:rPr>
            </w:pPr>
            <w:del w:id="4134"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35" w:author="RAFAEL SOTOMAYOR" w:date="2016-12-20T17:07:00Z"/>
              </w:rPr>
            </w:pPr>
            <w:del w:id="4136"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4137"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138" w:author="RAFAEL SOTOMAYOR" w:date="2016-12-20T17:07:00Z"/>
              </w:rPr>
            </w:pPr>
            <w:del w:id="4139"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40" w:author="RAFAEL SOTOMAYOR" w:date="2016-12-20T17:07:00Z"/>
              </w:rPr>
            </w:pPr>
            <w:del w:id="4141"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42" w:author="RAFAEL SOTOMAYOR" w:date="2016-12-20T17:07:00Z"/>
              </w:rPr>
            </w:pPr>
            <w:del w:id="4143"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44" w:author="RAFAEL SOTOMAYOR" w:date="2016-12-20T17:07:00Z"/>
              </w:rPr>
            </w:pPr>
            <w:del w:id="4145"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46" w:author="RAFAEL SOTOMAYOR" w:date="2016-12-20T17:07:00Z"/>
              </w:rPr>
            </w:pPr>
            <w:del w:id="4147"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48" w:author="RAFAEL SOTOMAYOR" w:date="2016-12-20T17:07:00Z"/>
              </w:rPr>
            </w:pPr>
            <w:del w:id="4149"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50" w:author="RAFAEL SOTOMAYOR" w:date="2016-12-20T17:07:00Z"/>
              </w:rPr>
            </w:pPr>
            <w:del w:id="4151"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152"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153" w:author="RAFAEL SOTOMAYOR" w:date="2016-12-20T17:07:00Z"/>
              </w:rPr>
            </w:pPr>
            <w:del w:id="4154"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55" w:author="RAFAEL SOTOMAYOR" w:date="2016-12-20T17:07:00Z"/>
              </w:rPr>
            </w:pPr>
            <w:del w:id="4156"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57" w:author="RAFAEL SOTOMAYOR" w:date="2016-12-20T17:07:00Z"/>
              </w:rPr>
            </w:pPr>
            <w:del w:id="4158"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59" w:author="RAFAEL SOTOMAYOR" w:date="2016-12-20T17:07:00Z"/>
              </w:rPr>
            </w:pPr>
            <w:del w:id="4160"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61" w:author="RAFAEL SOTOMAYOR" w:date="2016-12-20T17:07:00Z"/>
              </w:rPr>
            </w:pPr>
            <w:del w:id="4162"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63" w:author="RAFAEL SOTOMAYOR" w:date="2016-12-20T17:07:00Z"/>
              </w:rPr>
            </w:pPr>
            <w:del w:id="4164"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65" w:author="RAFAEL SOTOMAYOR" w:date="2016-12-20T17:07:00Z"/>
              </w:rPr>
            </w:pPr>
            <w:del w:id="4166"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167"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168" w:author="RAFAEL SOTOMAYOR" w:date="2016-12-20T17:07:00Z"/>
              </w:rPr>
            </w:pPr>
            <w:del w:id="4169"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70" w:author="RAFAEL SOTOMAYOR" w:date="2016-12-20T17:07:00Z"/>
              </w:rPr>
            </w:pPr>
            <w:del w:id="4171"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72" w:author="RAFAEL SOTOMAYOR" w:date="2016-12-20T17:07:00Z"/>
              </w:rPr>
            </w:pPr>
            <w:del w:id="4173"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74" w:author="RAFAEL SOTOMAYOR" w:date="2016-12-20T17:07:00Z"/>
              </w:rPr>
            </w:pPr>
            <w:del w:id="4175"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76" w:author="RAFAEL SOTOMAYOR" w:date="2016-12-20T17:07:00Z"/>
              </w:rPr>
            </w:pPr>
            <w:del w:id="4177"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78" w:author="RAFAEL SOTOMAYOR" w:date="2016-12-20T17:07:00Z"/>
              </w:rPr>
            </w:pPr>
            <w:del w:id="4179"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80" w:author="RAFAEL SOTOMAYOR" w:date="2016-12-20T17:07:00Z"/>
              </w:rPr>
            </w:pPr>
            <w:del w:id="4181"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4182"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183" w:author="RAFAEL SOTOMAYOR" w:date="2016-12-20T17:07:00Z"/>
              </w:rPr>
            </w:pPr>
            <w:del w:id="4184"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85" w:author="RAFAEL SOTOMAYOR" w:date="2016-12-20T17:07:00Z"/>
              </w:rPr>
            </w:pPr>
            <w:del w:id="4186"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87" w:author="RAFAEL SOTOMAYOR" w:date="2016-12-20T17:07:00Z"/>
              </w:rPr>
            </w:pPr>
            <w:del w:id="4188"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89" w:author="RAFAEL SOTOMAYOR" w:date="2016-12-20T17:07:00Z"/>
              </w:rPr>
            </w:pPr>
            <w:del w:id="4190" w:author="RAFAEL SOTOMAYOR" w:date="2016-12-20T17:07:00Z">
              <w:r w:rsidDel="00C66CF8">
                <w:rPr>
                  <w:sz w:val="16"/>
                  <w:szCs w:val="16"/>
                </w:rPr>
                <w:delText>0,00006076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91" w:author="RAFAEL SOTOMAYOR" w:date="2016-12-20T17:07:00Z"/>
              </w:rPr>
            </w:pPr>
            <w:del w:id="4192" w:author="RAFAEL SOTOMAYOR" w:date="2016-12-20T17:07:00Z">
              <w:r w:rsidDel="00C66CF8">
                <w:rPr>
                  <w:sz w:val="16"/>
                  <w:szCs w:val="16"/>
                </w:rPr>
                <w:delText>0,2188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93" w:author="RAFAEL SOTOMAYOR" w:date="2016-12-20T17:07:00Z"/>
              </w:rPr>
            </w:pPr>
            <w:del w:id="4194" w:author="RAFAEL SOTOMAYOR" w:date="2016-12-20T17:07:00Z">
              <w:r w:rsidDel="00C66CF8">
                <w:rPr>
                  <w:sz w:val="16"/>
                  <w:szCs w:val="16"/>
                </w:rPr>
                <w:delText>157,5000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195" w:author="RAFAEL SOTOMAYOR" w:date="2016-12-20T17:07:00Z"/>
              </w:rPr>
            </w:pPr>
            <w:del w:id="4196"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4197"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198" w:author="RAFAEL SOTOMAYOR" w:date="2016-12-20T17:07:00Z"/>
              </w:rPr>
            </w:pPr>
            <w:del w:id="4199"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00" w:author="RAFAEL SOTOMAYOR" w:date="2016-12-20T17:07:00Z"/>
              </w:rPr>
            </w:pPr>
            <w:del w:id="4201"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02" w:author="RAFAEL SOTOMAYOR" w:date="2016-12-20T17:07:00Z"/>
              </w:rPr>
            </w:pPr>
            <w:del w:id="4203"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04" w:author="RAFAEL SOTOMAYOR" w:date="2016-12-20T17:07:00Z"/>
              </w:rPr>
            </w:pPr>
            <w:del w:id="4205" w:author="RAFAEL SOTOMAYOR" w:date="2016-12-20T17:07:00Z">
              <w:r w:rsidDel="00C66CF8">
                <w:rPr>
                  <w:sz w:val="16"/>
                  <w:szCs w:val="16"/>
                </w:rPr>
                <w:delText>0,00001302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06" w:author="RAFAEL SOTOMAYOR" w:date="2016-12-20T17:07:00Z"/>
              </w:rPr>
            </w:pPr>
            <w:del w:id="4207" w:author="RAFAEL SOTOMAYOR" w:date="2016-12-20T17:07:00Z">
              <w:r w:rsidDel="00C66CF8">
                <w:rPr>
                  <w:sz w:val="16"/>
                  <w:szCs w:val="16"/>
                </w:rPr>
                <w:delText>0,0469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08" w:author="RAFAEL SOTOMAYOR" w:date="2016-12-20T17:07:00Z"/>
              </w:rPr>
            </w:pPr>
            <w:del w:id="4209" w:author="RAFAEL SOTOMAYOR" w:date="2016-12-20T17:07:00Z">
              <w:r w:rsidDel="00C66CF8">
                <w:rPr>
                  <w:sz w:val="16"/>
                  <w:szCs w:val="16"/>
                </w:rPr>
                <w:delText>33,7500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10" w:author="RAFAEL SOTOMAYOR" w:date="2016-12-20T17:07:00Z"/>
              </w:rPr>
            </w:pPr>
            <w:del w:id="4211"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4212"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213" w:author="RAFAEL SOTOMAYOR" w:date="2016-12-20T17:07:00Z"/>
              </w:rPr>
            </w:pPr>
            <w:del w:id="4214" w:author="RAFAEL SOTOMAYOR" w:date="2016-12-20T17:07:00Z">
              <w:r w:rsidDel="00C66CF8">
                <w:rPr>
                  <w:sz w:val="16"/>
                  <w:szCs w:val="16"/>
                </w:rPr>
                <w:delText>Ofimática Agrícola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15" w:author="RAFAEL SOTOMAYOR" w:date="2016-12-20T17:07:00Z"/>
              </w:rPr>
            </w:pPr>
            <w:del w:id="4216"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17" w:author="RAFAEL SOTOMAYOR" w:date="2016-12-20T17:07:00Z"/>
              </w:rPr>
            </w:pPr>
            <w:del w:id="4218"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19" w:author="RAFAEL SOTOMAYOR" w:date="2016-12-20T17:07:00Z"/>
              </w:rPr>
            </w:pPr>
            <w:del w:id="4220"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21" w:author="RAFAEL SOTOMAYOR" w:date="2016-12-20T17:07:00Z"/>
              </w:rPr>
            </w:pPr>
            <w:del w:id="4222"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23" w:author="RAFAEL SOTOMAYOR" w:date="2016-12-20T17:07:00Z"/>
              </w:rPr>
            </w:pPr>
            <w:del w:id="4224"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25" w:author="RAFAEL SOTOMAYOR" w:date="2016-12-20T17:07:00Z"/>
              </w:rPr>
            </w:pPr>
            <w:del w:id="4226"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4227" w:author="RAFAEL SOTOMAYOR" w:date="2016-12-20T17:07:00Z"/>
        </w:trPr>
        <w:tc>
          <w:tcPr>
            <w:tcW w:w="8890" w:type="dxa"/>
            <w:gridSpan w:val="7"/>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228" w:author="RAFAEL SOTOMAYOR" w:date="2016-12-20T17:07:00Z"/>
              </w:rPr>
            </w:pPr>
            <w:del w:id="4229" w:author="RAFAEL SOTOMAYOR" w:date="2016-12-20T17:07:00Z">
              <w:r w:rsidDel="00C66CF8">
                <w:rPr>
                  <w:b/>
                  <w:color w:val="FFFFFF"/>
                  <w:sz w:val="16"/>
                  <w:szCs w:val="16"/>
                  <w:shd w:val="clear" w:color="auto" w:fill="999999"/>
                </w:rPr>
                <w:delText>Paltas</w:delText>
              </w:r>
            </w:del>
          </w:p>
        </w:tc>
      </w:tr>
      <w:tr w:rsidR="00071D81" w:rsidDel="00C66CF8">
        <w:tblPrEx>
          <w:tblCellMar>
            <w:top w:w="0" w:type="dxa"/>
            <w:left w:w="0" w:type="dxa"/>
            <w:bottom w:w="0" w:type="dxa"/>
            <w:right w:w="0" w:type="dxa"/>
          </w:tblCellMar>
        </w:tblPrEx>
        <w:trPr>
          <w:del w:id="4230"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231" w:author="RAFAEL SOTOMAYOR" w:date="2016-12-20T17:07:00Z"/>
              </w:rPr>
            </w:pPr>
            <w:del w:id="4232"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233" w:author="RAFAEL SOTOMAYOR" w:date="2016-12-20T17:07:00Z"/>
              </w:rPr>
            </w:pPr>
            <w:del w:id="4234"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235" w:author="RAFAEL SOTOMAYOR" w:date="2016-12-20T17:07:00Z"/>
              </w:rPr>
            </w:pPr>
            <w:del w:id="4236"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4237" w:author="RAFAEL SOTOMAYOR" w:date="2016-12-20T17:07:00Z"/>
              </w:rPr>
            </w:pPr>
            <w:del w:id="4238"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239" w:author="RAFAEL SOTOMAYOR" w:date="2016-12-20T17:07:00Z"/>
              </w:rPr>
            </w:pPr>
            <w:del w:id="4240"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4241" w:author="RAFAEL SOTOMAYOR" w:date="2016-12-20T17:07:00Z"/>
              </w:rPr>
            </w:pPr>
            <w:del w:id="4242"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243" w:author="RAFAEL SOTOMAYOR" w:date="2016-12-20T17:07:00Z"/>
              </w:rPr>
            </w:pPr>
            <w:del w:id="4244"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4245" w:author="RAFAEL SOTOMAYOR" w:date="2016-12-20T17:07:00Z"/>
              </w:rPr>
            </w:pPr>
            <w:del w:id="4246"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247" w:author="RAFAEL SOTOMAYOR" w:date="2016-12-20T17:07:00Z"/>
              </w:rPr>
            </w:pPr>
            <w:del w:id="4248"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4249" w:author="RAFAEL SOTOMAYOR" w:date="2016-12-20T17:07:00Z"/>
              </w:rPr>
            </w:pPr>
            <w:del w:id="4250"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251" w:author="RAFAEL SOTOMAYOR" w:date="2016-12-20T17:07:00Z"/>
              </w:rPr>
            </w:pPr>
            <w:del w:id="4252" w:author="RAFAEL SOTOMAYOR" w:date="2016-12-20T17:07:00Z">
              <w:r w:rsidDel="00C66CF8">
                <w:rPr>
                  <w:b/>
                  <w:color w:val="FFFFFF"/>
                  <w:sz w:val="16"/>
                  <w:szCs w:val="16"/>
                  <w:shd w:val="clear" w:color="auto" w:fill="999999"/>
                </w:rPr>
                <w:delText>Tama</w:delText>
              </w:r>
              <w:r w:rsidDel="00C66CF8">
                <w:rPr>
                  <w:b/>
                  <w:color w:val="FFFFFF"/>
                  <w:sz w:val="16"/>
                  <w:szCs w:val="16"/>
                  <w:shd w:val="clear" w:color="auto" w:fill="999999"/>
                </w:rPr>
                <w:delText>ño Paquete</w:delText>
              </w:r>
            </w:del>
          </w:p>
          <w:p w:rsidR="00071D81" w:rsidDel="00C66CF8" w:rsidRDefault="004423CA">
            <w:pPr>
              <w:contextualSpacing w:val="0"/>
              <w:jc w:val="center"/>
              <w:rPr>
                <w:del w:id="4253" w:author="RAFAEL SOTOMAYOR" w:date="2016-12-20T17:07:00Z"/>
              </w:rPr>
            </w:pPr>
            <w:del w:id="4254"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425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256" w:author="RAFAEL SOTOMAYOR" w:date="2016-12-20T17:07:00Z"/>
              </w:rPr>
            </w:pPr>
            <w:del w:id="4257" w:author="RAFAEL SOTOMAYOR" w:date="2016-12-20T17:07:00Z">
              <w:r w:rsidDel="00C66CF8">
                <w:rPr>
                  <w:sz w:val="16"/>
                  <w:szCs w:val="16"/>
                </w:rPr>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58" w:author="RAFAEL SOTOMAYOR" w:date="2016-12-20T17:07:00Z"/>
              </w:rPr>
            </w:pPr>
            <w:del w:id="4259"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60" w:author="RAFAEL SOTOMAYOR" w:date="2016-12-20T17:07:00Z"/>
              </w:rPr>
            </w:pPr>
            <w:del w:id="4261"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62" w:author="RAFAEL SOTOMAYOR" w:date="2016-12-20T17:07:00Z"/>
              </w:rPr>
            </w:pPr>
            <w:del w:id="4263"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64" w:author="RAFAEL SOTOMAYOR" w:date="2016-12-20T17:07:00Z"/>
              </w:rPr>
            </w:pPr>
            <w:del w:id="4265"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66" w:author="RAFAEL SOTOMAYOR" w:date="2016-12-20T17:07:00Z"/>
              </w:rPr>
            </w:pPr>
            <w:del w:id="4267"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68" w:author="RAFAEL SOTOMAYOR" w:date="2016-12-20T17:07:00Z"/>
              </w:rPr>
            </w:pPr>
            <w:del w:id="4269"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27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271" w:author="RAFAEL SOTOMAYOR" w:date="2016-12-20T17:07:00Z"/>
              </w:rPr>
            </w:pPr>
            <w:del w:id="4272"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73" w:author="RAFAEL SOTOMAYOR" w:date="2016-12-20T17:07:00Z"/>
              </w:rPr>
            </w:pPr>
            <w:del w:id="4274"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75" w:author="RAFAEL SOTOMAYOR" w:date="2016-12-20T17:07:00Z"/>
              </w:rPr>
            </w:pPr>
            <w:del w:id="4276"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77" w:author="RAFAEL SOTOMAYOR" w:date="2016-12-20T17:07:00Z"/>
              </w:rPr>
            </w:pPr>
            <w:del w:id="4278" w:author="RAFAEL SOTOMAYOR" w:date="2016-12-20T17:07:00Z">
              <w:r w:rsidDel="00C66CF8">
                <w:rPr>
                  <w:sz w:val="16"/>
                  <w:szCs w:val="16"/>
                </w:rPr>
                <w:delText>0,00000556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79" w:author="RAFAEL SOTOMAYOR" w:date="2016-12-20T17:07:00Z"/>
              </w:rPr>
            </w:pPr>
            <w:del w:id="4280" w:author="RAFAEL SOTOMAYOR" w:date="2016-12-20T17:07:00Z">
              <w:r w:rsidDel="00C66CF8">
                <w:rPr>
                  <w:sz w:val="16"/>
                  <w:szCs w:val="16"/>
                </w:rPr>
                <w:delText>0,0200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81" w:author="RAFAEL SOTOMAYOR" w:date="2016-12-20T17:07:00Z"/>
              </w:rPr>
            </w:pPr>
            <w:del w:id="4282" w:author="RAFAEL SOTOMAYOR" w:date="2016-12-20T17:07:00Z">
              <w:r w:rsidDel="00C66CF8">
                <w:rPr>
                  <w:sz w:val="16"/>
                  <w:szCs w:val="16"/>
                </w:rPr>
                <w:delText>14,4000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83" w:author="RAFAEL SOTOMAYOR" w:date="2016-12-20T17:07:00Z"/>
              </w:rPr>
            </w:pPr>
            <w:del w:id="4284"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428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286" w:author="RAFAEL SOTOMAYOR" w:date="2016-12-20T17:07:00Z"/>
              </w:rPr>
            </w:pPr>
            <w:del w:id="4287"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88" w:author="RAFAEL SOTOMAYOR" w:date="2016-12-20T17:07:00Z"/>
              </w:rPr>
            </w:pPr>
            <w:del w:id="4289" w:author="RAFAEL SOTOMAYOR" w:date="2016-12-20T17:07:00Z">
              <w:r w:rsidDel="00C66CF8">
                <w:rPr>
                  <w:sz w:val="16"/>
                  <w:szCs w:val="16"/>
                </w:rPr>
                <w:delText>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90" w:author="RAFAEL SOTOMAYOR" w:date="2016-12-20T17:07:00Z"/>
              </w:rPr>
            </w:pPr>
            <w:del w:id="4291"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92" w:author="RAFAEL SOTOMAYOR" w:date="2016-12-20T17:07:00Z"/>
              </w:rPr>
            </w:pPr>
            <w:del w:id="4293"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94" w:author="RAFAEL SOTOMAYOR" w:date="2016-12-20T17:07:00Z"/>
              </w:rPr>
            </w:pPr>
            <w:del w:id="4295"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96" w:author="RAFAEL SOTOMAYOR" w:date="2016-12-20T17:07:00Z"/>
              </w:rPr>
            </w:pPr>
            <w:del w:id="4297"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298" w:author="RAFAEL SOTOMAYOR" w:date="2016-12-20T17:07:00Z"/>
              </w:rPr>
            </w:pPr>
            <w:del w:id="4299"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430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301" w:author="RAFAEL SOTOMAYOR" w:date="2016-12-20T17:07:00Z"/>
              </w:rPr>
            </w:pPr>
            <w:del w:id="4302"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03" w:author="RAFAEL SOTOMAYOR" w:date="2016-12-20T17:07:00Z"/>
              </w:rPr>
            </w:pPr>
            <w:del w:id="4304"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05" w:author="RAFAEL SOTOMAYOR" w:date="2016-12-20T17:07:00Z"/>
              </w:rPr>
            </w:pPr>
            <w:del w:id="4306"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07" w:author="RAFAEL SOTOMAYOR" w:date="2016-12-20T17:07:00Z"/>
              </w:rPr>
            </w:pPr>
            <w:del w:id="4308"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09" w:author="RAFAEL SOTOMAYOR" w:date="2016-12-20T17:07:00Z"/>
              </w:rPr>
            </w:pPr>
            <w:del w:id="4310"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11" w:author="RAFAEL SOTOMAYOR" w:date="2016-12-20T17:07:00Z"/>
              </w:rPr>
            </w:pPr>
            <w:del w:id="4312"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13" w:author="RAFAEL SOTOMAYOR" w:date="2016-12-20T17:07:00Z"/>
              </w:rPr>
            </w:pPr>
            <w:del w:id="4314"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31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316" w:author="RAFAEL SOTOMAYOR" w:date="2016-12-20T17:07:00Z"/>
              </w:rPr>
            </w:pPr>
            <w:del w:id="4317" w:author="RAFAEL SOTOMAYOR" w:date="2016-12-20T17:07:00Z">
              <w:r w:rsidDel="00C66CF8">
                <w:rPr>
                  <w:sz w:val="16"/>
                  <w:szCs w:val="16"/>
                </w:rPr>
                <w:delText>Estaci</w:delText>
              </w:r>
              <w:r w:rsidDel="00C66CF8">
                <w:rPr>
                  <w:sz w:val="16"/>
                  <w:szCs w:val="16"/>
                </w:rPr>
                <w:delText>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18" w:author="RAFAEL SOTOMAYOR" w:date="2016-12-20T17:07:00Z"/>
              </w:rPr>
            </w:pPr>
            <w:del w:id="4319"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20" w:author="RAFAEL SOTOMAYOR" w:date="2016-12-20T17:07:00Z"/>
              </w:rPr>
            </w:pPr>
            <w:del w:id="4321"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22" w:author="RAFAEL SOTOMAYOR" w:date="2016-12-20T17:07:00Z"/>
              </w:rPr>
            </w:pPr>
            <w:del w:id="4323"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24" w:author="RAFAEL SOTOMAYOR" w:date="2016-12-20T17:07:00Z"/>
              </w:rPr>
            </w:pPr>
            <w:del w:id="4325"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26" w:author="RAFAEL SOTOMAYOR" w:date="2016-12-20T17:07:00Z"/>
              </w:rPr>
            </w:pPr>
            <w:del w:id="4327"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28" w:author="RAFAEL SOTOMAYOR" w:date="2016-12-20T17:07:00Z"/>
              </w:rPr>
            </w:pPr>
            <w:del w:id="4329"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433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331" w:author="RAFAEL SOTOMAYOR" w:date="2016-12-20T17:07:00Z"/>
              </w:rPr>
            </w:pPr>
            <w:del w:id="4332"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33" w:author="RAFAEL SOTOMAYOR" w:date="2016-12-20T17:07:00Z"/>
              </w:rPr>
            </w:pPr>
            <w:del w:id="4334"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35" w:author="RAFAEL SOTOMAYOR" w:date="2016-12-20T17:07:00Z"/>
              </w:rPr>
            </w:pPr>
            <w:del w:id="4336"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37" w:author="RAFAEL SOTOMAYOR" w:date="2016-12-20T17:07:00Z"/>
              </w:rPr>
            </w:pPr>
            <w:del w:id="4338"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39" w:author="RAFAEL SOTOMAYOR" w:date="2016-12-20T17:07:00Z"/>
              </w:rPr>
            </w:pPr>
            <w:del w:id="4340"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41" w:author="RAFAEL SOTOMAYOR" w:date="2016-12-20T17:07:00Z"/>
              </w:rPr>
            </w:pPr>
            <w:del w:id="4342"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43" w:author="RAFAEL SOTOMAYOR" w:date="2016-12-20T17:07:00Z"/>
              </w:rPr>
            </w:pPr>
            <w:del w:id="4344"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34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346" w:author="RAFAEL SOTOMAYOR" w:date="2016-12-20T17:07:00Z"/>
              </w:rPr>
            </w:pPr>
            <w:del w:id="4347"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48" w:author="RAFAEL SOTOMAYOR" w:date="2016-12-20T17:07:00Z"/>
              </w:rPr>
            </w:pPr>
            <w:del w:id="4349"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50" w:author="RAFAEL SOTOMAYOR" w:date="2016-12-20T17:07:00Z"/>
              </w:rPr>
            </w:pPr>
            <w:del w:id="4351"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52" w:author="RAFAEL SOTOMAYOR" w:date="2016-12-20T17:07:00Z"/>
              </w:rPr>
            </w:pPr>
            <w:del w:id="4353"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54" w:author="RAFAEL SOTOMAYOR" w:date="2016-12-20T17:07:00Z"/>
              </w:rPr>
            </w:pPr>
            <w:del w:id="4355"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56" w:author="RAFAEL SOTOMAYOR" w:date="2016-12-20T17:07:00Z"/>
              </w:rPr>
            </w:pPr>
            <w:del w:id="4357"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58" w:author="RAFAEL SOTOMAYOR" w:date="2016-12-20T17:07:00Z"/>
              </w:rPr>
            </w:pPr>
            <w:del w:id="4359"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36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361" w:author="RAFAEL SOTOMAYOR" w:date="2016-12-20T17:07:00Z"/>
              </w:rPr>
            </w:pPr>
            <w:del w:id="4362"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63" w:author="RAFAEL SOTOMAYOR" w:date="2016-12-20T17:07:00Z"/>
              </w:rPr>
            </w:pPr>
            <w:del w:id="4364"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65" w:author="RAFAEL SOTOMAYOR" w:date="2016-12-20T17:07:00Z"/>
              </w:rPr>
            </w:pPr>
            <w:del w:id="4366"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67" w:author="RAFAEL SOTOMAYOR" w:date="2016-12-20T17:07:00Z"/>
              </w:rPr>
            </w:pPr>
            <w:del w:id="4368"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69" w:author="RAFAEL SOTOMAYOR" w:date="2016-12-20T17:07:00Z"/>
              </w:rPr>
            </w:pPr>
            <w:del w:id="4370"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71" w:author="RAFAEL SOTOMAYOR" w:date="2016-12-20T17:07:00Z"/>
              </w:rPr>
            </w:pPr>
            <w:del w:id="4372"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73" w:author="RAFAEL SOTOMAYOR" w:date="2016-12-20T17:07:00Z"/>
              </w:rPr>
            </w:pPr>
            <w:del w:id="4374"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437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376" w:author="RAFAEL SOTOMAYOR" w:date="2016-12-20T17:07:00Z"/>
              </w:rPr>
            </w:pPr>
            <w:del w:id="4377"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78" w:author="RAFAEL SOTOMAYOR" w:date="2016-12-20T17:07:00Z"/>
              </w:rPr>
            </w:pPr>
            <w:del w:id="4379"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80" w:author="RAFAEL SOTOMAYOR" w:date="2016-12-20T17:07:00Z"/>
              </w:rPr>
            </w:pPr>
            <w:del w:id="4381"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82" w:author="RAFAEL SOTOMAYOR" w:date="2016-12-20T17:07:00Z"/>
              </w:rPr>
            </w:pPr>
            <w:del w:id="4383" w:author="RAFAEL SOTOMAYOR" w:date="2016-12-20T17:07:00Z">
              <w:r w:rsidDel="00C66CF8">
                <w:rPr>
                  <w:sz w:val="16"/>
                  <w:szCs w:val="16"/>
                </w:rPr>
                <w:delText>0,00015191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84" w:author="RAFAEL SOTOMAYOR" w:date="2016-12-20T17:07:00Z"/>
              </w:rPr>
            </w:pPr>
            <w:del w:id="4385" w:author="RAFAEL SOTOMAYOR" w:date="2016-12-20T17:07:00Z">
              <w:r w:rsidDel="00C66CF8">
                <w:rPr>
                  <w:sz w:val="16"/>
                  <w:szCs w:val="16"/>
                </w:rPr>
                <w:delText>0,5469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86" w:author="RAFAEL SOTOMAYOR" w:date="2016-12-20T17:07:00Z"/>
              </w:rPr>
            </w:pPr>
            <w:del w:id="4387" w:author="RAFAEL SOTOMAYOR" w:date="2016-12-20T17:07:00Z">
              <w:r w:rsidDel="00C66CF8">
                <w:rPr>
                  <w:sz w:val="16"/>
                  <w:szCs w:val="16"/>
                </w:rPr>
                <w:delText>393,7500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88" w:author="RAFAEL SOTOMAYOR" w:date="2016-12-20T17:07:00Z"/>
              </w:rPr>
            </w:pPr>
            <w:del w:id="4389"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4390"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391" w:author="RAFAEL SOTOMAYOR" w:date="2016-12-20T17:07:00Z"/>
              </w:rPr>
            </w:pPr>
            <w:del w:id="4392"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93" w:author="RAFAEL SOTOMAYOR" w:date="2016-12-20T17:07:00Z"/>
              </w:rPr>
            </w:pPr>
            <w:del w:id="4394"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95" w:author="RAFAEL SOTOMAYOR" w:date="2016-12-20T17:07:00Z"/>
              </w:rPr>
            </w:pPr>
            <w:del w:id="4396"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97" w:author="RAFAEL SOTOMAYOR" w:date="2016-12-20T17:07:00Z"/>
              </w:rPr>
            </w:pPr>
            <w:del w:id="4398" w:author="RAFAEL SOTOMAYOR" w:date="2016-12-20T17:07:00Z">
              <w:r w:rsidDel="00C66CF8">
                <w:rPr>
                  <w:sz w:val="16"/>
                  <w:szCs w:val="16"/>
                </w:rPr>
                <w:delText>0,00003255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399" w:author="RAFAEL SOTOMAYOR" w:date="2016-12-20T17:07:00Z"/>
              </w:rPr>
            </w:pPr>
            <w:del w:id="4400" w:author="RAFAEL SOTOMAYOR" w:date="2016-12-20T17:07:00Z">
              <w:r w:rsidDel="00C66CF8">
                <w:rPr>
                  <w:sz w:val="16"/>
                  <w:szCs w:val="16"/>
                </w:rPr>
                <w:delText>0,1172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01" w:author="RAFAEL SOTOMAYOR" w:date="2016-12-20T17:07:00Z"/>
              </w:rPr>
            </w:pPr>
            <w:del w:id="4402" w:author="RAFAEL SOTOMAYOR" w:date="2016-12-20T17:07:00Z">
              <w:r w:rsidDel="00C66CF8">
                <w:rPr>
                  <w:sz w:val="16"/>
                  <w:szCs w:val="16"/>
                </w:rPr>
                <w:delText>84,3750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03" w:author="RAFAEL SOTOMAYOR" w:date="2016-12-20T17:07:00Z"/>
              </w:rPr>
            </w:pPr>
            <w:del w:id="4404"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4405"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406" w:author="RAFAEL SOTOMAYOR" w:date="2016-12-20T17:07:00Z"/>
              </w:rPr>
            </w:pPr>
            <w:del w:id="4407" w:author="RAFAEL SOTOMAYOR" w:date="2016-12-20T17:07:00Z">
              <w:r w:rsidDel="00C66CF8">
                <w:rPr>
                  <w:sz w:val="16"/>
                  <w:szCs w:val="16"/>
                </w:rPr>
                <w:delText>Ofimática Agrícola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08" w:author="RAFAEL SOTOMAYOR" w:date="2016-12-20T17:07:00Z"/>
              </w:rPr>
            </w:pPr>
            <w:del w:id="4409"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10" w:author="RAFAEL SOTOMAYOR" w:date="2016-12-20T17:07:00Z"/>
              </w:rPr>
            </w:pPr>
            <w:del w:id="4411"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12" w:author="RAFAEL SOTOMAYOR" w:date="2016-12-20T17:07:00Z"/>
              </w:rPr>
            </w:pPr>
            <w:del w:id="4413"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14" w:author="RAFAEL SOTOMAYOR" w:date="2016-12-20T17:07:00Z"/>
              </w:rPr>
            </w:pPr>
            <w:del w:id="4415"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16" w:author="RAFAEL SOTOMAYOR" w:date="2016-12-20T17:07:00Z"/>
              </w:rPr>
            </w:pPr>
            <w:del w:id="4417"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18" w:author="RAFAEL SOTOMAYOR" w:date="2016-12-20T17:07:00Z"/>
              </w:rPr>
            </w:pPr>
            <w:del w:id="4419"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4420" w:author="RAFAEL SOTOMAYOR" w:date="2016-12-20T17:07:00Z"/>
        </w:trPr>
        <w:tc>
          <w:tcPr>
            <w:tcW w:w="8890" w:type="dxa"/>
            <w:gridSpan w:val="7"/>
            <w:tcBorders>
              <w:left w:val="single" w:sz="4" w:space="0" w:color="CCCCCC"/>
              <w:bottom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421" w:author="RAFAEL SOTOMAYOR" w:date="2016-12-20T17:07:00Z"/>
              </w:rPr>
            </w:pPr>
            <w:del w:id="4422" w:author="RAFAEL SOTOMAYOR" w:date="2016-12-20T17:07:00Z">
              <w:r w:rsidDel="00C66CF8">
                <w:rPr>
                  <w:b/>
                  <w:color w:val="FFFFFF"/>
                  <w:sz w:val="16"/>
                  <w:szCs w:val="16"/>
                  <w:shd w:val="clear" w:color="auto" w:fill="999999"/>
                </w:rPr>
                <w:delText>Pomáceas</w:delText>
              </w:r>
            </w:del>
          </w:p>
        </w:tc>
      </w:tr>
      <w:tr w:rsidR="00071D81" w:rsidDel="00C66CF8">
        <w:tblPrEx>
          <w:tblCellMar>
            <w:top w:w="0" w:type="dxa"/>
            <w:left w:w="0" w:type="dxa"/>
            <w:bottom w:w="0" w:type="dxa"/>
            <w:right w:w="0" w:type="dxa"/>
          </w:tblCellMar>
        </w:tblPrEx>
        <w:trPr>
          <w:del w:id="4423"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424" w:author="RAFAEL SOTOMAYOR" w:date="2016-12-20T17:07:00Z"/>
              </w:rPr>
            </w:pPr>
            <w:del w:id="4425"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426" w:author="RAFAEL SOTOMAYOR" w:date="2016-12-20T17:07:00Z"/>
              </w:rPr>
            </w:pPr>
            <w:del w:id="4427"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428" w:author="RAFAEL SOTOMAYOR" w:date="2016-12-20T17:07:00Z"/>
              </w:rPr>
            </w:pPr>
            <w:del w:id="4429"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4430" w:author="RAFAEL SOTOMAYOR" w:date="2016-12-20T17:07:00Z"/>
              </w:rPr>
            </w:pPr>
            <w:del w:id="4431"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432" w:author="RAFAEL SOTOMAYOR" w:date="2016-12-20T17:07:00Z"/>
              </w:rPr>
            </w:pPr>
            <w:del w:id="4433"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4434" w:author="RAFAEL SOTOMAYOR" w:date="2016-12-20T17:07:00Z"/>
              </w:rPr>
            </w:pPr>
            <w:del w:id="4435"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436" w:author="RAFAEL SOTOMAYOR" w:date="2016-12-20T17:07:00Z"/>
              </w:rPr>
            </w:pPr>
            <w:del w:id="4437"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4438" w:author="RAFAEL SOTOMAYOR" w:date="2016-12-20T17:07:00Z"/>
              </w:rPr>
            </w:pPr>
            <w:del w:id="4439"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440" w:author="RAFAEL SOTOMAYOR" w:date="2016-12-20T17:07:00Z"/>
              </w:rPr>
            </w:pPr>
            <w:del w:id="4441"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4442" w:author="RAFAEL SOTOMAYOR" w:date="2016-12-20T17:07:00Z"/>
              </w:rPr>
            </w:pPr>
            <w:del w:id="4443"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444" w:author="RAFAEL SOTOMAYOR" w:date="2016-12-20T17:07:00Z"/>
              </w:rPr>
            </w:pPr>
            <w:del w:id="4445" w:author="RAFAEL SOTOMAYOR" w:date="2016-12-20T17:07:00Z">
              <w:r w:rsidDel="00C66CF8">
                <w:rPr>
                  <w:b/>
                  <w:color w:val="FFFFFF"/>
                  <w:sz w:val="16"/>
                  <w:szCs w:val="16"/>
                  <w:shd w:val="clear" w:color="auto" w:fill="999999"/>
                </w:rPr>
                <w:delText>Tama</w:delText>
              </w:r>
              <w:r w:rsidDel="00C66CF8">
                <w:rPr>
                  <w:b/>
                  <w:color w:val="FFFFFF"/>
                  <w:sz w:val="16"/>
                  <w:szCs w:val="16"/>
                  <w:shd w:val="clear" w:color="auto" w:fill="999999"/>
                </w:rPr>
                <w:delText>ño Paquete</w:delText>
              </w:r>
            </w:del>
          </w:p>
          <w:p w:rsidR="00071D81" w:rsidDel="00C66CF8" w:rsidRDefault="004423CA">
            <w:pPr>
              <w:contextualSpacing w:val="0"/>
              <w:jc w:val="center"/>
              <w:rPr>
                <w:del w:id="4446" w:author="RAFAEL SOTOMAYOR" w:date="2016-12-20T17:07:00Z"/>
              </w:rPr>
            </w:pPr>
            <w:del w:id="4447"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444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449" w:author="RAFAEL SOTOMAYOR" w:date="2016-12-20T17:07:00Z"/>
              </w:rPr>
            </w:pPr>
            <w:del w:id="4450" w:author="RAFAEL SOTOMAYOR" w:date="2016-12-20T17:07:00Z">
              <w:r w:rsidDel="00C66CF8">
                <w:rPr>
                  <w:sz w:val="16"/>
                  <w:szCs w:val="16"/>
                </w:rPr>
                <w:lastRenderedPageBreak/>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51" w:author="RAFAEL SOTOMAYOR" w:date="2016-12-20T17:07:00Z"/>
              </w:rPr>
            </w:pPr>
            <w:del w:id="4452"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53" w:author="RAFAEL SOTOMAYOR" w:date="2016-12-20T17:07:00Z"/>
              </w:rPr>
            </w:pPr>
            <w:del w:id="4454"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55" w:author="RAFAEL SOTOMAYOR" w:date="2016-12-20T17:07:00Z"/>
              </w:rPr>
            </w:pPr>
            <w:del w:id="4456"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57" w:author="RAFAEL SOTOMAYOR" w:date="2016-12-20T17:07:00Z"/>
              </w:rPr>
            </w:pPr>
            <w:del w:id="4458"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59" w:author="RAFAEL SOTOMAYOR" w:date="2016-12-20T17:07:00Z"/>
              </w:rPr>
            </w:pPr>
            <w:del w:id="4460"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61" w:author="RAFAEL SOTOMAYOR" w:date="2016-12-20T17:07:00Z"/>
              </w:rPr>
            </w:pPr>
            <w:del w:id="4462"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46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464" w:author="RAFAEL SOTOMAYOR" w:date="2016-12-20T17:07:00Z"/>
              </w:rPr>
            </w:pPr>
            <w:del w:id="4465"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66" w:author="RAFAEL SOTOMAYOR" w:date="2016-12-20T17:07:00Z"/>
              </w:rPr>
            </w:pPr>
            <w:del w:id="4467"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68" w:author="RAFAEL SOTOMAYOR" w:date="2016-12-20T17:07:00Z"/>
              </w:rPr>
            </w:pPr>
            <w:del w:id="4469"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70" w:author="RAFAEL SOTOMAYOR" w:date="2016-12-20T17:07:00Z"/>
              </w:rPr>
            </w:pPr>
            <w:del w:id="4471" w:author="RAFAEL SOTOMAYOR" w:date="2016-12-20T17:07:00Z">
              <w:r w:rsidDel="00C66CF8">
                <w:rPr>
                  <w:sz w:val="16"/>
                  <w:szCs w:val="16"/>
                </w:rPr>
                <w:delText>0,00000556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72" w:author="RAFAEL SOTOMAYOR" w:date="2016-12-20T17:07:00Z"/>
              </w:rPr>
            </w:pPr>
            <w:del w:id="4473" w:author="RAFAEL SOTOMAYOR" w:date="2016-12-20T17:07:00Z">
              <w:r w:rsidDel="00C66CF8">
                <w:rPr>
                  <w:sz w:val="16"/>
                  <w:szCs w:val="16"/>
                </w:rPr>
                <w:delText>0,0200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74" w:author="RAFAEL SOTOMAYOR" w:date="2016-12-20T17:07:00Z"/>
              </w:rPr>
            </w:pPr>
            <w:del w:id="4475" w:author="RAFAEL SOTOMAYOR" w:date="2016-12-20T17:07:00Z">
              <w:r w:rsidDel="00C66CF8">
                <w:rPr>
                  <w:sz w:val="16"/>
                  <w:szCs w:val="16"/>
                </w:rPr>
                <w:delText>14,4000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76" w:author="RAFAEL SOTOMAYOR" w:date="2016-12-20T17:07:00Z"/>
              </w:rPr>
            </w:pPr>
            <w:del w:id="4477"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447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479" w:author="RAFAEL SOTOMAYOR" w:date="2016-12-20T17:07:00Z"/>
              </w:rPr>
            </w:pPr>
            <w:del w:id="4480"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81" w:author="RAFAEL SOTOMAYOR" w:date="2016-12-20T17:07:00Z"/>
              </w:rPr>
            </w:pPr>
            <w:del w:id="4482"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83" w:author="RAFAEL SOTOMAYOR" w:date="2016-12-20T17:07:00Z"/>
              </w:rPr>
            </w:pPr>
            <w:del w:id="4484"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85" w:author="RAFAEL SOTOMAYOR" w:date="2016-12-20T17:07:00Z"/>
              </w:rPr>
            </w:pPr>
            <w:del w:id="4486" w:author="RAFAEL SOTOMAYOR" w:date="2016-12-20T17:07:00Z">
              <w:r w:rsidDel="00C66CF8">
                <w:rPr>
                  <w:sz w:val="16"/>
                  <w:szCs w:val="16"/>
                </w:rPr>
                <w:delText>0,00000016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87" w:author="RAFAEL SOTOMAYOR" w:date="2016-12-20T17:07:00Z"/>
              </w:rPr>
            </w:pPr>
            <w:del w:id="4488" w:author="RAFAEL SOTOMAYOR" w:date="2016-12-20T17:07:00Z">
              <w:r w:rsidDel="00C66CF8">
                <w:rPr>
                  <w:sz w:val="16"/>
                  <w:szCs w:val="16"/>
                </w:rPr>
                <w:delText>0,0006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89" w:author="RAFAEL SOTOMAYOR" w:date="2016-12-20T17:07:00Z"/>
              </w:rPr>
            </w:pPr>
            <w:del w:id="4490" w:author="RAFAEL SOTOMAYOR" w:date="2016-12-20T17:07:00Z">
              <w:r w:rsidDel="00C66CF8">
                <w:rPr>
                  <w:sz w:val="16"/>
                  <w:szCs w:val="16"/>
                </w:rPr>
                <w:delText>0,4219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91" w:author="RAFAEL SOTOMAYOR" w:date="2016-12-20T17:07:00Z"/>
              </w:rPr>
            </w:pPr>
            <w:del w:id="4492"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449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494" w:author="RAFAEL SOTOMAYOR" w:date="2016-12-20T17:07:00Z"/>
              </w:rPr>
            </w:pPr>
            <w:del w:id="4495"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96" w:author="RAFAEL SOTOMAYOR" w:date="2016-12-20T17:07:00Z"/>
              </w:rPr>
            </w:pPr>
            <w:del w:id="4497"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498" w:author="RAFAEL SOTOMAYOR" w:date="2016-12-20T17:07:00Z"/>
              </w:rPr>
            </w:pPr>
            <w:del w:id="4499"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00" w:author="RAFAEL SOTOMAYOR" w:date="2016-12-20T17:07:00Z"/>
              </w:rPr>
            </w:pPr>
            <w:del w:id="4501"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02" w:author="RAFAEL SOTOMAYOR" w:date="2016-12-20T17:07:00Z"/>
              </w:rPr>
            </w:pPr>
            <w:del w:id="4503"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04" w:author="RAFAEL SOTOMAYOR" w:date="2016-12-20T17:07:00Z"/>
              </w:rPr>
            </w:pPr>
            <w:del w:id="4505"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06" w:author="RAFAEL SOTOMAYOR" w:date="2016-12-20T17:07:00Z"/>
              </w:rPr>
            </w:pPr>
            <w:del w:id="4507"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50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509" w:author="RAFAEL SOTOMAYOR" w:date="2016-12-20T17:07:00Z"/>
              </w:rPr>
            </w:pPr>
            <w:del w:id="4510" w:author="RAFAEL SOTOMAYOR" w:date="2016-12-20T17:07:00Z">
              <w:r w:rsidDel="00C66CF8">
                <w:rPr>
                  <w:sz w:val="16"/>
                  <w:szCs w:val="16"/>
                </w:rPr>
                <w:delText>Estaci</w:delText>
              </w:r>
              <w:r w:rsidDel="00C66CF8">
                <w:rPr>
                  <w:sz w:val="16"/>
                  <w:szCs w:val="16"/>
                </w:rPr>
                <w:delText>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11" w:author="RAFAEL SOTOMAYOR" w:date="2016-12-20T17:07:00Z"/>
              </w:rPr>
            </w:pPr>
            <w:del w:id="4512"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13" w:author="RAFAEL SOTOMAYOR" w:date="2016-12-20T17:07:00Z"/>
              </w:rPr>
            </w:pPr>
            <w:del w:id="4514"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15" w:author="RAFAEL SOTOMAYOR" w:date="2016-12-20T17:07:00Z"/>
              </w:rPr>
            </w:pPr>
            <w:del w:id="4516"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17" w:author="RAFAEL SOTOMAYOR" w:date="2016-12-20T17:07:00Z"/>
              </w:rPr>
            </w:pPr>
            <w:del w:id="4518"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19" w:author="RAFAEL SOTOMAYOR" w:date="2016-12-20T17:07:00Z"/>
              </w:rPr>
            </w:pPr>
            <w:del w:id="4520"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21" w:author="RAFAEL SOTOMAYOR" w:date="2016-12-20T17:07:00Z"/>
              </w:rPr>
            </w:pPr>
            <w:del w:id="4522"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452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524" w:author="RAFAEL SOTOMAYOR" w:date="2016-12-20T17:07:00Z"/>
              </w:rPr>
            </w:pPr>
            <w:del w:id="4525"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26" w:author="RAFAEL SOTOMAYOR" w:date="2016-12-20T17:07:00Z"/>
              </w:rPr>
            </w:pPr>
            <w:del w:id="4527"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28" w:author="RAFAEL SOTOMAYOR" w:date="2016-12-20T17:07:00Z"/>
              </w:rPr>
            </w:pPr>
            <w:del w:id="4529"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30" w:author="RAFAEL SOTOMAYOR" w:date="2016-12-20T17:07:00Z"/>
              </w:rPr>
            </w:pPr>
            <w:del w:id="4531"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32" w:author="RAFAEL SOTOMAYOR" w:date="2016-12-20T17:07:00Z"/>
              </w:rPr>
            </w:pPr>
            <w:del w:id="4533"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34" w:author="RAFAEL SOTOMAYOR" w:date="2016-12-20T17:07:00Z"/>
              </w:rPr>
            </w:pPr>
            <w:del w:id="4535"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36" w:author="RAFAEL SOTOMAYOR" w:date="2016-12-20T17:07:00Z"/>
              </w:rPr>
            </w:pPr>
            <w:del w:id="4537"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53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539" w:author="RAFAEL SOTOMAYOR" w:date="2016-12-20T17:07:00Z"/>
              </w:rPr>
            </w:pPr>
            <w:del w:id="4540"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41" w:author="RAFAEL SOTOMAYOR" w:date="2016-12-20T17:07:00Z"/>
              </w:rPr>
            </w:pPr>
            <w:del w:id="4542"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43" w:author="RAFAEL SOTOMAYOR" w:date="2016-12-20T17:07:00Z"/>
              </w:rPr>
            </w:pPr>
            <w:del w:id="4544"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45" w:author="RAFAEL SOTOMAYOR" w:date="2016-12-20T17:07:00Z"/>
              </w:rPr>
            </w:pPr>
            <w:del w:id="4546"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47" w:author="RAFAEL SOTOMAYOR" w:date="2016-12-20T17:07:00Z"/>
              </w:rPr>
            </w:pPr>
            <w:del w:id="4548"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49" w:author="RAFAEL SOTOMAYOR" w:date="2016-12-20T17:07:00Z"/>
              </w:rPr>
            </w:pPr>
            <w:del w:id="4550"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51" w:author="RAFAEL SOTOMAYOR" w:date="2016-12-20T17:07:00Z"/>
              </w:rPr>
            </w:pPr>
            <w:del w:id="4552"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55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554" w:author="RAFAEL SOTOMAYOR" w:date="2016-12-20T17:07:00Z"/>
              </w:rPr>
            </w:pPr>
            <w:del w:id="4555"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56" w:author="RAFAEL SOTOMAYOR" w:date="2016-12-20T17:07:00Z"/>
              </w:rPr>
            </w:pPr>
            <w:del w:id="4557"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58" w:author="RAFAEL SOTOMAYOR" w:date="2016-12-20T17:07:00Z"/>
              </w:rPr>
            </w:pPr>
            <w:del w:id="4559"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60" w:author="RAFAEL SOTOMAYOR" w:date="2016-12-20T17:07:00Z"/>
              </w:rPr>
            </w:pPr>
            <w:del w:id="4561"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62" w:author="RAFAEL SOTOMAYOR" w:date="2016-12-20T17:07:00Z"/>
              </w:rPr>
            </w:pPr>
            <w:del w:id="4563"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64" w:author="RAFAEL SOTOMAYOR" w:date="2016-12-20T17:07:00Z"/>
              </w:rPr>
            </w:pPr>
            <w:del w:id="4565"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66" w:author="RAFAEL SOTOMAYOR" w:date="2016-12-20T17:07:00Z"/>
              </w:rPr>
            </w:pPr>
            <w:del w:id="4567"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456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569" w:author="RAFAEL SOTOMAYOR" w:date="2016-12-20T17:07:00Z"/>
              </w:rPr>
            </w:pPr>
            <w:del w:id="4570"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71" w:author="RAFAEL SOTOMAYOR" w:date="2016-12-20T17:07:00Z"/>
              </w:rPr>
            </w:pPr>
            <w:del w:id="4572"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73" w:author="RAFAEL SOTOMAYOR" w:date="2016-12-20T17:07:00Z"/>
              </w:rPr>
            </w:pPr>
            <w:del w:id="4574"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75" w:author="RAFAEL SOTOMAYOR" w:date="2016-12-20T17:07:00Z"/>
              </w:rPr>
            </w:pPr>
            <w:del w:id="4576" w:author="RAFAEL SOTOMAYOR" w:date="2016-12-20T17:07:00Z">
              <w:r w:rsidDel="00C66CF8">
                <w:rPr>
                  <w:sz w:val="16"/>
                  <w:szCs w:val="16"/>
                </w:rPr>
                <w:delText>0,00006076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77" w:author="RAFAEL SOTOMAYOR" w:date="2016-12-20T17:07:00Z"/>
              </w:rPr>
            </w:pPr>
            <w:del w:id="4578" w:author="RAFAEL SOTOMAYOR" w:date="2016-12-20T17:07:00Z">
              <w:r w:rsidDel="00C66CF8">
                <w:rPr>
                  <w:sz w:val="16"/>
                  <w:szCs w:val="16"/>
                </w:rPr>
                <w:delText>0,2188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79" w:author="RAFAEL SOTOMAYOR" w:date="2016-12-20T17:07:00Z"/>
              </w:rPr>
            </w:pPr>
            <w:del w:id="4580" w:author="RAFAEL SOTOMAYOR" w:date="2016-12-20T17:07:00Z">
              <w:r w:rsidDel="00C66CF8">
                <w:rPr>
                  <w:sz w:val="16"/>
                  <w:szCs w:val="16"/>
                </w:rPr>
                <w:delText>157,5000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81" w:author="RAFAEL SOTOMAYOR" w:date="2016-12-20T17:07:00Z"/>
              </w:rPr>
            </w:pPr>
            <w:del w:id="4582"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4583"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584" w:author="RAFAEL SOTOMAYOR" w:date="2016-12-20T17:07:00Z"/>
              </w:rPr>
            </w:pPr>
            <w:del w:id="4585"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86" w:author="RAFAEL SOTOMAYOR" w:date="2016-12-20T17:07:00Z"/>
              </w:rPr>
            </w:pPr>
            <w:del w:id="4587"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88" w:author="RAFAEL SOTOMAYOR" w:date="2016-12-20T17:07:00Z"/>
              </w:rPr>
            </w:pPr>
            <w:del w:id="4589"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90" w:author="RAFAEL SOTOMAYOR" w:date="2016-12-20T17:07:00Z"/>
              </w:rPr>
            </w:pPr>
            <w:del w:id="4591" w:author="RAFAEL SOTOMAYOR" w:date="2016-12-20T17:07:00Z">
              <w:r w:rsidDel="00C66CF8">
                <w:rPr>
                  <w:sz w:val="16"/>
                  <w:szCs w:val="16"/>
                </w:rPr>
                <w:delText>0,00001302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92" w:author="RAFAEL SOTOMAYOR" w:date="2016-12-20T17:07:00Z"/>
              </w:rPr>
            </w:pPr>
            <w:del w:id="4593" w:author="RAFAEL SOTOMAYOR" w:date="2016-12-20T17:07:00Z">
              <w:r w:rsidDel="00C66CF8">
                <w:rPr>
                  <w:sz w:val="16"/>
                  <w:szCs w:val="16"/>
                </w:rPr>
                <w:delText>0,0469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94" w:author="RAFAEL SOTOMAYOR" w:date="2016-12-20T17:07:00Z"/>
              </w:rPr>
            </w:pPr>
            <w:del w:id="4595" w:author="RAFAEL SOTOMAYOR" w:date="2016-12-20T17:07:00Z">
              <w:r w:rsidDel="00C66CF8">
                <w:rPr>
                  <w:sz w:val="16"/>
                  <w:szCs w:val="16"/>
                </w:rPr>
                <w:delText>33,7500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596" w:author="RAFAEL SOTOMAYOR" w:date="2016-12-20T17:07:00Z"/>
              </w:rPr>
            </w:pPr>
            <w:del w:id="4597"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4598"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599" w:author="RAFAEL SOTOMAYOR" w:date="2016-12-20T17:07:00Z"/>
              </w:rPr>
            </w:pPr>
            <w:del w:id="4600" w:author="RAFAEL SOTOMAYOR" w:date="2016-12-20T17:07:00Z">
              <w:r w:rsidDel="00C66CF8">
                <w:rPr>
                  <w:sz w:val="16"/>
                  <w:szCs w:val="16"/>
                </w:rPr>
                <w:delText>Ofimática Agricola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01" w:author="RAFAEL SOTOMAYOR" w:date="2016-12-20T17:07:00Z"/>
              </w:rPr>
            </w:pPr>
            <w:del w:id="4602"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03" w:author="RAFAEL SOTOMAYOR" w:date="2016-12-20T17:07:00Z"/>
              </w:rPr>
            </w:pPr>
            <w:del w:id="4604"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05" w:author="RAFAEL SOTOMAYOR" w:date="2016-12-20T17:07:00Z"/>
              </w:rPr>
            </w:pPr>
            <w:del w:id="4606"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07" w:author="RAFAEL SOTOMAYOR" w:date="2016-12-20T17:07:00Z"/>
              </w:rPr>
            </w:pPr>
            <w:del w:id="4608"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09" w:author="RAFAEL SOTOMAYOR" w:date="2016-12-20T17:07:00Z"/>
              </w:rPr>
            </w:pPr>
            <w:del w:id="4610"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11" w:author="RAFAEL SOTOMAYOR" w:date="2016-12-20T17:07:00Z"/>
              </w:rPr>
            </w:pPr>
            <w:del w:id="4612" w:author="RAFAEL SOTOMAYOR" w:date="2016-12-20T17:07:00Z">
              <w:r w:rsidDel="00C66CF8">
                <w:rPr>
                  <w:sz w:val="16"/>
                  <w:szCs w:val="16"/>
                </w:rPr>
                <w:delText>2.048</w:delText>
              </w:r>
            </w:del>
          </w:p>
        </w:tc>
      </w:tr>
      <w:tr w:rsidR="00071D81" w:rsidDel="00C66CF8">
        <w:tblPrEx>
          <w:tblCellMar>
            <w:top w:w="0" w:type="dxa"/>
            <w:left w:w="0" w:type="dxa"/>
            <w:bottom w:w="0" w:type="dxa"/>
            <w:right w:w="0" w:type="dxa"/>
          </w:tblCellMar>
        </w:tblPrEx>
        <w:trPr>
          <w:del w:id="4613" w:author="RAFAEL SOTOMAYOR" w:date="2016-12-20T17:07:00Z"/>
        </w:trPr>
        <w:tc>
          <w:tcPr>
            <w:tcW w:w="8890" w:type="dxa"/>
            <w:gridSpan w:val="7"/>
            <w:tcBorders>
              <w:left w:val="single" w:sz="4" w:space="0" w:color="CCCCCC"/>
              <w:bottom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614" w:author="RAFAEL SOTOMAYOR" w:date="2016-12-20T17:07:00Z"/>
              </w:rPr>
            </w:pPr>
            <w:del w:id="4615" w:author="RAFAEL SOTOMAYOR" w:date="2016-12-20T17:07:00Z">
              <w:r w:rsidDel="00C66CF8">
                <w:rPr>
                  <w:b/>
                  <w:color w:val="FFFFFF"/>
                  <w:sz w:val="16"/>
                  <w:szCs w:val="16"/>
                  <w:shd w:val="clear" w:color="auto" w:fill="999999"/>
                </w:rPr>
                <w:delText>Uva de mesa</w:delText>
              </w:r>
            </w:del>
          </w:p>
        </w:tc>
      </w:tr>
      <w:tr w:rsidR="00071D81" w:rsidDel="00C66CF8">
        <w:tblPrEx>
          <w:tblCellMar>
            <w:top w:w="0" w:type="dxa"/>
            <w:left w:w="0" w:type="dxa"/>
            <w:bottom w:w="0" w:type="dxa"/>
            <w:right w:w="0" w:type="dxa"/>
          </w:tblCellMar>
        </w:tblPrEx>
        <w:trPr>
          <w:del w:id="4616" w:author="RAFAEL SOTOMAYOR" w:date="2016-12-20T17:07:00Z"/>
        </w:trPr>
        <w:tc>
          <w:tcPr>
            <w:tcW w:w="12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617" w:author="RAFAEL SOTOMAYOR" w:date="2016-12-20T17:07:00Z"/>
              </w:rPr>
            </w:pPr>
            <w:del w:id="4618" w:author="RAFAEL SOTOMAYOR" w:date="2016-12-20T17:07:00Z">
              <w:r w:rsidDel="00C66CF8">
                <w:rPr>
                  <w:b/>
                  <w:color w:val="FFFFFF"/>
                  <w:sz w:val="16"/>
                  <w:szCs w:val="16"/>
                  <w:shd w:val="clear" w:color="auto" w:fill="999999"/>
                </w:rPr>
                <w:delText>Dispositivo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619" w:author="RAFAEL SOTOMAYOR" w:date="2016-12-20T17:07:00Z"/>
              </w:rPr>
            </w:pPr>
            <w:del w:id="4620" w:author="RAFAEL SOTOMAYOR" w:date="2016-12-20T17:07:00Z">
              <w:r w:rsidDel="00C66CF8">
                <w:rPr>
                  <w:b/>
                  <w:color w:val="FFFFFF"/>
                  <w:sz w:val="16"/>
                  <w:szCs w:val="16"/>
                  <w:shd w:val="clear" w:color="auto" w:fill="999999"/>
                </w:rPr>
                <w:delText>Cantidad</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621" w:author="RAFAEL SOTOMAYOR" w:date="2016-12-20T17:07:00Z"/>
              </w:rPr>
            </w:pPr>
            <w:del w:id="4622"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4623" w:author="RAFAEL SOTOMAYOR" w:date="2016-12-20T17:07:00Z"/>
              </w:rPr>
            </w:pPr>
            <w:del w:id="4624" w:author="RAFAEL SOTOMAYOR" w:date="2016-12-20T17:07:00Z">
              <w:r w:rsidDel="00C66CF8">
                <w:rPr>
                  <w:b/>
                  <w:color w:val="FFFFFF"/>
                  <w:sz w:val="16"/>
                  <w:szCs w:val="16"/>
                  <w:shd w:val="clear" w:color="auto" w:fill="999999"/>
                </w:rPr>
                <w:delText>Hora</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625" w:author="RAFAEL SOTOMAYOR" w:date="2016-12-20T17:07:00Z"/>
              </w:rPr>
            </w:pPr>
            <w:del w:id="4626"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4627" w:author="RAFAEL SOTOMAYOR" w:date="2016-12-20T17:07:00Z"/>
              </w:rPr>
            </w:pPr>
            <w:del w:id="4628" w:author="RAFAEL SOTOMAYOR" w:date="2016-12-20T17:07:00Z">
              <w:r w:rsidDel="00C66CF8">
                <w:rPr>
                  <w:b/>
                  <w:color w:val="FFFFFF"/>
                  <w:sz w:val="16"/>
                  <w:szCs w:val="16"/>
                  <w:shd w:val="clear" w:color="auto" w:fill="999999"/>
                </w:rPr>
                <w:delText>Acceso</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629" w:author="RAFAEL SOTOMAYOR" w:date="2016-12-20T17:07:00Z"/>
              </w:rPr>
            </w:pPr>
            <w:del w:id="4630"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4631" w:author="RAFAEL SOTOMAYOR" w:date="2016-12-20T17:07:00Z"/>
              </w:rPr>
            </w:pPr>
            <w:del w:id="4632"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633" w:author="RAFAEL SOTOMAYOR" w:date="2016-12-20T17:07:00Z"/>
              </w:rPr>
            </w:pPr>
            <w:del w:id="4634" w:author="RAFAEL SOTOMAYOR" w:date="2016-12-20T17:07:00Z">
              <w:r w:rsidDel="00C66CF8">
                <w:rPr>
                  <w:b/>
                  <w:color w:val="FFFFFF"/>
                  <w:sz w:val="16"/>
                  <w:szCs w:val="16"/>
                  <w:shd w:val="clear" w:color="auto" w:fill="999999"/>
                </w:rPr>
                <w:delText>Tráfico Mensual</w:delText>
              </w:r>
            </w:del>
          </w:p>
          <w:p w:rsidR="00071D81" w:rsidDel="00C66CF8" w:rsidRDefault="004423CA">
            <w:pPr>
              <w:contextualSpacing w:val="0"/>
              <w:jc w:val="center"/>
              <w:rPr>
                <w:del w:id="4635" w:author="RAFAEL SOTOMAYOR" w:date="2016-12-20T17:07:00Z"/>
              </w:rPr>
            </w:pPr>
            <w:del w:id="4636" w:author="RAFAEL SOTOMAYOR" w:date="2016-12-20T17:07:00Z">
              <w:r w:rsidDel="00C66CF8">
                <w:rPr>
                  <w:b/>
                  <w:color w:val="FFFFFF"/>
                  <w:sz w:val="16"/>
                  <w:szCs w:val="16"/>
                  <w:shd w:val="clear" w:color="auto" w:fill="999999"/>
                </w:rPr>
                <w:delText>Mbyte</w:delText>
              </w:r>
            </w:del>
          </w:p>
        </w:tc>
        <w:tc>
          <w:tcPr>
            <w:tcW w:w="12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4637" w:author="RAFAEL SOTOMAYOR" w:date="2016-12-20T17:07:00Z"/>
              </w:rPr>
            </w:pPr>
            <w:del w:id="4638" w:author="RAFAEL SOTOMAYOR" w:date="2016-12-20T17:07:00Z">
              <w:r w:rsidDel="00C66CF8">
                <w:rPr>
                  <w:b/>
                  <w:color w:val="FFFFFF"/>
                  <w:sz w:val="16"/>
                  <w:szCs w:val="16"/>
                  <w:shd w:val="clear" w:color="auto" w:fill="999999"/>
                </w:rPr>
                <w:delText>Tamaño Paquete</w:delText>
              </w:r>
            </w:del>
          </w:p>
          <w:p w:rsidR="00071D81" w:rsidDel="00C66CF8" w:rsidRDefault="004423CA">
            <w:pPr>
              <w:contextualSpacing w:val="0"/>
              <w:jc w:val="center"/>
              <w:rPr>
                <w:del w:id="4639" w:author="RAFAEL SOTOMAYOR" w:date="2016-12-20T17:07:00Z"/>
              </w:rPr>
            </w:pPr>
            <w:del w:id="4640" w:author="RAFAEL SOTOMAYOR" w:date="2016-12-20T17:07:00Z">
              <w:r w:rsidDel="00C66CF8">
                <w:rPr>
                  <w:b/>
                  <w:color w:val="FFFFFF"/>
                  <w:sz w:val="16"/>
                  <w:szCs w:val="16"/>
                  <w:shd w:val="clear" w:color="auto" w:fill="999999"/>
                </w:rPr>
                <w:delText>Bytes</w:delText>
              </w:r>
            </w:del>
          </w:p>
        </w:tc>
      </w:tr>
      <w:tr w:rsidR="00071D81" w:rsidDel="00C66CF8">
        <w:tblPrEx>
          <w:tblCellMar>
            <w:top w:w="0" w:type="dxa"/>
            <w:left w:w="0" w:type="dxa"/>
            <w:bottom w:w="0" w:type="dxa"/>
            <w:right w:w="0" w:type="dxa"/>
          </w:tblCellMar>
        </w:tblPrEx>
        <w:trPr>
          <w:del w:id="464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642" w:author="RAFAEL SOTOMAYOR" w:date="2016-12-20T17:07:00Z"/>
              </w:rPr>
            </w:pPr>
            <w:del w:id="4643" w:author="RAFAEL SOTOMAYOR" w:date="2016-12-20T17:07:00Z">
              <w:r w:rsidDel="00C66CF8">
                <w:rPr>
                  <w:sz w:val="16"/>
                  <w:szCs w:val="16"/>
                </w:rPr>
                <w:delText>GPS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44" w:author="RAFAEL SOTOMAYOR" w:date="2016-12-20T17:07:00Z"/>
              </w:rPr>
            </w:pPr>
            <w:del w:id="4645"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46" w:author="RAFAEL SOTOMAYOR" w:date="2016-12-20T17:07:00Z"/>
              </w:rPr>
            </w:pPr>
            <w:del w:id="4647"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48" w:author="RAFAEL SOTOMAYOR" w:date="2016-12-20T17:07:00Z"/>
              </w:rPr>
            </w:pPr>
            <w:del w:id="4649" w:author="RAFAEL SOTOMAYOR" w:date="2016-12-20T17:07:00Z">
              <w:r w:rsidDel="00C66CF8">
                <w:rPr>
                  <w:sz w:val="16"/>
                  <w:szCs w:val="16"/>
                </w:rPr>
                <w:delText>0,00000004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50" w:author="RAFAEL SOTOMAYOR" w:date="2016-12-20T17:07:00Z"/>
              </w:rPr>
            </w:pPr>
            <w:del w:id="4651" w:author="RAFAEL SOTOMAYOR" w:date="2016-12-20T17:07:00Z">
              <w:r w:rsidDel="00C66CF8">
                <w:rPr>
                  <w:sz w:val="16"/>
                  <w:szCs w:val="16"/>
                </w:rPr>
                <w:delText>0,0001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52" w:author="RAFAEL SOTOMAYOR" w:date="2016-12-20T17:07:00Z"/>
              </w:rPr>
            </w:pPr>
            <w:del w:id="4653" w:author="RAFAEL SOTOMAYOR" w:date="2016-12-20T17:07:00Z">
              <w:r w:rsidDel="00C66CF8">
                <w:rPr>
                  <w:sz w:val="16"/>
                  <w:szCs w:val="16"/>
                </w:rPr>
                <w:delText>0,1055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54" w:author="RAFAEL SOTOMAYOR" w:date="2016-12-20T17:07:00Z"/>
              </w:rPr>
            </w:pPr>
            <w:del w:id="4655"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65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657" w:author="RAFAEL SOTOMAYOR" w:date="2016-12-20T17:07:00Z"/>
              </w:rPr>
            </w:pPr>
            <w:del w:id="4658" w:author="RAFAEL SOTOMAYOR" w:date="2016-12-20T17:07:00Z">
              <w:r w:rsidDel="00C66CF8">
                <w:rPr>
                  <w:sz w:val="16"/>
                  <w:szCs w:val="16"/>
                </w:rPr>
                <w:delText>Drone con Teledetección de Imágen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59" w:author="RAFAEL SOTOMAYOR" w:date="2016-12-20T17:07:00Z"/>
              </w:rPr>
            </w:pPr>
            <w:del w:id="4660"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61" w:author="RAFAEL SOTOMAYOR" w:date="2016-12-20T17:07:00Z"/>
              </w:rPr>
            </w:pPr>
            <w:del w:id="4662"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63" w:author="RAFAEL SOTOMAYOR" w:date="2016-12-20T17:07:00Z"/>
              </w:rPr>
            </w:pPr>
            <w:del w:id="4664" w:author="RAFAEL SOTOMAYOR" w:date="2016-12-20T17:07:00Z">
              <w:r w:rsidDel="00C66CF8">
                <w:rPr>
                  <w:sz w:val="16"/>
                  <w:szCs w:val="16"/>
                </w:rPr>
                <w:delText>0,00000556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65" w:author="RAFAEL SOTOMAYOR" w:date="2016-12-20T17:07:00Z"/>
              </w:rPr>
            </w:pPr>
            <w:del w:id="4666" w:author="RAFAEL SOTOMAYOR" w:date="2016-12-20T17:07:00Z">
              <w:r w:rsidDel="00C66CF8">
                <w:rPr>
                  <w:sz w:val="16"/>
                  <w:szCs w:val="16"/>
                </w:rPr>
                <w:delText>0,0200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67" w:author="RAFAEL SOTOMAYOR" w:date="2016-12-20T17:07:00Z"/>
              </w:rPr>
            </w:pPr>
            <w:del w:id="4668" w:author="RAFAEL SOTOMAYOR" w:date="2016-12-20T17:07:00Z">
              <w:r w:rsidDel="00C66CF8">
                <w:rPr>
                  <w:sz w:val="16"/>
                  <w:szCs w:val="16"/>
                </w:rPr>
                <w:delText>14,4000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69" w:author="RAFAEL SOTOMAYOR" w:date="2016-12-20T17:07:00Z"/>
              </w:rPr>
            </w:pPr>
            <w:del w:id="4670" w:author="RAFAEL SOTOMAYOR" w:date="2016-12-20T17:07:00Z">
              <w:r w:rsidDel="00C66CF8">
                <w:rPr>
                  <w:sz w:val="16"/>
                  <w:szCs w:val="16"/>
                </w:rPr>
                <w:delText>262.144</w:delText>
              </w:r>
            </w:del>
          </w:p>
        </w:tc>
      </w:tr>
      <w:tr w:rsidR="00071D81" w:rsidDel="00C66CF8">
        <w:tblPrEx>
          <w:tblCellMar>
            <w:top w:w="0" w:type="dxa"/>
            <w:left w:w="0" w:type="dxa"/>
            <w:bottom w:w="0" w:type="dxa"/>
            <w:right w:w="0" w:type="dxa"/>
          </w:tblCellMar>
        </w:tblPrEx>
        <w:trPr>
          <w:del w:id="467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672" w:author="RAFAEL SOTOMAYOR" w:date="2016-12-20T17:07:00Z"/>
              </w:rPr>
            </w:pPr>
            <w:del w:id="4673" w:author="RAFAEL SOTOMAYOR" w:date="2016-12-20T17:07:00Z">
              <w:r w:rsidDel="00C66CF8">
                <w:rPr>
                  <w:sz w:val="16"/>
                  <w:szCs w:val="16"/>
                </w:rPr>
                <w:delText>Sensor de Humedad de Suelo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74" w:author="RAFAEL SOTOMAYOR" w:date="2016-12-20T17:07:00Z"/>
              </w:rPr>
            </w:pPr>
            <w:del w:id="4675"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76" w:author="RAFAEL SOTOMAYOR" w:date="2016-12-20T17:07:00Z"/>
              </w:rPr>
            </w:pPr>
            <w:del w:id="4677" w:author="RAFAEL SOTOMAYOR" w:date="2016-12-20T17:07:00Z">
              <w:r w:rsidDel="00C66CF8">
                <w:rPr>
                  <w:sz w:val="16"/>
                  <w:szCs w:val="16"/>
                </w:rPr>
                <w:delText>12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78" w:author="RAFAEL SOTOMAYOR" w:date="2016-12-20T17:07:00Z"/>
              </w:rPr>
            </w:pPr>
            <w:del w:id="4679" w:author="RAFAEL SOTOMAYOR" w:date="2016-12-20T17:07:00Z">
              <w:r w:rsidDel="00C66CF8">
                <w:rPr>
                  <w:sz w:val="16"/>
                  <w:szCs w:val="16"/>
                </w:rPr>
                <w:delText>0,00000016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80" w:author="RAFAEL SOTOMAYOR" w:date="2016-12-20T17:07:00Z"/>
              </w:rPr>
            </w:pPr>
            <w:del w:id="4681" w:author="RAFAEL SOTOMAYOR" w:date="2016-12-20T17:07:00Z">
              <w:r w:rsidDel="00C66CF8">
                <w:rPr>
                  <w:sz w:val="16"/>
                  <w:szCs w:val="16"/>
                </w:rPr>
                <w:delText>0,0006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82" w:author="RAFAEL SOTOMAYOR" w:date="2016-12-20T17:07:00Z"/>
              </w:rPr>
            </w:pPr>
            <w:del w:id="4683" w:author="RAFAEL SOTOMAYOR" w:date="2016-12-20T17:07:00Z">
              <w:r w:rsidDel="00C66CF8">
                <w:rPr>
                  <w:sz w:val="16"/>
                  <w:szCs w:val="16"/>
                </w:rPr>
                <w:delText>0,4219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84" w:author="RAFAEL SOTOMAYOR" w:date="2016-12-20T17:07:00Z"/>
              </w:rPr>
            </w:pPr>
            <w:del w:id="4685"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468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687" w:author="RAFAEL SOTOMAYOR" w:date="2016-12-20T17:07:00Z"/>
              </w:rPr>
            </w:pPr>
            <w:del w:id="4688"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89" w:author="RAFAEL SOTOMAYOR" w:date="2016-12-20T17:07:00Z"/>
              </w:rPr>
            </w:pPr>
            <w:del w:id="4690"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91" w:author="RAFAEL SOTOMAYOR" w:date="2016-12-20T17:07:00Z"/>
              </w:rPr>
            </w:pPr>
            <w:del w:id="4692"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93" w:author="RAFAEL SOTOMAYOR" w:date="2016-12-20T17:07:00Z"/>
              </w:rPr>
            </w:pPr>
            <w:del w:id="4694" w:author="RAFAEL SOTOMAYOR" w:date="2016-12-20T17:07:00Z">
              <w:r w:rsidDel="00C66CF8">
                <w:rPr>
                  <w:sz w:val="16"/>
                  <w:szCs w:val="16"/>
                </w:rPr>
                <w:delText>0,00000041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95" w:author="RAFAEL SOTOMAYOR" w:date="2016-12-20T17:07:00Z"/>
              </w:rPr>
            </w:pPr>
            <w:del w:id="4696" w:author="RAFAEL SOTOMAYOR" w:date="2016-12-20T17:07:00Z">
              <w:r w:rsidDel="00C66CF8">
                <w:rPr>
                  <w:sz w:val="16"/>
                  <w:szCs w:val="16"/>
                </w:rPr>
                <w:delText>0,0015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97" w:author="RAFAEL SOTOMAYOR" w:date="2016-12-20T17:07:00Z"/>
              </w:rPr>
            </w:pPr>
            <w:del w:id="4698" w:author="RAFAEL SOTOMAYOR" w:date="2016-12-20T17:07:00Z">
              <w:r w:rsidDel="00C66CF8">
                <w:rPr>
                  <w:sz w:val="16"/>
                  <w:szCs w:val="16"/>
                </w:rPr>
                <w:delText>1,0547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699" w:author="RAFAEL SOTOMAYOR" w:date="2016-12-20T17:07:00Z"/>
              </w:rPr>
            </w:pPr>
            <w:del w:id="4700"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70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702" w:author="RAFAEL SOTOMAYOR" w:date="2016-12-20T17:07:00Z"/>
              </w:rPr>
            </w:pPr>
            <w:del w:id="4703" w:author="RAFAEL SOTOMAYOR" w:date="2016-12-20T17:07:00Z">
              <w:r w:rsidDel="00C66CF8">
                <w:rPr>
                  <w:sz w:val="16"/>
                  <w:szCs w:val="16"/>
                </w:rPr>
                <w:delText>Estación Metereológica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04" w:author="RAFAEL SOTOMAYOR" w:date="2016-12-20T17:07:00Z"/>
              </w:rPr>
            </w:pPr>
            <w:del w:id="4705"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06" w:author="RAFAEL SOTOMAYOR" w:date="2016-12-20T17:07:00Z"/>
              </w:rPr>
            </w:pPr>
            <w:del w:id="4707"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08" w:author="RAFAEL SOTOMAYOR" w:date="2016-12-20T17:07:00Z"/>
              </w:rPr>
            </w:pPr>
            <w:del w:id="4709" w:author="RAFAEL SOTOMAYOR" w:date="2016-12-20T17:07:00Z">
              <w:r w:rsidDel="00C66CF8">
                <w:rPr>
                  <w:sz w:val="16"/>
                  <w:szCs w:val="16"/>
                </w:rPr>
                <w:delText>0,00000163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10" w:author="RAFAEL SOTOMAYOR" w:date="2016-12-20T17:07:00Z"/>
              </w:rPr>
            </w:pPr>
            <w:del w:id="4711" w:author="RAFAEL SOTOMAYOR" w:date="2016-12-20T17:07:00Z">
              <w:r w:rsidDel="00C66CF8">
                <w:rPr>
                  <w:sz w:val="16"/>
                  <w:szCs w:val="16"/>
                </w:rPr>
                <w:delText>0,0059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12" w:author="RAFAEL SOTOMAYOR" w:date="2016-12-20T17:07:00Z"/>
              </w:rPr>
            </w:pPr>
            <w:del w:id="4713" w:author="RAFAEL SOTOMAYOR" w:date="2016-12-20T17:07:00Z">
              <w:r w:rsidDel="00C66CF8">
                <w:rPr>
                  <w:sz w:val="16"/>
                  <w:szCs w:val="16"/>
                </w:rPr>
                <w:delText>4,2188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14" w:author="RAFAEL SOTOMAYOR" w:date="2016-12-20T17:07:00Z"/>
              </w:rPr>
            </w:pPr>
            <w:del w:id="4715" w:author="RAFAEL SOTOMAYOR" w:date="2016-12-20T17:07:00Z">
              <w:r w:rsidDel="00C66CF8">
                <w:rPr>
                  <w:sz w:val="16"/>
                  <w:szCs w:val="16"/>
                </w:rPr>
                <w:delText>64</w:delText>
              </w:r>
            </w:del>
          </w:p>
        </w:tc>
      </w:tr>
      <w:tr w:rsidR="00071D81" w:rsidDel="00C66CF8">
        <w:tblPrEx>
          <w:tblCellMar>
            <w:top w:w="0" w:type="dxa"/>
            <w:left w:w="0" w:type="dxa"/>
            <w:bottom w:w="0" w:type="dxa"/>
            <w:right w:w="0" w:type="dxa"/>
          </w:tblCellMar>
        </w:tblPrEx>
        <w:trPr>
          <w:del w:id="471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717" w:author="RAFAEL SOTOMAYOR" w:date="2016-12-20T17:07:00Z"/>
              </w:rPr>
            </w:pPr>
            <w:del w:id="4718" w:author="RAFAEL SOTOMAYOR" w:date="2016-12-20T17:07:00Z">
              <w:r w:rsidDel="00C66CF8">
                <w:rPr>
                  <w:sz w:val="16"/>
                  <w:szCs w:val="16"/>
                </w:rPr>
                <w:delText>Sensor de Radiación</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19" w:author="RAFAEL SOTOMAYOR" w:date="2016-12-20T17:07:00Z"/>
              </w:rPr>
            </w:pPr>
            <w:del w:id="4720"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21" w:author="RAFAEL SOTOMAYOR" w:date="2016-12-20T17:07:00Z"/>
              </w:rPr>
            </w:pPr>
            <w:del w:id="4722"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23" w:author="RAFAEL SOTOMAYOR" w:date="2016-12-20T17:07:00Z"/>
              </w:rPr>
            </w:pPr>
            <w:del w:id="4724"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25" w:author="RAFAEL SOTOMAYOR" w:date="2016-12-20T17:07:00Z"/>
              </w:rPr>
            </w:pPr>
            <w:del w:id="4726"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27" w:author="RAFAEL SOTOMAYOR" w:date="2016-12-20T17:07:00Z"/>
              </w:rPr>
            </w:pPr>
            <w:del w:id="4728"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29" w:author="RAFAEL SOTOMAYOR" w:date="2016-12-20T17:07:00Z"/>
              </w:rPr>
            </w:pPr>
            <w:del w:id="4730"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73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732" w:author="RAFAEL SOTOMAYOR" w:date="2016-12-20T17:07:00Z"/>
              </w:rPr>
            </w:pPr>
            <w:del w:id="4733" w:author="RAFAEL SOTOMAYOR" w:date="2016-12-20T17:07:00Z">
              <w:r w:rsidDel="00C66CF8">
                <w:rPr>
                  <w:sz w:val="16"/>
                  <w:szCs w:val="16"/>
                </w:rPr>
                <w:delText>Sensor de Nivel</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34" w:author="RAFAEL SOTOMAYOR" w:date="2016-12-20T17:07:00Z"/>
              </w:rPr>
            </w:pPr>
            <w:del w:id="4735" w:author="RAFAEL SOTOMAYOR" w:date="2016-12-20T17:07:00Z">
              <w:r w:rsidDel="00C66CF8">
                <w:rPr>
                  <w:sz w:val="16"/>
                  <w:szCs w:val="16"/>
                </w:rPr>
                <w:delText>0,1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36" w:author="RAFAEL SOTOMAYOR" w:date="2016-12-20T17:07:00Z"/>
              </w:rPr>
            </w:pPr>
            <w:del w:id="4737"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38" w:author="RAFAEL SOTOMAYOR" w:date="2016-12-20T17:07:00Z"/>
              </w:rPr>
            </w:pPr>
            <w:del w:id="4739" w:author="RAFAEL SOTOMAYOR" w:date="2016-12-20T17:07:00Z">
              <w:r w:rsidDel="00C66CF8">
                <w:rPr>
                  <w:sz w:val="16"/>
                  <w:szCs w:val="16"/>
                </w:rPr>
                <w:delText>0,00000020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40" w:author="RAFAEL SOTOMAYOR" w:date="2016-12-20T17:07:00Z"/>
              </w:rPr>
            </w:pPr>
            <w:del w:id="4741" w:author="RAFAEL SOTOMAYOR" w:date="2016-12-20T17:07:00Z">
              <w:r w:rsidDel="00C66CF8">
                <w:rPr>
                  <w:sz w:val="16"/>
                  <w:szCs w:val="16"/>
                </w:rPr>
                <w:delText>0,0007</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42" w:author="RAFAEL SOTOMAYOR" w:date="2016-12-20T17:07:00Z"/>
              </w:rPr>
            </w:pPr>
            <w:del w:id="4743" w:author="RAFAEL SOTOMAYOR" w:date="2016-12-20T17:07:00Z">
              <w:r w:rsidDel="00C66CF8">
                <w:rPr>
                  <w:sz w:val="16"/>
                  <w:szCs w:val="16"/>
                </w:rPr>
                <w:delText>0,5273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44" w:author="RAFAEL SOTOMAYOR" w:date="2016-12-20T17:07:00Z"/>
              </w:rPr>
            </w:pPr>
            <w:del w:id="4745" w:author="RAFAEL SOTOMAYOR" w:date="2016-12-20T17:07:00Z">
              <w:r w:rsidDel="00C66CF8">
                <w:rPr>
                  <w:sz w:val="16"/>
                  <w:szCs w:val="16"/>
                </w:rPr>
                <w:delText>16</w:delText>
              </w:r>
            </w:del>
          </w:p>
        </w:tc>
      </w:tr>
      <w:tr w:rsidR="00071D81" w:rsidDel="00C66CF8">
        <w:tblPrEx>
          <w:tblCellMar>
            <w:top w:w="0" w:type="dxa"/>
            <w:left w:w="0" w:type="dxa"/>
            <w:bottom w:w="0" w:type="dxa"/>
            <w:right w:w="0" w:type="dxa"/>
          </w:tblCellMar>
        </w:tblPrEx>
        <w:trPr>
          <w:del w:id="474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747" w:author="RAFAEL SOTOMAYOR" w:date="2016-12-20T17:07:00Z"/>
              </w:rPr>
            </w:pPr>
            <w:del w:id="4748" w:author="RAFAEL SOTOMAYOR" w:date="2016-12-20T17:07:00Z">
              <w:r w:rsidDel="00C66CF8">
                <w:rPr>
                  <w:sz w:val="16"/>
                  <w:szCs w:val="16"/>
                </w:rPr>
                <w:delText>Sensor ON/OFF Tablero Riego</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49" w:author="RAFAEL SOTOMAYOR" w:date="2016-12-20T17:07:00Z"/>
              </w:rPr>
            </w:pPr>
            <w:del w:id="4750"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51" w:author="RAFAEL SOTOMAYOR" w:date="2016-12-20T17:07:00Z"/>
              </w:rPr>
            </w:pPr>
            <w:del w:id="4752" w:author="RAFAEL SOTOMAYOR" w:date="2016-12-20T17:07:00Z">
              <w:r w:rsidDel="00C66CF8">
                <w:rPr>
                  <w:sz w:val="16"/>
                  <w:szCs w:val="16"/>
                </w:rPr>
                <w:delText>60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53" w:author="RAFAEL SOTOMAYOR" w:date="2016-12-20T17:07:00Z"/>
              </w:rPr>
            </w:pPr>
            <w:del w:id="4754" w:author="RAFAEL SOTOMAYOR" w:date="2016-12-20T17:07:00Z">
              <w:r w:rsidDel="00C66CF8">
                <w:rPr>
                  <w:sz w:val="16"/>
                  <w:szCs w:val="16"/>
                </w:rPr>
                <w:delText>0,00000203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55" w:author="RAFAEL SOTOMAYOR" w:date="2016-12-20T17:07:00Z"/>
              </w:rPr>
            </w:pPr>
            <w:del w:id="4756" w:author="RAFAEL SOTOMAYOR" w:date="2016-12-20T17:07:00Z">
              <w:r w:rsidDel="00C66CF8">
                <w:rPr>
                  <w:sz w:val="16"/>
                  <w:szCs w:val="16"/>
                </w:rPr>
                <w:delText>0,0073</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57" w:author="RAFAEL SOTOMAYOR" w:date="2016-12-20T17:07:00Z"/>
              </w:rPr>
            </w:pPr>
            <w:del w:id="4758" w:author="RAFAEL SOTOMAYOR" w:date="2016-12-20T17:07:00Z">
              <w:r w:rsidDel="00C66CF8">
                <w:rPr>
                  <w:sz w:val="16"/>
                  <w:szCs w:val="16"/>
                </w:rPr>
                <w:delText>5,2734</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59" w:author="RAFAEL SOTOMAYOR" w:date="2016-12-20T17:07:00Z"/>
              </w:rPr>
            </w:pPr>
            <w:del w:id="4760" w:author="RAFAEL SOTOMAYOR" w:date="2016-12-20T17:07:00Z">
              <w:r w:rsidDel="00C66CF8">
                <w:rPr>
                  <w:sz w:val="16"/>
                  <w:szCs w:val="16"/>
                </w:rPr>
                <w:delText>32</w:delText>
              </w:r>
            </w:del>
          </w:p>
        </w:tc>
      </w:tr>
      <w:tr w:rsidR="00071D81" w:rsidDel="00C66CF8">
        <w:tblPrEx>
          <w:tblCellMar>
            <w:top w:w="0" w:type="dxa"/>
            <w:left w:w="0" w:type="dxa"/>
            <w:bottom w:w="0" w:type="dxa"/>
            <w:right w:w="0" w:type="dxa"/>
          </w:tblCellMar>
        </w:tblPrEx>
        <w:trPr>
          <w:del w:id="476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762" w:author="RAFAEL SOTOMAYOR" w:date="2016-12-20T17:07:00Z"/>
              </w:rPr>
            </w:pPr>
            <w:del w:id="4763" w:author="RAFAEL SOTOMAYOR" w:date="2016-12-20T17:07:00Z">
              <w:r w:rsidDel="00C66CF8">
                <w:rPr>
                  <w:sz w:val="16"/>
                  <w:szCs w:val="16"/>
                </w:rPr>
                <w:delText>Video Vigilancia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64" w:author="RAFAEL SOTOMAYOR" w:date="2016-12-20T17:07:00Z"/>
              </w:rPr>
            </w:pPr>
            <w:del w:id="4765"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66" w:author="RAFAEL SOTOMAYOR" w:date="2016-12-20T17:07:00Z"/>
              </w:rPr>
            </w:pPr>
            <w:del w:id="4767"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68" w:author="RAFAEL SOTOMAYOR" w:date="2016-12-20T17:07:00Z"/>
              </w:rPr>
            </w:pPr>
            <w:del w:id="4769" w:author="RAFAEL SOTOMAYOR" w:date="2016-12-20T17:07:00Z">
              <w:r w:rsidDel="00C66CF8">
                <w:rPr>
                  <w:sz w:val="16"/>
                  <w:szCs w:val="16"/>
                </w:rPr>
                <w:delText>0,00006076</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70" w:author="RAFAEL SOTOMAYOR" w:date="2016-12-20T17:07:00Z"/>
              </w:rPr>
            </w:pPr>
            <w:del w:id="4771" w:author="RAFAEL SOTOMAYOR" w:date="2016-12-20T17:07:00Z">
              <w:r w:rsidDel="00C66CF8">
                <w:rPr>
                  <w:sz w:val="16"/>
                  <w:szCs w:val="16"/>
                </w:rPr>
                <w:delText>0,2188</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72" w:author="RAFAEL SOTOMAYOR" w:date="2016-12-20T17:07:00Z"/>
              </w:rPr>
            </w:pPr>
            <w:del w:id="4773" w:author="RAFAEL SOTOMAYOR" w:date="2016-12-20T17:07:00Z">
              <w:r w:rsidDel="00C66CF8">
                <w:rPr>
                  <w:sz w:val="16"/>
                  <w:szCs w:val="16"/>
                </w:rPr>
                <w:delText>157,5000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74" w:author="RAFAEL SOTOMAYOR" w:date="2016-12-20T17:07:00Z"/>
              </w:rPr>
            </w:pPr>
            <w:del w:id="4775" w:author="RAFAEL SOTOMAYOR" w:date="2016-12-20T17:07:00Z">
              <w:r w:rsidDel="00C66CF8">
                <w:rPr>
                  <w:sz w:val="16"/>
                  <w:szCs w:val="16"/>
                </w:rPr>
                <w:delText>14.336</w:delText>
              </w:r>
            </w:del>
          </w:p>
        </w:tc>
      </w:tr>
      <w:tr w:rsidR="00071D81" w:rsidDel="00C66CF8">
        <w:tblPrEx>
          <w:tblCellMar>
            <w:top w:w="0" w:type="dxa"/>
            <w:left w:w="0" w:type="dxa"/>
            <w:bottom w:w="0" w:type="dxa"/>
            <w:right w:w="0" w:type="dxa"/>
          </w:tblCellMar>
        </w:tblPrEx>
        <w:trPr>
          <w:del w:id="4776"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777" w:author="RAFAEL SOTOMAYOR" w:date="2016-12-20T17:07:00Z"/>
              </w:rPr>
            </w:pPr>
            <w:del w:id="4778" w:author="RAFAEL SOTOMAYOR" w:date="2016-12-20T17:07:00Z">
              <w:r w:rsidDel="00C66CF8">
                <w:rPr>
                  <w:sz w:val="16"/>
                  <w:szCs w:val="16"/>
                </w:rPr>
                <w:delText>SmartApps</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79" w:author="RAFAEL SOTOMAYOR" w:date="2016-12-20T17:07:00Z"/>
              </w:rPr>
            </w:pPr>
            <w:del w:id="4780" w:author="RAFAEL SOTOMAYOR" w:date="2016-12-20T17:07:00Z">
              <w:r w:rsidDel="00C66CF8">
                <w:rPr>
                  <w:sz w:val="16"/>
                  <w:szCs w:val="16"/>
                </w:rPr>
                <w:delText>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81" w:author="RAFAEL SOTOMAYOR" w:date="2016-12-20T17:07:00Z"/>
              </w:rPr>
            </w:pPr>
            <w:del w:id="4782" w:author="RAFAEL SOTOMAYOR" w:date="2016-12-20T17:07:00Z">
              <w:r w:rsidDel="00C66CF8">
                <w:rPr>
                  <w:sz w:val="16"/>
                  <w:szCs w:val="16"/>
                </w:rPr>
                <w:delText>30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83" w:author="RAFAEL SOTOMAYOR" w:date="2016-12-20T17:07:00Z"/>
              </w:rPr>
            </w:pPr>
            <w:del w:id="4784" w:author="RAFAEL SOTOMAYOR" w:date="2016-12-20T17:07:00Z">
              <w:r w:rsidDel="00C66CF8">
                <w:rPr>
                  <w:sz w:val="16"/>
                  <w:szCs w:val="16"/>
                </w:rPr>
                <w:delText>0,00001302</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85" w:author="RAFAEL SOTOMAYOR" w:date="2016-12-20T17:07:00Z"/>
              </w:rPr>
            </w:pPr>
            <w:del w:id="4786" w:author="RAFAEL SOTOMAYOR" w:date="2016-12-20T17:07:00Z">
              <w:r w:rsidDel="00C66CF8">
                <w:rPr>
                  <w:sz w:val="16"/>
                  <w:szCs w:val="16"/>
                </w:rPr>
                <w:delText>0,0469</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87" w:author="RAFAEL SOTOMAYOR" w:date="2016-12-20T17:07:00Z"/>
              </w:rPr>
            </w:pPr>
            <w:del w:id="4788" w:author="RAFAEL SOTOMAYOR" w:date="2016-12-20T17:07:00Z">
              <w:r w:rsidDel="00C66CF8">
                <w:rPr>
                  <w:sz w:val="16"/>
                  <w:szCs w:val="16"/>
                </w:rPr>
                <w:delText>33,7500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89" w:author="RAFAEL SOTOMAYOR" w:date="2016-12-20T17:07:00Z"/>
              </w:rPr>
            </w:pPr>
            <w:del w:id="4790" w:author="RAFAEL SOTOMAYOR" w:date="2016-12-20T17:07:00Z">
              <w:r w:rsidDel="00C66CF8">
                <w:rPr>
                  <w:sz w:val="16"/>
                  <w:szCs w:val="16"/>
                </w:rPr>
                <w:delText>1.024</w:delText>
              </w:r>
            </w:del>
          </w:p>
        </w:tc>
      </w:tr>
      <w:tr w:rsidR="00071D81" w:rsidDel="00C66CF8">
        <w:tblPrEx>
          <w:tblCellMar>
            <w:top w:w="0" w:type="dxa"/>
            <w:left w:w="0" w:type="dxa"/>
            <w:bottom w:w="0" w:type="dxa"/>
            <w:right w:w="0" w:type="dxa"/>
          </w:tblCellMar>
        </w:tblPrEx>
        <w:trPr>
          <w:del w:id="4791" w:author="RAFAEL SOTOMAYOR" w:date="2016-12-20T17:07:00Z"/>
        </w:trPr>
        <w:tc>
          <w:tcPr>
            <w:tcW w:w="12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4792" w:author="RAFAEL SOTOMAYOR" w:date="2016-12-20T17:07:00Z"/>
              </w:rPr>
            </w:pPr>
            <w:del w:id="4793" w:author="RAFAEL SOTOMAYOR" w:date="2016-12-20T17:07:00Z">
              <w:r w:rsidDel="00C66CF8">
                <w:rPr>
                  <w:sz w:val="16"/>
                  <w:szCs w:val="16"/>
                </w:rPr>
                <w:delText>Ofimática Agrícola</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94" w:author="RAFAEL SOTOMAYOR" w:date="2016-12-20T17:07:00Z"/>
              </w:rPr>
            </w:pPr>
            <w:del w:id="4795" w:author="RAFAEL SOTOMAYOR" w:date="2016-12-20T17:07:00Z">
              <w:r w:rsidDel="00C66CF8">
                <w:rPr>
                  <w:sz w:val="16"/>
                  <w:szCs w:val="16"/>
                </w:rPr>
                <w:delText>0,5</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96" w:author="RAFAEL SOTOMAYOR" w:date="2016-12-20T17:07:00Z"/>
              </w:rPr>
            </w:pPr>
            <w:del w:id="4797" w:author="RAFAEL SOTOMAYOR" w:date="2016-12-20T17:07:00Z">
              <w:r w:rsidDel="00C66CF8">
                <w:rPr>
                  <w:sz w:val="16"/>
                  <w:szCs w:val="16"/>
                </w:rPr>
                <w:delText>10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798" w:author="RAFAEL SOTOMAYOR" w:date="2016-12-20T17:07:00Z"/>
              </w:rPr>
            </w:pPr>
            <w:del w:id="4799" w:author="RAFAEL SOTOMAYOR" w:date="2016-12-20T17:07:00Z">
              <w:r w:rsidDel="00C66CF8">
                <w:rPr>
                  <w:sz w:val="16"/>
                  <w:szCs w:val="16"/>
                </w:rPr>
                <w:delText>0,00002170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800" w:author="RAFAEL SOTOMAYOR" w:date="2016-12-20T17:07:00Z"/>
              </w:rPr>
            </w:pPr>
            <w:del w:id="4801" w:author="RAFAEL SOTOMAYOR" w:date="2016-12-20T17:07:00Z">
              <w:r w:rsidDel="00C66CF8">
                <w:rPr>
                  <w:sz w:val="16"/>
                  <w:szCs w:val="16"/>
                </w:rPr>
                <w:delText>0,0781</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802" w:author="RAFAEL SOTOMAYOR" w:date="2016-12-20T17:07:00Z"/>
              </w:rPr>
            </w:pPr>
            <w:del w:id="4803" w:author="RAFAEL SOTOMAYOR" w:date="2016-12-20T17:07:00Z">
              <w:r w:rsidDel="00C66CF8">
                <w:rPr>
                  <w:sz w:val="16"/>
                  <w:szCs w:val="16"/>
                </w:rPr>
                <w:delText>56,2500</w:delText>
              </w:r>
            </w:del>
          </w:p>
        </w:tc>
        <w:tc>
          <w:tcPr>
            <w:tcW w:w="12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4804" w:author="RAFAEL SOTOMAYOR" w:date="2016-12-20T17:07:00Z"/>
              </w:rPr>
            </w:pPr>
            <w:del w:id="4805" w:author="RAFAEL SOTOMAYOR" w:date="2016-12-20T17:07:00Z">
              <w:r w:rsidDel="00C66CF8">
                <w:rPr>
                  <w:sz w:val="16"/>
                  <w:szCs w:val="16"/>
                </w:rPr>
                <w:delText>2.048</w:delText>
              </w:r>
            </w:del>
          </w:p>
        </w:tc>
      </w:tr>
    </w:tbl>
    <w:p w:rsidR="00071D81" w:rsidDel="00C66CF8" w:rsidRDefault="00071D81">
      <w:pPr>
        <w:contextualSpacing w:val="0"/>
        <w:rPr>
          <w:del w:id="4806" w:author="RAFAEL SOTOMAYOR" w:date="2016-12-20T17:07:00Z"/>
        </w:rPr>
      </w:pPr>
    </w:p>
    <w:p w:rsidR="00071D81" w:rsidDel="00C66CF8" w:rsidRDefault="00071D81">
      <w:pPr>
        <w:contextualSpacing w:val="0"/>
        <w:rPr>
          <w:del w:id="4807" w:author="RAFAEL SOTOMAYOR" w:date="2016-12-20T17:07:00Z"/>
        </w:rPr>
      </w:pPr>
    </w:p>
    <w:p w:rsidR="00071D81" w:rsidDel="00C66CF8" w:rsidRDefault="004423CA">
      <w:pPr>
        <w:rPr>
          <w:del w:id="4808" w:author="RAFAEL SOTOMAYOR" w:date="2016-12-20T17:07:00Z"/>
        </w:rPr>
      </w:pPr>
      <w:del w:id="4809" w:author="RAFAEL SOTOMAYOR" w:date="2016-12-20T17:07:00Z">
        <w:r w:rsidDel="00C66CF8">
          <w:br w:type="page"/>
        </w:r>
      </w:del>
    </w:p>
    <w:p w:rsidR="00071D81" w:rsidDel="00C66CF8" w:rsidRDefault="00071D81">
      <w:pPr>
        <w:contextualSpacing w:val="0"/>
        <w:rPr>
          <w:del w:id="4810" w:author="RAFAEL SOTOMAYOR" w:date="2016-12-20T17:07:00Z"/>
        </w:rPr>
      </w:pPr>
    </w:p>
    <w:p w:rsidR="00071D81" w:rsidDel="00C66CF8" w:rsidRDefault="004423CA">
      <w:pPr>
        <w:pStyle w:val="Ttulo1"/>
        <w:contextualSpacing w:val="0"/>
        <w:rPr>
          <w:del w:id="4811" w:author="RAFAEL SOTOMAYOR" w:date="2016-12-20T17:07:00Z"/>
        </w:rPr>
      </w:pPr>
      <w:bookmarkStart w:id="4812" w:name="_b0dvfkbcjrui" w:colFirst="0" w:colLast="0"/>
      <w:bookmarkEnd w:id="4812"/>
      <w:del w:id="4813" w:author="RAFAEL SOTOMAYOR" w:date="2016-12-20T17:07:00Z">
        <w:r w:rsidDel="00C66CF8">
          <w:delText>3. Cobertura de Internet Móvil en el País en fruticultura</w:delText>
        </w:r>
      </w:del>
    </w:p>
    <w:p w:rsidR="00071D81" w:rsidDel="00C66CF8" w:rsidRDefault="00071D81">
      <w:pPr>
        <w:contextualSpacing w:val="0"/>
        <w:rPr>
          <w:del w:id="4814" w:author="RAFAEL SOTOMAYOR" w:date="2016-12-20T17:07:00Z"/>
        </w:rPr>
      </w:pPr>
    </w:p>
    <w:p w:rsidR="00071D81" w:rsidDel="00C66CF8" w:rsidRDefault="004423CA">
      <w:pPr>
        <w:pStyle w:val="Ttulo2"/>
        <w:contextualSpacing w:val="0"/>
        <w:rPr>
          <w:del w:id="4815" w:author="RAFAEL SOTOMAYOR" w:date="2016-12-20T17:07:00Z"/>
        </w:rPr>
      </w:pPr>
      <w:bookmarkStart w:id="4816" w:name="_campfmti8bcn" w:colFirst="0" w:colLast="0"/>
      <w:bookmarkEnd w:id="4816"/>
      <w:del w:id="4817" w:author="RAFAEL SOTOMAYOR" w:date="2016-12-20T17:07:00Z">
        <w:r w:rsidDel="00C66CF8">
          <w:delText xml:space="preserve"> </w:delText>
        </w:r>
        <w:r w:rsidDel="00C66CF8">
          <w:delText xml:space="preserve">3.1 Mapa de clusters, consumo de datos y cobertura </w:delText>
        </w:r>
      </w:del>
    </w:p>
    <w:p w:rsidR="00071D81" w:rsidDel="00C66CF8" w:rsidRDefault="00071D81">
      <w:pPr>
        <w:contextualSpacing w:val="0"/>
        <w:rPr>
          <w:del w:id="4818" w:author="RAFAEL SOTOMAYOR" w:date="2016-12-20T17:07:00Z"/>
        </w:rPr>
      </w:pPr>
    </w:p>
    <w:p w:rsidR="00071D81" w:rsidDel="00C66CF8" w:rsidRDefault="004423CA">
      <w:pPr>
        <w:contextualSpacing w:val="0"/>
        <w:rPr>
          <w:del w:id="4819" w:author="RAFAEL SOTOMAYOR" w:date="2016-12-20T17:07:00Z"/>
        </w:rPr>
      </w:pPr>
      <w:del w:id="4820" w:author="RAFAEL SOTOMAYOR" w:date="2016-12-20T17:07:00Z">
        <w:r w:rsidDel="00C66CF8">
          <w:delText xml:space="preserve">La información de cobertura de Internet móvil fue obtenida de la página web de la subtel </w:delText>
        </w:r>
        <w:r w:rsidDel="00C66CF8">
          <w:fldChar w:fldCharType="begin"/>
        </w:r>
        <w:r w:rsidDel="00C66CF8">
          <w:delInstrText xml:space="preserve"> HYPERLINK "http://antenas.subtel.cl" \h </w:delInstrText>
        </w:r>
        <w:r w:rsidDel="00C66CF8">
          <w:fldChar w:fldCharType="separate"/>
        </w:r>
        <w:r w:rsidDel="00C66CF8">
          <w:rPr>
            <w:color w:val="1155CC"/>
            <w:u w:val="single"/>
          </w:rPr>
          <w:delText>http://antenas.subtel.cl</w:delText>
        </w:r>
        <w:r w:rsidDel="00C66CF8">
          <w:rPr>
            <w:color w:val="1155CC"/>
            <w:u w:val="single"/>
          </w:rPr>
          <w:fldChar w:fldCharType="end"/>
        </w:r>
      </w:del>
    </w:p>
    <w:p w:rsidR="00071D81" w:rsidDel="00C66CF8" w:rsidRDefault="00071D81">
      <w:pPr>
        <w:contextualSpacing w:val="0"/>
        <w:rPr>
          <w:del w:id="4821" w:author="RAFAEL SOTOMAYOR" w:date="2016-12-20T17:07:00Z"/>
        </w:rPr>
      </w:pPr>
    </w:p>
    <w:p w:rsidR="00071D81" w:rsidDel="00C66CF8" w:rsidRDefault="004423CA">
      <w:pPr>
        <w:contextualSpacing w:val="0"/>
        <w:rPr>
          <w:del w:id="4822" w:author="RAFAEL SOTOMAYOR" w:date="2016-12-20T17:07:00Z"/>
        </w:rPr>
      </w:pPr>
      <w:del w:id="4823" w:author="RAFAEL SOTOMAYOR" w:date="2016-12-20T17:07:00Z">
        <w:r w:rsidDel="00C66CF8">
          <w:delText>La planilla de cálculo descargada fue “mapea</w:delText>
        </w:r>
        <w:r w:rsidDel="00C66CF8">
          <w:delText>da” a una sub hoja con los campos siguientes:</w:delText>
        </w:r>
      </w:del>
    </w:p>
    <w:p w:rsidR="00071D81" w:rsidDel="00C66CF8" w:rsidRDefault="00071D81">
      <w:pPr>
        <w:contextualSpacing w:val="0"/>
        <w:rPr>
          <w:del w:id="4824" w:author="RAFAEL SOTOMAYOR" w:date="2016-12-20T17:07:00Z"/>
        </w:rPr>
      </w:pPr>
    </w:p>
    <w:tbl>
      <w:tblPr>
        <w:tblStyle w:val="af1"/>
        <w:tblW w:w="8895" w:type="dxa"/>
        <w:tblInd w:w="40"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Layout w:type="fixed"/>
        <w:tblCellMar>
          <w:top w:w="0" w:type="dxa"/>
          <w:left w:w="0" w:type="dxa"/>
          <w:bottom w:w="0" w:type="dxa"/>
          <w:right w:w="0" w:type="dxa"/>
        </w:tblCellMar>
        <w:tblLook w:val="0600" w:firstRow="0" w:lastRow="0" w:firstColumn="0" w:lastColumn="0" w:noHBand="1" w:noVBand="1"/>
      </w:tblPr>
      <w:tblGrid>
        <w:gridCol w:w="1260"/>
        <w:gridCol w:w="1620"/>
        <w:gridCol w:w="1620"/>
        <w:gridCol w:w="1440"/>
        <w:gridCol w:w="1545"/>
        <w:gridCol w:w="1410"/>
      </w:tblGrid>
      <w:tr w:rsidR="00071D81" w:rsidDel="00C66CF8">
        <w:tblPrEx>
          <w:tblCellMar>
            <w:top w:w="0" w:type="dxa"/>
            <w:left w:w="0" w:type="dxa"/>
            <w:bottom w:w="0" w:type="dxa"/>
            <w:right w:w="0" w:type="dxa"/>
          </w:tblCellMar>
        </w:tblPrEx>
        <w:trPr>
          <w:del w:id="4825" w:author="RAFAEL SOTOMAYOR" w:date="2016-12-20T17:07:00Z"/>
        </w:trPr>
        <w:tc>
          <w:tcPr>
            <w:tcW w:w="1260" w:type="dxa"/>
            <w:tcMar>
              <w:left w:w="40" w:type="dxa"/>
              <w:right w:w="40" w:type="dxa"/>
            </w:tcMar>
            <w:vAlign w:val="bottom"/>
          </w:tcPr>
          <w:p w:rsidR="00071D81" w:rsidDel="00C66CF8" w:rsidRDefault="004423CA">
            <w:pPr>
              <w:contextualSpacing w:val="0"/>
              <w:jc w:val="center"/>
              <w:rPr>
                <w:del w:id="4826" w:author="RAFAEL SOTOMAYOR" w:date="2016-12-20T17:07:00Z"/>
              </w:rPr>
            </w:pPr>
            <w:del w:id="4827" w:author="RAFAEL SOTOMAYOR" w:date="2016-12-20T17:07:00Z">
              <w:r w:rsidDel="00C66CF8">
                <w:rPr>
                  <w:rFonts w:ascii="Calibri" w:eastAsia="Calibri" w:hAnsi="Calibri" w:cs="Calibri"/>
                  <w:b/>
                  <w:sz w:val="20"/>
                  <w:szCs w:val="20"/>
                </w:rPr>
                <w:delText>Name</w:delText>
              </w:r>
            </w:del>
          </w:p>
        </w:tc>
        <w:tc>
          <w:tcPr>
            <w:tcW w:w="1620" w:type="dxa"/>
            <w:tcMar>
              <w:left w:w="40" w:type="dxa"/>
              <w:right w:w="40" w:type="dxa"/>
            </w:tcMar>
            <w:vAlign w:val="bottom"/>
          </w:tcPr>
          <w:p w:rsidR="00071D81" w:rsidDel="00C66CF8" w:rsidRDefault="004423CA">
            <w:pPr>
              <w:contextualSpacing w:val="0"/>
              <w:jc w:val="center"/>
              <w:rPr>
                <w:del w:id="4828" w:author="RAFAEL SOTOMAYOR" w:date="2016-12-20T17:07:00Z"/>
              </w:rPr>
            </w:pPr>
            <w:del w:id="4829" w:author="RAFAEL SOTOMAYOR" w:date="2016-12-20T17:07:00Z">
              <w:r w:rsidDel="00C66CF8">
                <w:rPr>
                  <w:rFonts w:ascii="Calibri" w:eastAsia="Calibri" w:hAnsi="Calibri" w:cs="Calibri"/>
                  <w:b/>
                  <w:sz w:val="20"/>
                  <w:szCs w:val="20"/>
                </w:rPr>
                <w:delText>Description</w:delText>
              </w:r>
            </w:del>
          </w:p>
        </w:tc>
        <w:tc>
          <w:tcPr>
            <w:tcW w:w="1620" w:type="dxa"/>
            <w:tcMar>
              <w:left w:w="40" w:type="dxa"/>
              <w:right w:w="40" w:type="dxa"/>
            </w:tcMar>
            <w:vAlign w:val="bottom"/>
          </w:tcPr>
          <w:p w:rsidR="00071D81" w:rsidDel="00C66CF8" w:rsidRDefault="004423CA">
            <w:pPr>
              <w:contextualSpacing w:val="0"/>
              <w:jc w:val="center"/>
              <w:rPr>
                <w:del w:id="4830" w:author="RAFAEL SOTOMAYOR" w:date="2016-12-20T17:07:00Z"/>
              </w:rPr>
            </w:pPr>
            <w:del w:id="4831" w:author="RAFAEL SOTOMAYOR" w:date="2016-12-20T17:07:00Z">
              <w:r w:rsidDel="00C66CF8">
                <w:rPr>
                  <w:rFonts w:ascii="Calibri" w:eastAsia="Calibri" w:hAnsi="Calibri" w:cs="Calibri"/>
                  <w:b/>
                  <w:sz w:val="20"/>
                  <w:szCs w:val="20"/>
                </w:rPr>
                <w:delText>Additional Description</w:delText>
              </w:r>
            </w:del>
          </w:p>
        </w:tc>
        <w:tc>
          <w:tcPr>
            <w:tcW w:w="1440" w:type="dxa"/>
            <w:tcMar>
              <w:left w:w="40" w:type="dxa"/>
              <w:right w:w="40" w:type="dxa"/>
            </w:tcMar>
            <w:vAlign w:val="bottom"/>
          </w:tcPr>
          <w:p w:rsidR="00071D81" w:rsidDel="00C66CF8" w:rsidRDefault="004423CA">
            <w:pPr>
              <w:contextualSpacing w:val="0"/>
              <w:jc w:val="center"/>
              <w:rPr>
                <w:del w:id="4832" w:author="RAFAEL SOTOMAYOR" w:date="2016-12-20T17:07:00Z"/>
              </w:rPr>
            </w:pPr>
            <w:del w:id="4833" w:author="RAFAEL SOTOMAYOR" w:date="2016-12-20T17:07:00Z">
              <w:r w:rsidDel="00C66CF8">
                <w:rPr>
                  <w:rFonts w:ascii="Calibri" w:eastAsia="Calibri" w:hAnsi="Calibri" w:cs="Calibri"/>
                  <w:b/>
                  <w:sz w:val="20"/>
                  <w:szCs w:val="20"/>
                </w:rPr>
                <w:delText>Latitude</w:delText>
              </w:r>
            </w:del>
          </w:p>
        </w:tc>
        <w:tc>
          <w:tcPr>
            <w:tcW w:w="1545" w:type="dxa"/>
            <w:tcMar>
              <w:left w:w="40" w:type="dxa"/>
              <w:right w:w="40" w:type="dxa"/>
            </w:tcMar>
            <w:vAlign w:val="bottom"/>
          </w:tcPr>
          <w:p w:rsidR="00071D81" w:rsidDel="00C66CF8" w:rsidRDefault="004423CA">
            <w:pPr>
              <w:contextualSpacing w:val="0"/>
              <w:jc w:val="center"/>
              <w:rPr>
                <w:del w:id="4834" w:author="RAFAEL SOTOMAYOR" w:date="2016-12-20T17:07:00Z"/>
              </w:rPr>
            </w:pPr>
            <w:del w:id="4835" w:author="RAFAEL SOTOMAYOR" w:date="2016-12-20T17:07:00Z">
              <w:r w:rsidDel="00C66CF8">
                <w:rPr>
                  <w:rFonts w:ascii="Calibri" w:eastAsia="Calibri" w:hAnsi="Calibri" w:cs="Calibri"/>
                  <w:b/>
                  <w:sz w:val="20"/>
                  <w:szCs w:val="20"/>
                </w:rPr>
                <w:delText>Longitude</w:delText>
              </w:r>
            </w:del>
          </w:p>
        </w:tc>
        <w:tc>
          <w:tcPr>
            <w:tcW w:w="1410" w:type="dxa"/>
            <w:tcMar>
              <w:left w:w="40" w:type="dxa"/>
              <w:right w:w="40" w:type="dxa"/>
            </w:tcMar>
            <w:vAlign w:val="bottom"/>
          </w:tcPr>
          <w:p w:rsidR="00071D81" w:rsidDel="00C66CF8" w:rsidRDefault="004423CA">
            <w:pPr>
              <w:contextualSpacing w:val="0"/>
              <w:jc w:val="center"/>
              <w:rPr>
                <w:del w:id="4836" w:author="RAFAEL SOTOMAYOR" w:date="2016-12-20T17:07:00Z"/>
              </w:rPr>
            </w:pPr>
            <w:del w:id="4837" w:author="RAFAEL SOTOMAYOR" w:date="2016-12-20T17:07:00Z">
              <w:r w:rsidDel="00C66CF8">
                <w:rPr>
                  <w:rFonts w:ascii="Calibri" w:eastAsia="Calibri" w:hAnsi="Calibri" w:cs="Calibri"/>
                  <w:b/>
                  <w:sz w:val="20"/>
                  <w:szCs w:val="20"/>
                </w:rPr>
                <w:delText>Altitude</w:delText>
              </w:r>
            </w:del>
          </w:p>
        </w:tc>
      </w:tr>
    </w:tbl>
    <w:p w:rsidR="00071D81" w:rsidDel="00C66CF8" w:rsidRDefault="00071D81">
      <w:pPr>
        <w:contextualSpacing w:val="0"/>
        <w:rPr>
          <w:del w:id="4838" w:author="RAFAEL SOTOMAYOR" w:date="2016-12-20T17:07:00Z"/>
        </w:rPr>
      </w:pPr>
    </w:p>
    <w:p w:rsidR="00071D81" w:rsidDel="00C66CF8" w:rsidRDefault="004423CA">
      <w:pPr>
        <w:contextualSpacing w:val="0"/>
        <w:rPr>
          <w:del w:id="4839" w:author="RAFAEL SOTOMAYOR" w:date="2016-12-20T17:07:00Z"/>
        </w:rPr>
      </w:pPr>
      <w:del w:id="4840" w:author="RAFAEL SOTOMAYOR" w:date="2016-12-20T17:07:00Z">
        <w:r w:rsidDel="00C66CF8">
          <w:delText>Luego es importada como un layer a un sistema GIS resultando lo siguiente en la herramienta GIS.</w:delText>
        </w:r>
      </w:del>
    </w:p>
    <w:p w:rsidR="00071D81" w:rsidDel="00C66CF8" w:rsidRDefault="00071D81">
      <w:pPr>
        <w:contextualSpacing w:val="0"/>
        <w:rPr>
          <w:del w:id="4841" w:author="RAFAEL SOTOMAYOR" w:date="2016-12-20T17:07:00Z"/>
        </w:rPr>
      </w:pPr>
    </w:p>
    <w:tbl>
      <w:tblPr>
        <w:tblStyle w:val="af2"/>
        <w:tblW w:w="9972" w:type="dxa"/>
        <w:tblInd w:w="100"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ayout w:type="fixed"/>
        <w:tblCellMar>
          <w:top w:w="0" w:type="dxa"/>
          <w:left w:w="0" w:type="dxa"/>
          <w:bottom w:w="0" w:type="dxa"/>
          <w:right w:w="0" w:type="dxa"/>
        </w:tblCellMar>
        <w:tblLook w:val="0600" w:firstRow="0" w:lastRow="0" w:firstColumn="0" w:lastColumn="0" w:noHBand="1" w:noVBand="1"/>
      </w:tblPr>
      <w:tblGrid>
        <w:gridCol w:w="4986"/>
        <w:gridCol w:w="4986"/>
      </w:tblGrid>
      <w:tr w:rsidR="00071D81" w:rsidDel="00C66CF8">
        <w:tblPrEx>
          <w:tblCellMar>
            <w:top w:w="0" w:type="dxa"/>
            <w:left w:w="0" w:type="dxa"/>
            <w:bottom w:w="0" w:type="dxa"/>
            <w:right w:w="0" w:type="dxa"/>
          </w:tblCellMar>
        </w:tblPrEx>
        <w:trPr>
          <w:del w:id="4842" w:author="RAFAEL SOTOMAYOR" w:date="2016-12-20T17:07:00Z"/>
        </w:trPr>
        <w:tc>
          <w:tcPr>
            <w:tcW w:w="4986" w:type="dxa"/>
            <w:tcMar>
              <w:top w:w="100" w:type="dxa"/>
              <w:left w:w="100" w:type="dxa"/>
              <w:bottom w:w="100" w:type="dxa"/>
              <w:right w:w="100" w:type="dxa"/>
            </w:tcMar>
          </w:tcPr>
          <w:p w:rsidR="00071D81" w:rsidDel="00C66CF8" w:rsidRDefault="004423CA">
            <w:pPr>
              <w:contextualSpacing w:val="0"/>
              <w:jc w:val="center"/>
              <w:rPr>
                <w:del w:id="4843" w:author="RAFAEL SOTOMAYOR" w:date="2016-12-20T17:07:00Z"/>
              </w:rPr>
            </w:pPr>
            <w:del w:id="4844" w:author="RAFAEL SOTOMAYOR" w:date="2016-12-20T17:07:00Z">
              <w:r w:rsidDel="00C66CF8">
                <w:rPr>
                  <w:noProof/>
                </w:rPr>
                <w:drawing>
                  <wp:inline distT="114300" distB="114300" distL="114300" distR="114300" wp14:anchorId="53459B70" wp14:editId="3068ED2F">
                    <wp:extent cx="2197348" cy="4075838"/>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31"/>
                            <a:srcRect/>
                            <a:stretch>
                              <a:fillRect/>
                            </a:stretch>
                          </pic:blipFill>
                          <pic:spPr>
                            <a:xfrm>
                              <a:off x="0" y="0"/>
                              <a:ext cx="2197348" cy="4075838"/>
                            </a:xfrm>
                            <a:prstGeom prst="rect">
                              <a:avLst/>
                            </a:prstGeom>
                            <a:ln/>
                          </pic:spPr>
                        </pic:pic>
                      </a:graphicData>
                    </a:graphic>
                  </wp:inline>
                </w:drawing>
              </w:r>
            </w:del>
          </w:p>
        </w:tc>
        <w:tc>
          <w:tcPr>
            <w:tcW w:w="4986" w:type="dxa"/>
            <w:tcMar>
              <w:top w:w="100" w:type="dxa"/>
              <w:left w:w="100" w:type="dxa"/>
              <w:bottom w:w="100" w:type="dxa"/>
              <w:right w:w="100" w:type="dxa"/>
            </w:tcMar>
          </w:tcPr>
          <w:p w:rsidR="00071D81" w:rsidDel="00C66CF8" w:rsidRDefault="004423CA">
            <w:pPr>
              <w:contextualSpacing w:val="0"/>
              <w:jc w:val="center"/>
              <w:rPr>
                <w:del w:id="4845" w:author="RAFAEL SOTOMAYOR" w:date="2016-12-20T17:07:00Z"/>
              </w:rPr>
            </w:pPr>
            <w:del w:id="4846" w:author="RAFAEL SOTOMAYOR" w:date="2016-12-20T17:07:00Z">
              <w:r w:rsidDel="00C66CF8">
                <w:rPr>
                  <w:noProof/>
                </w:rPr>
                <w:drawing>
                  <wp:inline distT="114300" distB="114300" distL="114300" distR="114300" wp14:anchorId="6BE63F79" wp14:editId="7B1E0382">
                    <wp:extent cx="3019425" cy="40767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3019425" cy="4076700"/>
                            </a:xfrm>
                            <a:prstGeom prst="rect">
                              <a:avLst/>
                            </a:prstGeom>
                            <a:ln/>
                          </pic:spPr>
                        </pic:pic>
                      </a:graphicData>
                    </a:graphic>
                  </wp:inline>
                </w:drawing>
              </w:r>
            </w:del>
          </w:p>
        </w:tc>
      </w:tr>
    </w:tbl>
    <w:p w:rsidR="00071D81" w:rsidDel="00C66CF8" w:rsidRDefault="00071D81">
      <w:pPr>
        <w:contextualSpacing w:val="0"/>
        <w:rPr>
          <w:del w:id="4847" w:author="RAFAEL SOTOMAYOR" w:date="2016-12-20T17:07:00Z"/>
        </w:rPr>
      </w:pPr>
    </w:p>
    <w:p w:rsidR="00071D81" w:rsidDel="00C66CF8" w:rsidRDefault="004423CA">
      <w:pPr>
        <w:contextualSpacing w:val="0"/>
        <w:rPr>
          <w:del w:id="4848" w:author="RAFAEL SOTOMAYOR" w:date="2016-12-20T17:07:00Z"/>
        </w:rPr>
      </w:pPr>
      <w:del w:id="4849" w:author="RAFAEL SOTOMAYOR" w:date="2016-12-20T17:07:00Z">
        <w:r w:rsidDel="00C66CF8">
          <w:delText>Visualizando con la herramienta cartográfica, se detectan ciertos sectores con potencial agrícola no cubierto como en la cordillera de la región del maule o sectores en el norte grande de Chile.</w:delText>
        </w:r>
      </w:del>
    </w:p>
    <w:p w:rsidR="00071D81" w:rsidDel="00C66CF8" w:rsidRDefault="00071D81">
      <w:pPr>
        <w:contextualSpacing w:val="0"/>
        <w:rPr>
          <w:del w:id="4850" w:author="RAFAEL SOTOMAYOR" w:date="2016-12-20T17:07:00Z"/>
        </w:rPr>
      </w:pPr>
    </w:p>
    <w:p w:rsidR="00071D81" w:rsidDel="00C66CF8" w:rsidRDefault="00071D81">
      <w:pPr>
        <w:contextualSpacing w:val="0"/>
        <w:rPr>
          <w:del w:id="4851" w:author="RAFAEL SOTOMAYOR" w:date="2016-12-20T17:07:00Z"/>
        </w:rPr>
      </w:pPr>
    </w:p>
    <w:p w:rsidR="00071D81" w:rsidDel="00C66CF8" w:rsidRDefault="00071D81">
      <w:pPr>
        <w:contextualSpacing w:val="0"/>
        <w:rPr>
          <w:del w:id="4852" w:author="RAFAEL SOTOMAYOR" w:date="2016-12-20T17:07:00Z"/>
        </w:rPr>
      </w:pPr>
    </w:p>
    <w:p w:rsidR="00071D81" w:rsidDel="00C66CF8" w:rsidRDefault="00071D81">
      <w:pPr>
        <w:contextualSpacing w:val="0"/>
        <w:rPr>
          <w:del w:id="4853" w:author="RAFAEL SOTOMAYOR" w:date="2016-12-20T17:07:00Z"/>
        </w:rPr>
      </w:pPr>
    </w:p>
    <w:p w:rsidR="00071D81" w:rsidDel="00C66CF8" w:rsidRDefault="004423CA">
      <w:pPr>
        <w:pStyle w:val="Ttulo2"/>
        <w:contextualSpacing w:val="0"/>
        <w:rPr>
          <w:del w:id="4854" w:author="RAFAEL SOTOMAYOR" w:date="2016-12-20T17:07:00Z"/>
        </w:rPr>
      </w:pPr>
      <w:bookmarkStart w:id="4855" w:name="_e3t2v6zi3o2u" w:colFirst="0" w:colLast="0"/>
      <w:bookmarkEnd w:id="4855"/>
      <w:del w:id="4856" w:author="RAFAEL SOTOMAYOR" w:date="2016-12-20T17:07:00Z">
        <w:r w:rsidDel="00C66CF8">
          <w:delText xml:space="preserve">3.2 Parámetros de Extrapolación </w:delText>
        </w:r>
      </w:del>
    </w:p>
    <w:p w:rsidR="00071D81" w:rsidDel="00C66CF8" w:rsidRDefault="00071D81">
      <w:pPr>
        <w:contextualSpacing w:val="0"/>
        <w:rPr>
          <w:del w:id="4857" w:author="RAFAEL SOTOMAYOR" w:date="2016-12-20T17:07:00Z"/>
        </w:rPr>
      </w:pPr>
    </w:p>
    <w:p w:rsidR="00071D81" w:rsidDel="00C66CF8" w:rsidRDefault="004423CA">
      <w:pPr>
        <w:contextualSpacing w:val="0"/>
        <w:rPr>
          <w:del w:id="4858" w:author="RAFAEL SOTOMAYOR" w:date="2016-12-20T17:07:00Z"/>
        </w:rPr>
      </w:pPr>
      <w:del w:id="4859" w:author="RAFAEL SOTOMAYOR" w:date="2016-12-20T17:07:00Z">
        <w:r w:rsidDel="00C66CF8">
          <w:delText>Los parámetros de extra</w:delText>
        </w:r>
        <w:r w:rsidDel="00C66CF8">
          <w:delText>polación y variablés mínimas son:</w:delText>
        </w:r>
      </w:del>
    </w:p>
    <w:p w:rsidR="00071D81" w:rsidDel="00C66CF8" w:rsidRDefault="004423CA">
      <w:pPr>
        <w:numPr>
          <w:ilvl w:val="0"/>
          <w:numId w:val="8"/>
        </w:numPr>
        <w:ind w:hanging="360"/>
        <w:rPr>
          <w:del w:id="4860" w:author="RAFAEL SOTOMAYOR" w:date="2016-12-20T17:07:00Z"/>
        </w:rPr>
      </w:pPr>
      <w:del w:id="4861" w:author="RAFAEL SOTOMAYOR" w:date="2016-12-20T17:07:00Z">
        <w:r w:rsidDel="00C66CF8">
          <w:delText>Densidades de antenas por hectáreas</w:delText>
        </w:r>
      </w:del>
    </w:p>
    <w:p w:rsidR="00071D81" w:rsidDel="00C66CF8" w:rsidRDefault="004423CA">
      <w:pPr>
        <w:numPr>
          <w:ilvl w:val="0"/>
          <w:numId w:val="8"/>
        </w:numPr>
        <w:ind w:hanging="360"/>
        <w:rPr>
          <w:del w:id="4862" w:author="RAFAEL SOTOMAYOR" w:date="2016-12-20T17:07:00Z"/>
        </w:rPr>
      </w:pPr>
      <w:del w:id="4863" w:author="RAFAEL SOTOMAYOR" w:date="2016-12-20T17:07:00Z">
        <w:r w:rsidDel="00C66CF8">
          <w:delText>Alcance de superficie de propagación de señal</w:delText>
        </w:r>
      </w:del>
    </w:p>
    <w:p w:rsidR="00071D81" w:rsidDel="00C66CF8" w:rsidRDefault="004423CA">
      <w:pPr>
        <w:numPr>
          <w:ilvl w:val="0"/>
          <w:numId w:val="8"/>
        </w:numPr>
        <w:ind w:hanging="360"/>
        <w:rPr>
          <w:del w:id="4864" w:author="RAFAEL SOTOMAYOR" w:date="2016-12-20T17:07:00Z"/>
        </w:rPr>
      </w:pPr>
      <w:del w:id="4865" w:author="RAFAEL SOTOMAYOR" w:date="2016-12-20T17:07:00Z">
        <w:r w:rsidDel="00C66CF8">
          <w:delText>Kilómetros de backhaul por superficie, capacidades mínimas de transmisión de datos</w:delText>
        </w:r>
      </w:del>
    </w:p>
    <w:p w:rsidR="00071D81" w:rsidDel="00C66CF8" w:rsidRDefault="004423CA">
      <w:pPr>
        <w:numPr>
          <w:ilvl w:val="0"/>
          <w:numId w:val="8"/>
        </w:numPr>
        <w:ind w:hanging="360"/>
        <w:rPr>
          <w:del w:id="4866" w:author="RAFAEL SOTOMAYOR" w:date="2016-12-20T17:07:00Z"/>
        </w:rPr>
      </w:pPr>
      <w:del w:id="4867" w:author="RAFAEL SOTOMAYOR" w:date="2016-12-20T17:07:00Z">
        <w:r w:rsidDel="00C66CF8">
          <w:delText>Otras por definir</w:delText>
        </w:r>
      </w:del>
    </w:p>
    <w:p w:rsidR="00071D81" w:rsidDel="00C66CF8" w:rsidRDefault="00071D81">
      <w:pPr>
        <w:contextualSpacing w:val="0"/>
        <w:rPr>
          <w:del w:id="4868" w:author="RAFAEL SOTOMAYOR" w:date="2016-12-20T17:07:00Z"/>
        </w:rPr>
      </w:pPr>
    </w:p>
    <w:p w:rsidR="00071D81" w:rsidDel="00C66CF8" w:rsidRDefault="00071D81">
      <w:pPr>
        <w:contextualSpacing w:val="0"/>
        <w:rPr>
          <w:del w:id="4869" w:author="RAFAEL SOTOMAYOR" w:date="2016-12-20T17:07:00Z"/>
        </w:rPr>
      </w:pPr>
    </w:p>
    <w:p w:rsidR="00071D81" w:rsidDel="00C66CF8" w:rsidRDefault="00071D81">
      <w:pPr>
        <w:contextualSpacing w:val="0"/>
        <w:rPr>
          <w:del w:id="4870" w:author="RAFAEL SOTOMAYOR" w:date="2016-12-20T17:07:00Z"/>
        </w:rPr>
      </w:pPr>
    </w:p>
    <w:p w:rsidR="00071D81" w:rsidDel="00C66CF8" w:rsidRDefault="00071D81">
      <w:pPr>
        <w:contextualSpacing w:val="0"/>
        <w:rPr>
          <w:del w:id="4871" w:author="RAFAEL SOTOMAYOR" w:date="2016-12-20T17:07:00Z"/>
        </w:rPr>
      </w:pPr>
    </w:p>
    <w:p w:rsidR="00071D81" w:rsidDel="00C66CF8" w:rsidRDefault="00071D81">
      <w:pPr>
        <w:contextualSpacing w:val="0"/>
        <w:rPr>
          <w:del w:id="4872" w:author="RAFAEL SOTOMAYOR" w:date="2016-12-20T17:07:00Z"/>
        </w:rPr>
      </w:pPr>
    </w:p>
    <w:p w:rsidR="00071D81" w:rsidDel="00C66CF8" w:rsidRDefault="00071D81">
      <w:pPr>
        <w:pStyle w:val="Ttulo1"/>
        <w:contextualSpacing w:val="0"/>
        <w:rPr>
          <w:del w:id="4873" w:author="RAFAEL SOTOMAYOR" w:date="2016-12-20T17:07:00Z"/>
        </w:rPr>
      </w:pPr>
      <w:bookmarkStart w:id="4874" w:name="_g5h6r62y4f1o" w:colFirst="0" w:colLast="0"/>
      <w:bookmarkEnd w:id="4874"/>
    </w:p>
    <w:p w:rsidR="00071D81" w:rsidDel="00C66CF8" w:rsidRDefault="00071D81">
      <w:pPr>
        <w:pStyle w:val="Ttulo1"/>
        <w:contextualSpacing w:val="0"/>
        <w:rPr>
          <w:del w:id="4875" w:author="RAFAEL SOTOMAYOR" w:date="2016-12-20T17:07:00Z"/>
        </w:rPr>
      </w:pPr>
      <w:bookmarkStart w:id="4876" w:name="_gc7e812dhoih" w:colFirst="0" w:colLast="0"/>
      <w:bookmarkEnd w:id="4876"/>
    </w:p>
    <w:p w:rsidR="00071D81" w:rsidDel="00C66CF8" w:rsidRDefault="00071D81">
      <w:pPr>
        <w:pStyle w:val="Ttulo1"/>
        <w:contextualSpacing w:val="0"/>
        <w:rPr>
          <w:del w:id="4877" w:author="RAFAEL SOTOMAYOR" w:date="2016-12-20T17:07:00Z"/>
        </w:rPr>
      </w:pPr>
      <w:bookmarkStart w:id="4878" w:name="_yven582l58zw" w:colFirst="0" w:colLast="0"/>
      <w:bookmarkEnd w:id="4878"/>
    </w:p>
    <w:p w:rsidR="00071D81" w:rsidDel="00C66CF8" w:rsidRDefault="004423CA">
      <w:pPr>
        <w:rPr>
          <w:del w:id="4879" w:author="RAFAEL SOTOMAYOR" w:date="2016-12-20T17:07:00Z"/>
        </w:rPr>
      </w:pPr>
      <w:del w:id="4880" w:author="RAFAEL SOTOMAYOR" w:date="2016-12-20T17:07:00Z">
        <w:r w:rsidDel="00C66CF8">
          <w:br w:type="page"/>
        </w:r>
      </w:del>
    </w:p>
    <w:p w:rsidR="00071D81" w:rsidDel="00C66CF8" w:rsidRDefault="00071D81">
      <w:pPr>
        <w:pStyle w:val="Ttulo1"/>
        <w:contextualSpacing w:val="0"/>
        <w:rPr>
          <w:del w:id="4881" w:author="RAFAEL SOTOMAYOR" w:date="2016-12-20T17:07:00Z"/>
        </w:rPr>
      </w:pPr>
      <w:bookmarkStart w:id="4882" w:name="_63q6cban404p" w:colFirst="0" w:colLast="0"/>
      <w:bookmarkEnd w:id="4882"/>
    </w:p>
    <w:p w:rsidR="00071D81" w:rsidDel="00C66CF8" w:rsidRDefault="004423CA">
      <w:pPr>
        <w:pStyle w:val="Ttulo1"/>
        <w:contextualSpacing w:val="0"/>
        <w:jc w:val="left"/>
        <w:rPr>
          <w:del w:id="4883" w:author="RAFAEL SOTOMAYOR" w:date="2016-12-20T17:07:00Z"/>
        </w:rPr>
      </w:pPr>
      <w:bookmarkStart w:id="4884" w:name="_ky0o5e10p4fp" w:colFirst="0" w:colLast="0"/>
      <w:bookmarkEnd w:id="4884"/>
      <w:del w:id="4885" w:author="RAFAEL SOTOMAYOR" w:date="2016-12-20T17:07:00Z">
        <w:r w:rsidDel="00C66CF8">
          <w:delText>ETAPA 2: Análisis de demanda</w:delText>
        </w:r>
      </w:del>
    </w:p>
    <w:p w:rsidR="00071D81" w:rsidDel="00C66CF8" w:rsidRDefault="00071D81">
      <w:pPr>
        <w:contextualSpacing w:val="0"/>
        <w:rPr>
          <w:del w:id="4886" w:author="RAFAEL SOTOMAYOR" w:date="2016-12-20T17:07:00Z"/>
        </w:rPr>
      </w:pPr>
    </w:p>
    <w:p w:rsidR="00071D81" w:rsidDel="00C66CF8" w:rsidRDefault="004423CA">
      <w:pPr>
        <w:pStyle w:val="Ttulo1"/>
        <w:contextualSpacing w:val="0"/>
        <w:rPr>
          <w:del w:id="4887" w:author="RAFAEL SOTOMAYOR" w:date="2016-12-20T17:07:00Z"/>
        </w:rPr>
      </w:pPr>
      <w:bookmarkStart w:id="4888" w:name="_qcpsdwawwwtw" w:colFirst="0" w:colLast="0"/>
      <w:bookmarkEnd w:id="4888"/>
      <w:del w:id="4889" w:author="RAFAEL SOTOMAYOR" w:date="2016-12-20T17:07:00Z">
        <w:r w:rsidDel="00C66CF8">
          <w:delText>1.  Análisis de Escenarios Probables</w:delText>
        </w:r>
      </w:del>
    </w:p>
    <w:p w:rsidR="00071D81" w:rsidDel="00C66CF8" w:rsidRDefault="004423CA">
      <w:pPr>
        <w:contextualSpacing w:val="0"/>
        <w:rPr>
          <w:del w:id="4890" w:author="RAFAEL SOTOMAYOR" w:date="2016-12-20T17:07:00Z"/>
        </w:rPr>
      </w:pPr>
      <w:del w:id="4891" w:author="RAFAEL SOTOMAYOR" w:date="2016-12-20T17:07:00Z">
        <w:r w:rsidDel="00C66CF8">
          <w:delText>Para el análisis de demanda a 5, 10 y 20 años de la fruticultura Utilizamos el Modelo Prospectivo (Godet, 2000) y las técnicas durante el proceso, identificando las fuentes de información a utilizar, levantar las vari</w:delText>
        </w:r>
        <w:r w:rsidDel="00C66CF8">
          <w:delText>ables relevantes, sensibilización de las mismas, establecer línea base y considerar supuestos cuando falte información.</w:delText>
        </w:r>
      </w:del>
    </w:p>
    <w:p w:rsidR="00071D81" w:rsidDel="00C66CF8" w:rsidRDefault="00071D81">
      <w:pPr>
        <w:contextualSpacing w:val="0"/>
        <w:rPr>
          <w:del w:id="4892" w:author="RAFAEL SOTOMAYOR" w:date="2016-12-20T17:07:00Z"/>
        </w:rPr>
      </w:pPr>
    </w:p>
    <w:p w:rsidR="00071D81" w:rsidDel="00C66CF8" w:rsidRDefault="004423CA">
      <w:pPr>
        <w:contextualSpacing w:val="0"/>
        <w:rPr>
          <w:del w:id="4893" w:author="RAFAEL SOTOMAYOR" w:date="2016-12-20T17:07:00Z"/>
        </w:rPr>
      </w:pPr>
      <w:del w:id="4894" w:author="RAFAEL SOTOMAYOR" w:date="2016-12-20T17:07:00Z">
        <w:r w:rsidDel="00C66CF8">
          <w:delText xml:space="preserve">La Fase del Análisis Prospectivo comprende tres objetivos: comprender el sector y en especial identificando los elementos internos que </w:delText>
        </w:r>
        <w:r w:rsidDel="00C66CF8">
          <w:delText>lo componen y los externos que influyen sobre él; anticiparse a los riesgos y oportunidades que presentan los escenarios de futuro, para minimizar o aprovechar sus efectos respectivamente; incrementar las capacidades de los gestores públicos en la explorac</w:delText>
        </w:r>
        <w:r w:rsidDel="00C66CF8">
          <w:delText>ión del futuro como fuente de información que mejore la toma de decisiones.</w:delText>
        </w:r>
      </w:del>
    </w:p>
    <w:p w:rsidR="00071D81" w:rsidDel="00C66CF8" w:rsidRDefault="00071D81">
      <w:pPr>
        <w:contextualSpacing w:val="0"/>
        <w:rPr>
          <w:del w:id="4895" w:author="RAFAEL SOTOMAYOR" w:date="2016-12-20T17:07:00Z"/>
        </w:rPr>
      </w:pPr>
    </w:p>
    <w:p w:rsidR="00071D81" w:rsidDel="00C66CF8" w:rsidRDefault="004423CA">
      <w:pPr>
        <w:contextualSpacing w:val="0"/>
        <w:rPr>
          <w:del w:id="4896" w:author="RAFAEL SOTOMAYOR" w:date="2016-12-20T17:07:00Z"/>
        </w:rPr>
      </w:pPr>
      <w:del w:id="4897" w:author="RAFAEL SOTOMAYOR" w:date="2016-12-20T17:07:00Z">
        <w:r w:rsidDel="00C66CF8">
          <w:delText>El método de escenarios, tal y como ha sido utilizado en este estudio, mantiene intacta su utilidad y sobre todo tiene el gran mérito de imponer un rigor intelectual: análisis cua</w:delText>
        </w:r>
        <w:r w:rsidDel="00C66CF8">
          <w:delText>litativo y cuantitativo de las tendencias, retrospectiva, opinión de expertos, evidencia los cambios, las tensiones, los conflictos y construye escenarios coherentes y completos.</w:delText>
        </w:r>
      </w:del>
    </w:p>
    <w:p w:rsidR="00071D81" w:rsidDel="00C66CF8" w:rsidRDefault="00071D81">
      <w:pPr>
        <w:contextualSpacing w:val="0"/>
        <w:rPr>
          <w:del w:id="4898" w:author="RAFAEL SOTOMAYOR" w:date="2016-12-20T17:07:00Z"/>
        </w:rPr>
      </w:pPr>
    </w:p>
    <w:p w:rsidR="00071D81" w:rsidDel="00C66CF8" w:rsidRDefault="00071D81">
      <w:pPr>
        <w:contextualSpacing w:val="0"/>
        <w:rPr>
          <w:del w:id="4899" w:author="RAFAEL SOTOMAYOR" w:date="2016-12-20T17:07:00Z"/>
        </w:rPr>
      </w:pPr>
    </w:p>
    <w:p w:rsidR="00071D81" w:rsidDel="00C66CF8" w:rsidRDefault="004423CA">
      <w:pPr>
        <w:contextualSpacing w:val="0"/>
        <w:jc w:val="center"/>
        <w:rPr>
          <w:del w:id="4900" w:author="RAFAEL SOTOMAYOR" w:date="2016-12-20T17:07:00Z"/>
        </w:rPr>
      </w:pPr>
      <w:del w:id="4901" w:author="RAFAEL SOTOMAYOR" w:date="2016-12-20T17:07:00Z">
        <w:r w:rsidDel="00C66CF8">
          <w:rPr>
            <w:noProof/>
          </w:rPr>
          <w:drawing>
            <wp:inline distT="114300" distB="114300" distL="114300" distR="114300" wp14:anchorId="5EC72897" wp14:editId="196D1AF9">
              <wp:extent cx="5409338" cy="3636051"/>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5409338" cy="3636051"/>
                      </a:xfrm>
                      <a:prstGeom prst="rect">
                        <a:avLst/>
                      </a:prstGeom>
                      <a:ln/>
                    </pic:spPr>
                  </pic:pic>
                </a:graphicData>
              </a:graphic>
            </wp:inline>
          </w:drawing>
        </w:r>
      </w:del>
    </w:p>
    <w:p w:rsidR="00071D81" w:rsidDel="00C66CF8" w:rsidRDefault="00071D81">
      <w:pPr>
        <w:contextualSpacing w:val="0"/>
        <w:rPr>
          <w:del w:id="4902" w:author="RAFAEL SOTOMAYOR" w:date="2016-12-20T17:07:00Z"/>
        </w:rPr>
      </w:pPr>
    </w:p>
    <w:p w:rsidR="00071D81" w:rsidDel="00C66CF8" w:rsidRDefault="004423CA">
      <w:pPr>
        <w:rPr>
          <w:del w:id="4903" w:author="RAFAEL SOTOMAYOR" w:date="2016-12-20T17:07:00Z"/>
        </w:rPr>
      </w:pPr>
      <w:del w:id="4904" w:author="RAFAEL SOTOMAYOR" w:date="2016-12-20T17:07:00Z">
        <w:r w:rsidDel="00C66CF8">
          <w:br w:type="page"/>
        </w:r>
      </w:del>
    </w:p>
    <w:p w:rsidR="00071D81" w:rsidDel="00C66CF8" w:rsidRDefault="00071D81">
      <w:pPr>
        <w:contextualSpacing w:val="0"/>
        <w:rPr>
          <w:del w:id="4905" w:author="RAFAEL SOTOMAYOR" w:date="2016-12-20T17:07:00Z"/>
        </w:rPr>
      </w:pPr>
    </w:p>
    <w:p w:rsidR="00071D81" w:rsidDel="00C66CF8" w:rsidRDefault="004423CA">
      <w:pPr>
        <w:pStyle w:val="Ttulo2"/>
        <w:contextualSpacing w:val="0"/>
        <w:rPr>
          <w:del w:id="4906" w:author="RAFAEL SOTOMAYOR" w:date="2016-12-20T17:07:00Z"/>
        </w:rPr>
      </w:pPr>
      <w:bookmarkStart w:id="4907" w:name="_vd1h6aenc3jn" w:colFirst="0" w:colLast="0"/>
      <w:bookmarkEnd w:id="4907"/>
      <w:del w:id="4908" w:author="RAFAEL SOTOMAYOR" w:date="2016-12-20T17:07:00Z">
        <w:r w:rsidDel="00C66CF8">
          <w:delText xml:space="preserve">1.1 Análisis de Escenarios </w:delText>
        </w:r>
      </w:del>
    </w:p>
    <w:p w:rsidR="00071D81" w:rsidDel="00C66CF8" w:rsidRDefault="00071D81">
      <w:pPr>
        <w:contextualSpacing w:val="0"/>
        <w:rPr>
          <w:del w:id="4909" w:author="RAFAEL SOTOMAYOR" w:date="2016-12-20T17:07:00Z"/>
        </w:rPr>
      </w:pPr>
    </w:p>
    <w:p w:rsidR="00071D81" w:rsidDel="00C66CF8" w:rsidRDefault="004423CA">
      <w:pPr>
        <w:contextualSpacing w:val="0"/>
        <w:rPr>
          <w:del w:id="4910" w:author="RAFAEL SOTOMAYOR" w:date="2016-12-20T17:07:00Z"/>
        </w:rPr>
      </w:pPr>
      <w:del w:id="4911" w:author="RAFAEL SOTOMAYOR" w:date="2016-12-20T17:07:00Z">
        <w:r w:rsidDel="00C66CF8">
          <w:delText>Los los factores que intervienen en la d</w:delText>
        </w:r>
        <w:r w:rsidDel="00C66CF8">
          <w:delText>emanda futura en el uso de datos en la fruticultura para establecer los escenarios probables 5, 10,y 20 años.</w:delText>
        </w:r>
      </w:del>
    </w:p>
    <w:p w:rsidR="00071D81" w:rsidDel="00C66CF8" w:rsidRDefault="00071D81">
      <w:pPr>
        <w:contextualSpacing w:val="0"/>
        <w:rPr>
          <w:del w:id="4912" w:author="RAFAEL SOTOMAYOR" w:date="2016-12-20T17:07:00Z"/>
        </w:rPr>
      </w:pPr>
    </w:p>
    <w:p w:rsidR="00071D81" w:rsidDel="00C66CF8" w:rsidRDefault="004423CA">
      <w:pPr>
        <w:contextualSpacing w:val="0"/>
        <w:rPr>
          <w:del w:id="4913" w:author="RAFAEL SOTOMAYOR" w:date="2016-12-20T17:07:00Z"/>
        </w:rPr>
      </w:pPr>
      <w:del w:id="4914" w:author="RAFAEL SOTOMAYOR" w:date="2016-12-20T17:07:00Z">
        <w:r w:rsidDel="00C66CF8">
          <w:delText>Para estimación de esta demanda tomamos como parámetros:</w:delText>
        </w:r>
      </w:del>
    </w:p>
    <w:p w:rsidR="00071D81" w:rsidDel="00C66CF8" w:rsidRDefault="004423CA">
      <w:pPr>
        <w:numPr>
          <w:ilvl w:val="0"/>
          <w:numId w:val="6"/>
        </w:numPr>
        <w:ind w:hanging="360"/>
        <w:rPr>
          <w:del w:id="4915" w:author="RAFAEL SOTOMAYOR" w:date="2016-12-20T17:07:00Z"/>
        </w:rPr>
      </w:pPr>
      <w:del w:id="4916" w:author="RAFAEL SOTOMAYOR" w:date="2016-12-20T17:07:00Z">
        <w:r w:rsidDel="00C66CF8">
          <w:delText>El crecimiento por adopci</w:delText>
        </w:r>
        <w:r w:rsidDel="00C66CF8">
          <w:delText>ón tecnológica para lo cual estamos enviando una encuesta de diagnóstico de utilización, la cual nos permitir ver los porcentajes de adopción.</w:delText>
        </w:r>
      </w:del>
    </w:p>
    <w:p w:rsidR="00071D81" w:rsidDel="00C66CF8" w:rsidRDefault="004423CA">
      <w:pPr>
        <w:numPr>
          <w:ilvl w:val="0"/>
          <w:numId w:val="6"/>
        </w:numPr>
        <w:ind w:hanging="360"/>
        <w:rPr>
          <w:del w:id="4917" w:author="RAFAEL SOTOMAYOR" w:date="2016-12-20T17:07:00Z"/>
        </w:rPr>
      </w:pPr>
      <w:del w:id="4918" w:author="RAFAEL SOTOMAYOR" w:date="2016-12-20T17:07:00Z">
        <w:r w:rsidDel="00C66CF8">
          <w:delText>Crecimiento del sector utilizamos las tasas de crecimiento de exportaciones como indicador.</w:delText>
        </w:r>
      </w:del>
    </w:p>
    <w:p w:rsidR="00071D81" w:rsidDel="00C66CF8" w:rsidRDefault="004423CA">
      <w:pPr>
        <w:numPr>
          <w:ilvl w:val="0"/>
          <w:numId w:val="6"/>
        </w:numPr>
        <w:ind w:hanging="360"/>
        <w:rPr>
          <w:del w:id="4919" w:author="RAFAEL SOTOMAYOR" w:date="2016-12-20T17:07:00Z"/>
        </w:rPr>
      </w:pPr>
      <w:del w:id="4920" w:author="RAFAEL SOTOMAYOR" w:date="2016-12-20T17:07:00Z">
        <w:r w:rsidDel="00C66CF8">
          <w:delText>Estimación de crecimi</w:delText>
        </w:r>
        <w:r w:rsidDel="00C66CF8">
          <w:delText>ento a través de la adopción de nuevas tecnologías.</w:delText>
        </w:r>
      </w:del>
    </w:p>
    <w:p w:rsidR="00071D81" w:rsidDel="00C66CF8" w:rsidRDefault="00071D81">
      <w:pPr>
        <w:contextualSpacing w:val="0"/>
        <w:rPr>
          <w:del w:id="4921" w:author="RAFAEL SOTOMAYOR" w:date="2016-12-20T17:07:00Z"/>
        </w:rPr>
      </w:pPr>
    </w:p>
    <w:p w:rsidR="00071D81" w:rsidDel="00C66CF8" w:rsidRDefault="00071D81">
      <w:pPr>
        <w:contextualSpacing w:val="0"/>
        <w:rPr>
          <w:del w:id="4922" w:author="RAFAEL SOTOMAYOR" w:date="2016-12-20T17:07:00Z"/>
        </w:rPr>
      </w:pPr>
    </w:p>
    <w:tbl>
      <w:tblPr>
        <w:tblStyle w:val="af3"/>
        <w:tblW w:w="9960" w:type="dxa"/>
        <w:tblInd w:w="100"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top w:w="0" w:type="dxa"/>
          <w:left w:w="0" w:type="dxa"/>
          <w:bottom w:w="0" w:type="dxa"/>
          <w:right w:w="0" w:type="dxa"/>
        </w:tblCellMar>
        <w:tblLook w:val="0600" w:firstRow="0" w:lastRow="0" w:firstColumn="0" w:lastColumn="0" w:noHBand="1" w:noVBand="1"/>
      </w:tblPr>
      <w:tblGrid>
        <w:gridCol w:w="7980"/>
        <w:gridCol w:w="1980"/>
      </w:tblGrid>
      <w:tr w:rsidR="00071D81" w:rsidDel="00C66CF8">
        <w:tblPrEx>
          <w:tblCellMar>
            <w:top w:w="0" w:type="dxa"/>
            <w:left w:w="0" w:type="dxa"/>
            <w:bottom w:w="0" w:type="dxa"/>
            <w:right w:w="0" w:type="dxa"/>
          </w:tblCellMar>
        </w:tblPrEx>
        <w:trPr>
          <w:del w:id="4923" w:author="RAFAEL SOTOMAYOR" w:date="2016-12-20T17:07:00Z"/>
        </w:trPr>
        <w:tc>
          <w:tcPr>
            <w:tcW w:w="7980" w:type="dxa"/>
            <w:tcMar>
              <w:top w:w="100" w:type="dxa"/>
              <w:left w:w="100" w:type="dxa"/>
              <w:bottom w:w="100" w:type="dxa"/>
              <w:right w:w="100" w:type="dxa"/>
            </w:tcMar>
          </w:tcPr>
          <w:p w:rsidR="00071D81" w:rsidDel="00C66CF8" w:rsidRDefault="004423CA">
            <w:pPr>
              <w:contextualSpacing w:val="0"/>
              <w:jc w:val="left"/>
              <w:rPr>
                <w:del w:id="4924" w:author="RAFAEL SOTOMAYOR" w:date="2016-12-20T17:07:00Z"/>
              </w:rPr>
            </w:pPr>
            <w:del w:id="4925" w:author="RAFAEL SOTOMAYOR" w:date="2016-12-20T17:07:00Z">
              <w:r w:rsidDel="00C66CF8">
                <w:delText>Crecimiento por adopción tecnológica</w:delText>
              </w:r>
              <w:r w:rsidDel="00C66CF8">
                <w:rPr>
                  <w:vertAlign w:val="superscript"/>
                </w:rPr>
                <w:footnoteReference w:id="7"/>
              </w:r>
            </w:del>
          </w:p>
        </w:tc>
        <w:tc>
          <w:tcPr>
            <w:tcW w:w="1980" w:type="dxa"/>
            <w:tcMar>
              <w:top w:w="100" w:type="dxa"/>
              <w:left w:w="100" w:type="dxa"/>
              <w:bottom w:w="100" w:type="dxa"/>
              <w:right w:w="100" w:type="dxa"/>
            </w:tcMar>
          </w:tcPr>
          <w:p w:rsidR="00071D81" w:rsidDel="00C66CF8" w:rsidRDefault="004423CA">
            <w:pPr>
              <w:contextualSpacing w:val="0"/>
              <w:jc w:val="left"/>
              <w:rPr>
                <w:del w:id="4928" w:author="RAFAEL SOTOMAYOR" w:date="2016-12-20T17:07:00Z"/>
              </w:rPr>
            </w:pPr>
            <w:del w:id="4929" w:author="RAFAEL SOTOMAYOR" w:date="2016-12-20T17:07:00Z">
              <w:r w:rsidDel="00C66CF8">
                <w:delText>10%</w:delText>
              </w:r>
            </w:del>
          </w:p>
        </w:tc>
      </w:tr>
      <w:tr w:rsidR="00071D81" w:rsidDel="00C66CF8">
        <w:tblPrEx>
          <w:tblCellMar>
            <w:top w:w="0" w:type="dxa"/>
            <w:left w:w="0" w:type="dxa"/>
            <w:bottom w:w="0" w:type="dxa"/>
            <w:right w:w="0" w:type="dxa"/>
          </w:tblCellMar>
        </w:tblPrEx>
        <w:trPr>
          <w:del w:id="4930" w:author="RAFAEL SOTOMAYOR" w:date="2016-12-20T17:07:00Z"/>
        </w:trPr>
        <w:tc>
          <w:tcPr>
            <w:tcW w:w="7980" w:type="dxa"/>
            <w:tcMar>
              <w:top w:w="100" w:type="dxa"/>
              <w:left w:w="100" w:type="dxa"/>
              <w:bottom w:w="100" w:type="dxa"/>
              <w:right w:w="100" w:type="dxa"/>
            </w:tcMar>
          </w:tcPr>
          <w:p w:rsidR="00071D81" w:rsidDel="00C66CF8" w:rsidRDefault="004423CA">
            <w:pPr>
              <w:contextualSpacing w:val="0"/>
              <w:rPr>
                <w:del w:id="4931" w:author="RAFAEL SOTOMAYOR" w:date="2016-12-20T17:07:00Z"/>
              </w:rPr>
            </w:pPr>
            <w:del w:id="4932" w:author="RAFAEL SOTOMAYOR" w:date="2016-12-20T17:07:00Z">
              <w:r w:rsidDel="00C66CF8">
                <w:delText>Crecimiento del sector</w:delText>
              </w:r>
            </w:del>
          </w:p>
        </w:tc>
        <w:tc>
          <w:tcPr>
            <w:tcW w:w="1980" w:type="dxa"/>
            <w:tcMar>
              <w:top w:w="100" w:type="dxa"/>
              <w:left w:w="100" w:type="dxa"/>
              <w:bottom w:w="100" w:type="dxa"/>
              <w:right w:w="100" w:type="dxa"/>
            </w:tcMar>
          </w:tcPr>
          <w:p w:rsidR="00071D81" w:rsidDel="00C66CF8" w:rsidRDefault="004423CA">
            <w:pPr>
              <w:contextualSpacing w:val="0"/>
              <w:jc w:val="left"/>
              <w:rPr>
                <w:del w:id="4933" w:author="RAFAEL SOTOMAYOR" w:date="2016-12-20T17:07:00Z"/>
              </w:rPr>
            </w:pPr>
            <w:del w:id="4934" w:author="RAFAEL SOTOMAYOR" w:date="2016-12-20T17:07:00Z">
              <w:r w:rsidDel="00C66CF8">
                <w:delText>2%</w:delText>
              </w:r>
            </w:del>
          </w:p>
        </w:tc>
      </w:tr>
      <w:tr w:rsidR="00071D81" w:rsidDel="00C66CF8">
        <w:tblPrEx>
          <w:tblCellMar>
            <w:top w:w="0" w:type="dxa"/>
            <w:left w:w="0" w:type="dxa"/>
            <w:bottom w:w="0" w:type="dxa"/>
            <w:right w:w="0" w:type="dxa"/>
          </w:tblCellMar>
        </w:tblPrEx>
        <w:trPr>
          <w:del w:id="4935" w:author="RAFAEL SOTOMAYOR" w:date="2016-12-20T17:07:00Z"/>
        </w:trPr>
        <w:tc>
          <w:tcPr>
            <w:tcW w:w="7980" w:type="dxa"/>
            <w:tcMar>
              <w:top w:w="100" w:type="dxa"/>
              <w:left w:w="100" w:type="dxa"/>
              <w:bottom w:w="100" w:type="dxa"/>
              <w:right w:w="100" w:type="dxa"/>
            </w:tcMar>
          </w:tcPr>
          <w:p w:rsidR="00071D81" w:rsidDel="00C66CF8" w:rsidRDefault="004423CA">
            <w:pPr>
              <w:contextualSpacing w:val="0"/>
              <w:rPr>
                <w:del w:id="4936" w:author="RAFAEL SOTOMAYOR" w:date="2016-12-20T17:07:00Z"/>
              </w:rPr>
            </w:pPr>
            <w:del w:id="4937" w:author="RAFAEL SOTOMAYOR" w:date="2016-12-20T17:07:00Z">
              <w:r w:rsidDel="00C66CF8">
                <w:delText>Nuevas Tecnologías</w:delText>
              </w:r>
            </w:del>
          </w:p>
        </w:tc>
        <w:tc>
          <w:tcPr>
            <w:tcW w:w="1980" w:type="dxa"/>
            <w:tcMar>
              <w:top w:w="100" w:type="dxa"/>
              <w:left w:w="100" w:type="dxa"/>
              <w:bottom w:w="100" w:type="dxa"/>
              <w:right w:w="100" w:type="dxa"/>
            </w:tcMar>
          </w:tcPr>
          <w:p w:rsidR="00071D81" w:rsidDel="00C66CF8" w:rsidRDefault="004423CA">
            <w:pPr>
              <w:contextualSpacing w:val="0"/>
              <w:jc w:val="left"/>
              <w:rPr>
                <w:del w:id="4938" w:author="RAFAEL SOTOMAYOR" w:date="2016-12-20T17:07:00Z"/>
              </w:rPr>
            </w:pPr>
            <w:del w:id="4939" w:author="RAFAEL SOTOMAYOR" w:date="2016-12-20T17:07:00Z">
              <w:r w:rsidDel="00C66CF8">
                <w:delText>5%</w:delText>
              </w:r>
            </w:del>
          </w:p>
        </w:tc>
      </w:tr>
      <w:tr w:rsidR="00071D81" w:rsidDel="00C66CF8">
        <w:tblPrEx>
          <w:tblCellMar>
            <w:top w:w="0" w:type="dxa"/>
            <w:left w:w="0" w:type="dxa"/>
            <w:bottom w:w="0" w:type="dxa"/>
            <w:right w:w="0" w:type="dxa"/>
          </w:tblCellMar>
        </w:tblPrEx>
        <w:trPr>
          <w:del w:id="4940" w:author="RAFAEL SOTOMAYOR" w:date="2016-12-20T17:07:00Z"/>
        </w:trPr>
        <w:tc>
          <w:tcPr>
            <w:tcW w:w="7980" w:type="dxa"/>
            <w:tcMar>
              <w:top w:w="100" w:type="dxa"/>
              <w:left w:w="100" w:type="dxa"/>
              <w:bottom w:w="100" w:type="dxa"/>
              <w:right w:w="100" w:type="dxa"/>
            </w:tcMar>
          </w:tcPr>
          <w:p w:rsidR="00071D81" w:rsidDel="00C66CF8" w:rsidRDefault="004423CA">
            <w:pPr>
              <w:contextualSpacing w:val="0"/>
              <w:jc w:val="right"/>
              <w:rPr>
                <w:del w:id="4941" w:author="RAFAEL SOTOMAYOR" w:date="2016-12-20T17:07:00Z"/>
              </w:rPr>
            </w:pPr>
            <w:del w:id="4942" w:author="RAFAEL SOTOMAYOR" w:date="2016-12-20T17:07:00Z">
              <w:r w:rsidDel="00C66CF8">
                <w:delText>Crecimiento Total</w:delText>
              </w:r>
            </w:del>
          </w:p>
        </w:tc>
        <w:tc>
          <w:tcPr>
            <w:tcW w:w="1980" w:type="dxa"/>
            <w:tcMar>
              <w:top w:w="100" w:type="dxa"/>
              <w:left w:w="100" w:type="dxa"/>
              <w:bottom w:w="100" w:type="dxa"/>
              <w:right w:w="100" w:type="dxa"/>
            </w:tcMar>
          </w:tcPr>
          <w:p w:rsidR="00071D81" w:rsidDel="00C66CF8" w:rsidRDefault="004423CA">
            <w:pPr>
              <w:contextualSpacing w:val="0"/>
              <w:jc w:val="left"/>
              <w:rPr>
                <w:del w:id="4943" w:author="RAFAEL SOTOMAYOR" w:date="2016-12-20T17:07:00Z"/>
              </w:rPr>
            </w:pPr>
            <w:del w:id="4944" w:author="RAFAEL SOTOMAYOR" w:date="2016-12-20T17:07:00Z">
              <w:r w:rsidDel="00C66CF8">
                <w:delText>17%</w:delText>
              </w:r>
            </w:del>
          </w:p>
        </w:tc>
      </w:tr>
    </w:tbl>
    <w:p w:rsidR="00071D81" w:rsidDel="00C66CF8" w:rsidRDefault="00071D81">
      <w:pPr>
        <w:contextualSpacing w:val="0"/>
        <w:rPr>
          <w:del w:id="4945" w:author="RAFAEL SOTOMAYOR" w:date="2016-12-20T17:07:00Z"/>
        </w:rPr>
      </w:pPr>
    </w:p>
    <w:p w:rsidR="00071D81" w:rsidDel="00C66CF8" w:rsidRDefault="00071D81">
      <w:pPr>
        <w:contextualSpacing w:val="0"/>
        <w:rPr>
          <w:del w:id="4946" w:author="RAFAEL SOTOMAYOR" w:date="2016-12-20T17:07:00Z"/>
        </w:rPr>
      </w:pPr>
    </w:p>
    <w:p w:rsidR="00071D81" w:rsidDel="00C66CF8" w:rsidRDefault="004423CA">
      <w:pPr>
        <w:contextualSpacing w:val="0"/>
        <w:rPr>
          <w:del w:id="4947" w:author="RAFAEL SOTOMAYOR" w:date="2016-12-20T17:07:00Z"/>
        </w:rPr>
      </w:pPr>
      <w:del w:id="4948" w:author="RAFAEL SOTOMAYOR" w:date="2016-12-20T17:07:00Z">
        <w:r w:rsidDel="00C66CF8">
          <w:delText xml:space="preserve">Esta etapa consiste en especificar los requerimientos de consumo de datos de acuerdo a la demanda estimada por el uso de tecnología digital en procesos agrícolas en horizonte de 5, 10 y 20 años. </w:delText>
        </w:r>
      </w:del>
    </w:p>
    <w:p w:rsidR="00071D81" w:rsidDel="00C66CF8" w:rsidRDefault="004423CA">
      <w:pPr>
        <w:contextualSpacing w:val="0"/>
        <w:rPr>
          <w:del w:id="4949" w:author="RAFAEL SOTOMAYOR" w:date="2016-12-20T17:07:00Z"/>
        </w:rPr>
      </w:pPr>
      <w:del w:id="4950" w:author="RAFAEL SOTOMAYOR" w:date="2016-12-20T17:07:00Z">
        <w:r w:rsidDel="00C66CF8">
          <w:delText xml:space="preserve"> </w:delText>
        </w:r>
      </w:del>
    </w:p>
    <w:p w:rsidR="00071D81" w:rsidDel="00C66CF8" w:rsidRDefault="00071D81">
      <w:pPr>
        <w:contextualSpacing w:val="0"/>
        <w:rPr>
          <w:del w:id="4951" w:author="RAFAEL SOTOMAYOR" w:date="2016-12-20T17:07:00Z"/>
        </w:rPr>
      </w:pPr>
    </w:p>
    <w:p w:rsidR="00071D81" w:rsidDel="00C66CF8" w:rsidRDefault="004423CA">
      <w:pPr>
        <w:contextualSpacing w:val="0"/>
        <w:rPr>
          <w:del w:id="4952" w:author="RAFAEL SOTOMAYOR" w:date="2016-12-20T17:07:00Z"/>
        </w:rPr>
      </w:pPr>
      <w:del w:id="4953" w:author="RAFAEL SOTOMAYOR" w:date="2016-12-20T17:07:00Z">
        <w:r w:rsidDel="00C66CF8">
          <w:delText>Entonces la tabla de crecimiento será exponencial de acue</w:delText>
        </w:r>
        <w:r w:rsidDel="00C66CF8">
          <w:delText>rdo a (1+17%)^(Número de años)</w:delText>
        </w:r>
      </w:del>
    </w:p>
    <w:p w:rsidR="00071D81" w:rsidDel="00C66CF8" w:rsidRDefault="00071D81">
      <w:pPr>
        <w:contextualSpacing w:val="0"/>
        <w:rPr>
          <w:del w:id="4954" w:author="RAFAEL SOTOMAYOR" w:date="2016-12-20T17:07:00Z"/>
        </w:rPr>
      </w:pPr>
    </w:p>
    <w:p w:rsidR="00071D81" w:rsidDel="00C66CF8" w:rsidRDefault="004423CA">
      <w:pPr>
        <w:contextualSpacing w:val="0"/>
        <w:rPr>
          <w:del w:id="4955" w:author="RAFAEL SOTOMAYOR" w:date="2016-12-20T17:07:00Z"/>
        </w:rPr>
      </w:pPr>
      <w:del w:id="4956" w:author="RAFAEL SOTOMAYOR" w:date="2016-12-20T17:07:00Z">
        <w:r w:rsidDel="00C66CF8">
          <w:tab/>
          <w:delText xml:space="preserve"> </w:delText>
        </w:r>
        <w:r w:rsidDel="00C66CF8">
          <w:tab/>
          <w:delText xml:space="preserve"> </w:delText>
        </w:r>
        <w:r w:rsidDel="00C66CF8">
          <w:tab/>
          <w:delText xml:space="preserve"> </w:delText>
        </w:r>
        <w:r w:rsidDel="00C66CF8">
          <w:tab/>
          <w:delText xml:space="preserve"> </w:delText>
        </w:r>
        <w:r w:rsidDel="00C66CF8">
          <w:tab/>
          <w:delText xml:space="preserve"> </w:delText>
        </w:r>
        <w:r w:rsidDel="00C66CF8">
          <w:tab/>
          <w:delText xml:space="preserve"> </w:delText>
        </w:r>
        <w:r w:rsidDel="00C66CF8">
          <w:tab/>
        </w:r>
      </w:del>
    </w:p>
    <w:tbl>
      <w:tblPr>
        <w:tblStyle w:val="af4"/>
        <w:tblW w:w="4425" w:type="dxa"/>
        <w:tblInd w:w="100" w:type="dxa"/>
        <w:tblBorders>
          <w:top w:val="single" w:sz="4" w:space="0" w:color="B7B7B7"/>
          <w:left w:val="single" w:sz="4" w:space="0" w:color="B7B7B7"/>
          <w:bottom w:val="single" w:sz="4" w:space="0" w:color="B7B7B7"/>
          <w:right w:val="single" w:sz="4" w:space="0" w:color="B7B7B7"/>
          <w:insideH w:val="single" w:sz="4" w:space="0" w:color="B7B7B7"/>
          <w:insideV w:val="single" w:sz="4" w:space="0" w:color="B7B7B7"/>
        </w:tblBorders>
        <w:tblLayout w:type="fixed"/>
        <w:tblCellMar>
          <w:top w:w="0" w:type="dxa"/>
          <w:left w:w="0" w:type="dxa"/>
          <w:bottom w:w="0" w:type="dxa"/>
          <w:right w:w="0" w:type="dxa"/>
        </w:tblCellMar>
        <w:tblLook w:val="0600" w:firstRow="0" w:lastRow="0" w:firstColumn="0" w:lastColumn="0" w:noHBand="1" w:noVBand="1"/>
      </w:tblPr>
      <w:tblGrid>
        <w:gridCol w:w="1475"/>
        <w:gridCol w:w="1475"/>
        <w:gridCol w:w="1475"/>
      </w:tblGrid>
      <w:tr w:rsidR="00071D81" w:rsidDel="00C66CF8">
        <w:tblPrEx>
          <w:tblCellMar>
            <w:top w:w="0" w:type="dxa"/>
            <w:left w:w="0" w:type="dxa"/>
            <w:bottom w:w="0" w:type="dxa"/>
            <w:right w:w="0" w:type="dxa"/>
          </w:tblCellMar>
        </w:tblPrEx>
        <w:trPr>
          <w:trHeight w:val="420"/>
          <w:del w:id="4957" w:author="RAFAEL SOTOMAYOR" w:date="2016-12-20T17:07:00Z"/>
        </w:trPr>
        <w:tc>
          <w:tcPr>
            <w:tcW w:w="4425" w:type="dxa"/>
            <w:gridSpan w:val="3"/>
            <w:tcMar>
              <w:top w:w="100" w:type="dxa"/>
              <w:left w:w="100" w:type="dxa"/>
              <w:bottom w:w="100" w:type="dxa"/>
              <w:right w:w="100" w:type="dxa"/>
            </w:tcMar>
          </w:tcPr>
          <w:p w:rsidR="00071D81" w:rsidDel="00C66CF8" w:rsidRDefault="004423CA">
            <w:pPr>
              <w:spacing w:line="276" w:lineRule="auto"/>
              <w:contextualSpacing w:val="0"/>
              <w:jc w:val="center"/>
              <w:rPr>
                <w:del w:id="4958" w:author="RAFAEL SOTOMAYOR" w:date="2016-12-20T17:07:00Z"/>
              </w:rPr>
            </w:pPr>
            <w:del w:id="4959" w:author="RAFAEL SOTOMAYOR" w:date="2016-12-20T17:07:00Z">
              <w:r w:rsidDel="00C66CF8">
                <w:rPr>
                  <w:b/>
                </w:rPr>
                <w:delText>Número de años</w:delText>
              </w:r>
            </w:del>
          </w:p>
        </w:tc>
      </w:tr>
      <w:tr w:rsidR="00071D81" w:rsidDel="00C66CF8">
        <w:tblPrEx>
          <w:tblCellMar>
            <w:top w:w="0" w:type="dxa"/>
            <w:left w:w="0" w:type="dxa"/>
            <w:bottom w:w="0" w:type="dxa"/>
            <w:right w:w="0" w:type="dxa"/>
          </w:tblCellMar>
        </w:tblPrEx>
        <w:trPr>
          <w:del w:id="4960" w:author="RAFAEL SOTOMAYOR" w:date="2016-12-20T17:07:00Z"/>
        </w:trPr>
        <w:tc>
          <w:tcPr>
            <w:tcW w:w="1475" w:type="dxa"/>
            <w:tcMar>
              <w:top w:w="100" w:type="dxa"/>
              <w:left w:w="100" w:type="dxa"/>
              <w:bottom w:w="100" w:type="dxa"/>
              <w:right w:w="100" w:type="dxa"/>
            </w:tcMar>
          </w:tcPr>
          <w:p w:rsidR="00071D81" w:rsidDel="00C66CF8" w:rsidRDefault="004423CA">
            <w:pPr>
              <w:spacing w:line="276" w:lineRule="auto"/>
              <w:contextualSpacing w:val="0"/>
              <w:jc w:val="center"/>
              <w:rPr>
                <w:del w:id="4961" w:author="RAFAEL SOTOMAYOR" w:date="2016-12-20T17:07:00Z"/>
              </w:rPr>
            </w:pPr>
            <w:del w:id="4962" w:author="RAFAEL SOTOMAYOR" w:date="2016-12-20T17:07:00Z">
              <w:r w:rsidDel="00C66CF8">
                <w:rPr>
                  <w:b/>
                </w:rPr>
                <w:delText>5</w:delText>
              </w:r>
            </w:del>
          </w:p>
        </w:tc>
        <w:tc>
          <w:tcPr>
            <w:tcW w:w="1475" w:type="dxa"/>
            <w:tcMar>
              <w:top w:w="100" w:type="dxa"/>
              <w:left w:w="100" w:type="dxa"/>
              <w:bottom w:w="100" w:type="dxa"/>
              <w:right w:w="100" w:type="dxa"/>
            </w:tcMar>
          </w:tcPr>
          <w:p w:rsidR="00071D81" w:rsidDel="00C66CF8" w:rsidRDefault="004423CA">
            <w:pPr>
              <w:spacing w:line="276" w:lineRule="auto"/>
              <w:contextualSpacing w:val="0"/>
              <w:jc w:val="center"/>
              <w:rPr>
                <w:del w:id="4963" w:author="RAFAEL SOTOMAYOR" w:date="2016-12-20T17:07:00Z"/>
              </w:rPr>
            </w:pPr>
            <w:del w:id="4964" w:author="RAFAEL SOTOMAYOR" w:date="2016-12-20T17:07:00Z">
              <w:r w:rsidDel="00C66CF8">
                <w:rPr>
                  <w:b/>
                </w:rPr>
                <w:delText>10</w:delText>
              </w:r>
            </w:del>
          </w:p>
        </w:tc>
        <w:tc>
          <w:tcPr>
            <w:tcW w:w="1475" w:type="dxa"/>
            <w:tcMar>
              <w:top w:w="100" w:type="dxa"/>
              <w:left w:w="100" w:type="dxa"/>
              <w:bottom w:w="100" w:type="dxa"/>
              <w:right w:w="100" w:type="dxa"/>
            </w:tcMar>
          </w:tcPr>
          <w:p w:rsidR="00071D81" w:rsidDel="00C66CF8" w:rsidRDefault="004423CA">
            <w:pPr>
              <w:spacing w:line="276" w:lineRule="auto"/>
              <w:contextualSpacing w:val="0"/>
              <w:jc w:val="center"/>
              <w:rPr>
                <w:del w:id="4965" w:author="RAFAEL SOTOMAYOR" w:date="2016-12-20T17:07:00Z"/>
              </w:rPr>
            </w:pPr>
            <w:del w:id="4966" w:author="RAFAEL SOTOMAYOR" w:date="2016-12-20T17:07:00Z">
              <w:r w:rsidDel="00C66CF8">
                <w:rPr>
                  <w:b/>
                </w:rPr>
                <w:delText>20</w:delText>
              </w:r>
            </w:del>
          </w:p>
        </w:tc>
      </w:tr>
      <w:tr w:rsidR="00071D81" w:rsidDel="00C66CF8">
        <w:tblPrEx>
          <w:tblCellMar>
            <w:top w:w="0" w:type="dxa"/>
            <w:left w:w="0" w:type="dxa"/>
            <w:bottom w:w="0" w:type="dxa"/>
            <w:right w:w="0" w:type="dxa"/>
          </w:tblCellMar>
        </w:tblPrEx>
        <w:trPr>
          <w:del w:id="4967" w:author="RAFAEL SOTOMAYOR" w:date="2016-12-20T17:07:00Z"/>
        </w:trPr>
        <w:tc>
          <w:tcPr>
            <w:tcW w:w="1475" w:type="dxa"/>
            <w:tcMar>
              <w:top w:w="100" w:type="dxa"/>
              <w:left w:w="100" w:type="dxa"/>
              <w:bottom w:w="100" w:type="dxa"/>
              <w:right w:w="100" w:type="dxa"/>
            </w:tcMar>
          </w:tcPr>
          <w:p w:rsidR="00071D81" w:rsidDel="00C66CF8" w:rsidRDefault="004423CA">
            <w:pPr>
              <w:spacing w:line="276" w:lineRule="auto"/>
              <w:contextualSpacing w:val="0"/>
              <w:jc w:val="left"/>
              <w:rPr>
                <w:del w:id="4968" w:author="RAFAEL SOTOMAYOR" w:date="2016-12-20T17:07:00Z"/>
              </w:rPr>
            </w:pPr>
            <w:del w:id="4969" w:author="RAFAEL SOTOMAYOR" w:date="2016-12-20T17:07:00Z">
              <w:r w:rsidDel="00C66CF8">
                <w:delText>219,24%</w:delText>
              </w:r>
            </w:del>
          </w:p>
        </w:tc>
        <w:tc>
          <w:tcPr>
            <w:tcW w:w="1475" w:type="dxa"/>
            <w:tcMar>
              <w:top w:w="100" w:type="dxa"/>
              <w:left w:w="100" w:type="dxa"/>
              <w:bottom w:w="100" w:type="dxa"/>
              <w:right w:w="100" w:type="dxa"/>
            </w:tcMar>
          </w:tcPr>
          <w:p w:rsidR="00071D81" w:rsidDel="00C66CF8" w:rsidRDefault="004423CA">
            <w:pPr>
              <w:spacing w:line="276" w:lineRule="auto"/>
              <w:contextualSpacing w:val="0"/>
              <w:jc w:val="left"/>
              <w:rPr>
                <w:del w:id="4970" w:author="RAFAEL SOTOMAYOR" w:date="2016-12-20T17:07:00Z"/>
              </w:rPr>
            </w:pPr>
            <w:del w:id="4971" w:author="RAFAEL SOTOMAYOR" w:date="2016-12-20T17:07:00Z">
              <w:r w:rsidDel="00C66CF8">
                <w:delText>480,68%</w:delText>
              </w:r>
            </w:del>
          </w:p>
        </w:tc>
        <w:tc>
          <w:tcPr>
            <w:tcW w:w="1475" w:type="dxa"/>
            <w:tcMar>
              <w:top w:w="100" w:type="dxa"/>
              <w:left w:w="100" w:type="dxa"/>
              <w:bottom w:w="100" w:type="dxa"/>
              <w:right w:w="100" w:type="dxa"/>
            </w:tcMar>
          </w:tcPr>
          <w:p w:rsidR="00071D81" w:rsidDel="00C66CF8" w:rsidRDefault="004423CA">
            <w:pPr>
              <w:spacing w:line="276" w:lineRule="auto"/>
              <w:contextualSpacing w:val="0"/>
              <w:jc w:val="left"/>
              <w:rPr>
                <w:del w:id="4972" w:author="RAFAEL SOTOMAYOR" w:date="2016-12-20T17:07:00Z"/>
              </w:rPr>
            </w:pPr>
            <w:del w:id="4973" w:author="RAFAEL SOTOMAYOR" w:date="2016-12-20T17:07:00Z">
              <w:r w:rsidDel="00C66CF8">
                <w:delText>2310,56%</w:delText>
              </w:r>
            </w:del>
          </w:p>
        </w:tc>
      </w:tr>
    </w:tbl>
    <w:p w:rsidR="00071D81" w:rsidDel="00C66CF8" w:rsidRDefault="00071D81">
      <w:pPr>
        <w:contextualSpacing w:val="0"/>
        <w:rPr>
          <w:del w:id="4974" w:author="RAFAEL SOTOMAYOR" w:date="2016-12-20T17:07:00Z"/>
        </w:rPr>
      </w:pPr>
    </w:p>
    <w:p w:rsidR="00071D81" w:rsidDel="00C66CF8" w:rsidRDefault="004423CA">
      <w:pPr>
        <w:contextualSpacing w:val="0"/>
        <w:rPr>
          <w:del w:id="4975" w:author="RAFAEL SOTOMAYOR" w:date="2016-12-20T17:07:00Z"/>
        </w:rPr>
      </w:pPr>
      <w:del w:id="4976" w:author="RAFAEL SOTOMAYOR" w:date="2016-12-20T17:07:00Z">
        <w:r w:rsidDel="00C66CF8">
          <w:delText>Sensibilización del modelo, los datos anteriores son los más probables, y los otros escenarios son:</w:delText>
        </w:r>
      </w:del>
    </w:p>
    <w:p w:rsidR="00071D81" w:rsidDel="00C66CF8" w:rsidRDefault="004423CA">
      <w:pPr>
        <w:numPr>
          <w:ilvl w:val="0"/>
          <w:numId w:val="1"/>
        </w:numPr>
        <w:ind w:hanging="360"/>
        <w:rPr>
          <w:del w:id="4977" w:author="RAFAEL SOTOMAYOR" w:date="2016-12-20T17:07:00Z"/>
        </w:rPr>
      </w:pPr>
      <w:del w:id="4978" w:author="RAFAEL SOTOMAYOR" w:date="2016-12-20T17:07:00Z">
        <w:r w:rsidDel="00C66CF8">
          <w:delText>Optimista 20%</w:delText>
        </w:r>
      </w:del>
    </w:p>
    <w:p w:rsidR="00071D81" w:rsidDel="00C66CF8" w:rsidRDefault="004423CA">
      <w:pPr>
        <w:numPr>
          <w:ilvl w:val="0"/>
          <w:numId w:val="1"/>
        </w:numPr>
        <w:ind w:hanging="360"/>
        <w:rPr>
          <w:del w:id="4979" w:author="RAFAEL SOTOMAYOR" w:date="2016-12-20T17:07:00Z"/>
        </w:rPr>
      </w:pPr>
      <w:del w:id="4980" w:author="RAFAEL SOTOMAYOR" w:date="2016-12-20T17:07:00Z">
        <w:r w:rsidDel="00C66CF8">
          <w:delText>Pesimista 10%</w:delText>
        </w:r>
      </w:del>
    </w:p>
    <w:p w:rsidR="00071D81" w:rsidDel="00C66CF8" w:rsidRDefault="00071D81">
      <w:pPr>
        <w:contextualSpacing w:val="0"/>
        <w:jc w:val="left"/>
        <w:rPr>
          <w:del w:id="4981" w:author="RAFAEL SOTOMAYOR" w:date="2016-12-20T17:07:00Z"/>
        </w:rPr>
      </w:pPr>
    </w:p>
    <w:p w:rsidR="00071D81" w:rsidDel="00C66CF8" w:rsidRDefault="00071D81">
      <w:pPr>
        <w:contextualSpacing w:val="0"/>
        <w:jc w:val="left"/>
        <w:rPr>
          <w:del w:id="4982" w:author="RAFAEL SOTOMAYOR" w:date="2016-12-20T17:07:00Z"/>
        </w:rPr>
      </w:pPr>
    </w:p>
    <w:p w:rsidR="00071D81" w:rsidDel="00C66CF8" w:rsidRDefault="004423CA">
      <w:pPr>
        <w:pStyle w:val="Ttulo2"/>
        <w:contextualSpacing w:val="0"/>
        <w:rPr>
          <w:del w:id="4983" w:author="RAFAEL SOTOMAYOR" w:date="2016-12-20T17:07:00Z"/>
        </w:rPr>
      </w:pPr>
      <w:bookmarkStart w:id="4984" w:name="_ymrs4qi1fkd2" w:colFirst="0" w:colLast="0"/>
      <w:bookmarkEnd w:id="4984"/>
      <w:del w:id="4985" w:author="RAFAEL SOTOMAYOR" w:date="2016-12-20T17:07:00Z">
        <w:r w:rsidDel="00C66CF8">
          <w:lastRenderedPageBreak/>
          <w:delText xml:space="preserve">1.2 Oferta Tecnológica </w:delText>
        </w:r>
      </w:del>
    </w:p>
    <w:p w:rsidR="00071D81" w:rsidDel="00C66CF8" w:rsidRDefault="00071D81">
      <w:pPr>
        <w:contextualSpacing w:val="0"/>
        <w:rPr>
          <w:del w:id="4986" w:author="RAFAEL SOTOMAYOR" w:date="2016-12-20T17:07:00Z"/>
        </w:rPr>
      </w:pPr>
    </w:p>
    <w:p w:rsidR="00071D81" w:rsidDel="00C66CF8" w:rsidRDefault="004423CA">
      <w:pPr>
        <w:contextualSpacing w:val="0"/>
        <w:rPr>
          <w:del w:id="4987" w:author="RAFAEL SOTOMAYOR" w:date="2016-12-20T17:07:00Z"/>
        </w:rPr>
      </w:pPr>
      <w:del w:id="4988" w:author="RAFAEL SOTOMAYOR" w:date="2016-12-20T17:07:00Z">
        <w:r w:rsidDel="00C66CF8">
          <w:delText>La oferta tecnológica que existirá en 5, 10, 20 años tendrá variaciones, pero estimamos que se moverá de acuerdo al siguiente escenario</w:delText>
        </w:r>
      </w:del>
    </w:p>
    <w:p w:rsidR="00071D81" w:rsidDel="00C66CF8" w:rsidRDefault="004423CA">
      <w:pPr>
        <w:contextualSpacing w:val="0"/>
        <w:jc w:val="center"/>
        <w:rPr>
          <w:del w:id="4989" w:author="RAFAEL SOTOMAYOR" w:date="2016-12-20T17:07:00Z"/>
        </w:rPr>
      </w:pPr>
      <w:del w:id="4990" w:author="RAFAEL SOTOMAYOR" w:date="2016-12-20T17:07:00Z">
        <w:r w:rsidDel="00C66CF8">
          <w:rPr>
            <w:noProof/>
          </w:rPr>
          <w:drawing>
            <wp:inline distT="114300" distB="114300" distL="114300" distR="114300" wp14:anchorId="64B190EC" wp14:editId="0B119C1C">
              <wp:extent cx="5304563" cy="2073964"/>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304563" cy="2073964"/>
                      </a:xfrm>
                      <a:prstGeom prst="rect">
                        <a:avLst/>
                      </a:prstGeom>
                      <a:ln/>
                    </pic:spPr>
                  </pic:pic>
                </a:graphicData>
              </a:graphic>
            </wp:inline>
          </w:drawing>
        </w:r>
      </w:del>
    </w:p>
    <w:p w:rsidR="00071D81" w:rsidDel="00C66CF8" w:rsidRDefault="00071D81">
      <w:pPr>
        <w:contextualSpacing w:val="0"/>
        <w:rPr>
          <w:del w:id="4991" w:author="RAFAEL SOTOMAYOR" w:date="2016-12-20T17:07:00Z"/>
        </w:rPr>
      </w:pPr>
    </w:p>
    <w:p w:rsidR="00071D81" w:rsidDel="00C66CF8" w:rsidRDefault="00071D81">
      <w:pPr>
        <w:contextualSpacing w:val="0"/>
        <w:rPr>
          <w:del w:id="4992" w:author="RAFAEL SOTOMAYOR" w:date="2016-12-20T17:07:00Z"/>
        </w:rPr>
      </w:pPr>
    </w:p>
    <w:p w:rsidR="00071D81" w:rsidDel="00C66CF8" w:rsidRDefault="004423CA">
      <w:pPr>
        <w:rPr>
          <w:del w:id="4993" w:author="RAFAEL SOTOMAYOR" w:date="2016-12-20T17:07:00Z"/>
        </w:rPr>
      </w:pPr>
      <w:del w:id="4994" w:author="RAFAEL SOTOMAYOR" w:date="2016-12-20T17:07:00Z">
        <w:r w:rsidDel="00C66CF8">
          <w:br w:type="page"/>
        </w:r>
      </w:del>
    </w:p>
    <w:p w:rsidR="00071D81" w:rsidDel="00C66CF8" w:rsidRDefault="00071D81">
      <w:pPr>
        <w:contextualSpacing w:val="0"/>
        <w:rPr>
          <w:del w:id="4995" w:author="RAFAEL SOTOMAYOR" w:date="2016-12-20T17:07:00Z"/>
        </w:rPr>
      </w:pPr>
    </w:p>
    <w:p w:rsidR="00071D81" w:rsidDel="00C66CF8" w:rsidRDefault="004423CA">
      <w:pPr>
        <w:pStyle w:val="Ttulo2"/>
        <w:contextualSpacing w:val="0"/>
        <w:rPr>
          <w:del w:id="4996" w:author="RAFAEL SOTOMAYOR" w:date="2016-12-20T17:07:00Z"/>
        </w:rPr>
      </w:pPr>
      <w:bookmarkStart w:id="4997" w:name="_x90bcu4lnhaf" w:colFirst="0" w:colLast="0"/>
      <w:bookmarkEnd w:id="4997"/>
      <w:del w:id="4998" w:author="RAFAEL SOTOMAYOR" w:date="2016-12-20T17:07:00Z">
        <w:r w:rsidDel="00C66CF8">
          <w:delText>1.3. Cálculo de Estimación</w:delText>
        </w:r>
      </w:del>
    </w:p>
    <w:p w:rsidR="00071D81" w:rsidDel="00C66CF8" w:rsidRDefault="00071D81">
      <w:pPr>
        <w:contextualSpacing w:val="0"/>
        <w:rPr>
          <w:del w:id="4999" w:author="RAFAEL SOTOMAYOR" w:date="2016-12-20T17:07:00Z"/>
        </w:rPr>
      </w:pPr>
    </w:p>
    <w:p w:rsidR="00071D81" w:rsidDel="00C66CF8" w:rsidRDefault="004423CA">
      <w:pPr>
        <w:contextualSpacing w:val="0"/>
        <w:rPr>
          <w:del w:id="5000" w:author="RAFAEL SOTOMAYOR" w:date="2016-12-20T17:07:00Z"/>
        </w:rPr>
      </w:pPr>
      <w:del w:id="5001" w:author="RAFAEL SOTOMAYOR" w:date="2016-12-20T17:07:00Z">
        <w:r w:rsidDel="00C66CF8">
          <w:delText>De acuerdo a los par</w:delText>
        </w:r>
        <w:r w:rsidDel="00C66CF8">
          <w:delText>ámetros de crecimiento probable obtenemos la siguientes tablas de estimación para 5,10,20 años</w:delText>
        </w:r>
      </w:del>
    </w:p>
    <w:p w:rsidR="00071D81" w:rsidDel="00C66CF8" w:rsidRDefault="00071D81">
      <w:pPr>
        <w:contextualSpacing w:val="0"/>
        <w:rPr>
          <w:del w:id="5002" w:author="RAFAEL SOTOMAYOR" w:date="2016-12-20T17:07:00Z"/>
        </w:rPr>
      </w:pPr>
    </w:p>
    <w:tbl>
      <w:tblPr>
        <w:tblStyle w:val="af5"/>
        <w:tblW w:w="9540" w:type="dxa"/>
        <w:tblInd w:w="40"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CellMar>
          <w:top w:w="0" w:type="dxa"/>
          <w:left w:w="0" w:type="dxa"/>
          <w:bottom w:w="0" w:type="dxa"/>
          <w:right w:w="0" w:type="dxa"/>
        </w:tblCellMar>
        <w:tblLook w:val="0600" w:firstRow="0" w:lastRow="0" w:firstColumn="0" w:lastColumn="0" w:noHBand="1" w:noVBand="1"/>
      </w:tblPr>
      <w:tblGrid>
        <w:gridCol w:w="1770"/>
        <w:gridCol w:w="870"/>
        <w:gridCol w:w="990"/>
        <w:gridCol w:w="1185"/>
        <w:gridCol w:w="1230"/>
        <w:gridCol w:w="1200"/>
        <w:gridCol w:w="1170"/>
        <w:gridCol w:w="1125"/>
      </w:tblGrid>
      <w:tr w:rsidR="00071D81" w:rsidDel="00C66CF8">
        <w:tblPrEx>
          <w:tblCellMar>
            <w:top w:w="0" w:type="dxa"/>
            <w:left w:w="0" w:type="dxa"/>
            <w:bottom w:w="0" w:type="dxa"/>
            <w:right w:w="0" w:type="dxa"/>
          </w:tblCellMar>
        </w:tblPrEx>
        <w:trPr>
          <w:del w:id="5003" w:author="RAFAEL SOTOMAYOR" w:date="2016-12-20T17:07:00Z"/>
        </w:trPr>
        <w:tc>
          <w:tcPr>
            <w:tcW w:w="9540" w:type="dxa"/>
            <w:gridSpan w:val="8"/>
            <w:tcBorders>
              <w:top w:val="single" w:sz="4" w:space="0" w:color="CCCCCC"/>
              <w:left w:val="single" w:sz="4" w:space="0" w:color="CCCCCC"/>
              <w:bottom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004" w:author="RAFAEL SOTOMAYOR" w:date="2016-12-20T17:07:00Z"/>
              </w:rPr>
            </w:pPr>
            <w:del w:id="5005" w:author="RAFAEL SOTOMAYOR" w:date="2016-12-20T17:07:00Z">
              <w:r w:rsidDel="00C66CF8">
                <w:rPr>
                  <w:b/>
                  <w:color w:val="FFFFFF"/>
                  <w:sz w:val="16"/>
                  <w:szCs w:val="16"/>
                  <w:shd w:val="clear" w:color="auto" w:fill="999999"/>
                </w:rPr>
                <w:delText>Almendro</w:delText>
              </w:r>
            </w:del>
          </w:p>
        </w:tc>
      </w:tr>
      <w:tr w:rsidR="00071D81" w:rsidDel="00C66CF8">
        <w:tblPrEx>
          <w:tblCellMar>
            <w:top w:w="0" w:type="dxa"/>
            <w:left w:w="0" w:type="dxa"/>
            <w:bottom w:w="0" w:type="dxa"/>
            <w:right w:w="0" w:type="dxa"/>
          </w:tblCellMar>
        </w:tblPrEx>
        <w:trPr>
          <w:del w:id="5006"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007" w:author="RAFAEL SOTOMAYOR" w:date="2016-12-20T17:07:00Z"/>
              </w:rPr>
            </w:pPr>
            <w:del w:id="5008"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009" w:author="RAFAEL SOTOMAYOR" w:date="2016-12-20T17:07:00Z"/>
              </w:rPr>
            </w:pPr>
            <w:del w:id="5010" w:author="RAFAEL SOTOMAYOR" w:date="2016-12-20T17:07:00Z">
              <w:r w:rsidDel="00C66CF8">
                <w:rPr>
                  <w:b/>
                  <w:color w:val="FFFFFF"/>
                  <w:sz w:val="16"/>
                  <w:szCs w:val="16"/>
                  <w:shd w:val="clear" w:color="auto" w:fill="999999"/>
                </w:rPr>
                <w:delText>Cant.</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011" w:author="RAFAEL SOTOMAYOR" w:date="2016-12-20T17:07:00Z"/>
              </w:rPr>
            </w:pPr>
            <w:del w:id="5012"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5013" w:author="RAFAEL SOTOMAYOR" w:date="2016-12-20T17:07:00Z"/>
              </w:rPr>
            </w:pPr>
            <w:del w:id="5014"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015" w:author="RAFAEL SOTOMAYOR" w:date="2016-12-20T17:07:00Z"/>
              </w:rPr>
            </w:pPr>
            <w:del w:id="5016"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5017" w:author="RAFAEL SOTOMAYOR" w:date="2016-12-20T17:07:00Z"/>
              </w:rPr>
            </w:pPr>
            <w:del w:id="5018"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019" w:author="RAFAEL SOTOMAYOR" w:date="2016-12-20T17:07:00Z"/>
              </w:rPr>
            </w:pPr>
            <w:del w:id="5020"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021" w:author="RAFAEL SOTOMAYOR" w:date="2016-12-20T17:07:00Z"/>
              </w:rPr>
            </w:pPr>
            <w:del w:id="5022"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023" w:author="RAFAEL SOTOMAYOR" w:date="2016-12-20T17:07:00Z"/>
              </w:rPr>
            </w:pPr>
            <w:del w:id="5024"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025" w:author="RAFAEL SOTOMAYOR" w:date="2016-12-20T17:07:00Z"/>
              </w:rPr>
            </w:pPr>
            <w:del w:id="5026"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027" w:author="RAFAEL SOTOMAYOR" w:date="2016-12-20T17:07:00Z"/>
              </w:rPr>
            </w:pPr>
            <w:del w:id="5028"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029" w:author="RAFAEL SOTOMAYOR" w:date="2016-12-20T17:07:00Z"/>
              </w:rPr>
            </w:pPr>
            <w:del w:id="5030"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031" w:author="RAFAEL SOTOMAYOR" w:date="2016-12-20T17:07:00Z"/>
              </w:rPr>
            </w:pPr>
            <w:del w:id="5032"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033" w:author="RAFAEL SOTOMAYOR" w:date="2016-12-20T17:07:00Z"/>
              </w:rPr>
            </w:pPr>
            <w:del w:id="5034" w:author="RAFAEL SOTOMAYOR" w:date="2016-12-20T17:07:00Z">
              <w:r w:rsidDel="00C66CF8">
                <w:rPr>
                  <w:b/>
                  <w:color w:val="FFFFFF"/>
                  <w:sz w:val="16"/>
                  <w:szCs w:val="16"/>
                  <w:shd w:val="clear" w:color="auto" w:fill="999999"/>
                </w:rPr>
                <w:delText>MByte 20 a</w:delText>
              </w:r>
              <w:r w:rsidDel="00C66CF8">
                <w:rPr>
                  <w:b/>
                  <w:color w:val="FFFFFF"/>
                  <w:sz w:val="16"/>
                  <w:szCs w:val="16"/>
                  <w:shd w:val="clear" w:color="auto" w:fill="999999"/>
                </w:rPr>
                <w:delText>ños</w:delText>
              </w:r>
            </w:del>
          </w:p>
        </w:tc>
      </w:tr>
      <w:tr w:rsidR="00071D81" w:rsidDel="00C66CF8">
        <w:tblPrEx>
          <w:tblCellMar>
            <w:top w:w="0" w:type="dxa"/>
            <w:left w:w="0" w:type="dxa"/>
            <w:bottom w:w="0" w:type="dxa"/>
            <w:right w:w="0" w:type="dxa"/>
          </w:tblCellMar>
        </w:tblPrEx>
        <w:trPr>
          <w:del w:id="503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036" w:author="RAFAEL SOTOMAYOR" w:date="2016-12-20T17:07:00Z"/>
              </w:rPr>
            </w:pPr>
            <w:del w:id="5037"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38" w:author="RAFAEL SOTOMAYOR" w:date="2016-12-20T17:07:00Z"/>
              </w:rPr>
            </w:pPr>
            <w:del w:id="5039"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40" w:author="RAFAEL SOTOMAYOR" w:date="2016-12-20T17:07:00Z"/>
              </w:rPr>
            </w:pPr>
            <w:del w:id="5041"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42" w:author="RAFAEL SOTOMAYOR" w:date="2016-12-20T17:07:00Z"/>
              </w:rPr>
            </w:pPr>
            <w:del w:id="5043"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44" w:author="RAFAEL SOTOMAYOR" w:date="2016-12-20T17:07:00Z"/>
              </w:rPr>
            </w:pPr>
            <w:del w:id="5045"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46" w:author="RAFAEL SOTOMAYOR" w:date="2016-12-20T17:07:00Z"/>
              </w:rPr>
            </w:pPr>
            <w:del w:id="5047"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48" w:author="RAFAEL SOTOMAYOR" w:date="2016-12-20T17:07:00Z"/>
              </w:rPr>
            </w:pPr>
            <w:del w:id="5049"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50" w:author="RAFAEL SOTOMAYOR" w:date="2016-12-20T17:07:00Z"/>
              </w:rPr>
            </w:pPr>
            <w:del w:id="5051"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505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053" w:author="RAFAEL SOTOMAYOR" w:date="2016-12-20T17:07:00Z"/>
              </w:rPr>
            </w:pPr>
            <w:del w:id="5054"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55" w:author="RAFAEL SOTOMAYOR" w:date="2016-12-20T17:07:00Z"/>
              </w:rPr>
            </w:pPr>
            <w:del w:id="5056" w:author="RAFAEL SOTOMAYOR" w:date="2016-12-20T17:07:00Z">
              <w:r w:rsidDel="00C66CF8">
                <w:rPr>
                  <w:sz w:val="16"/>
                  <w:szCs w:val="16"/>
                </w:rPr>
                <w:delText>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57" w:author="RAFAEL SOTOMAYOR" w:date="2016-12-20T17:07:00Z"/>
              </w:rPr>
            </w:pPr>
            <w:del w:id="5058"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59" w:author="RAFAEL SOTOMAYOR" w:date="2016-12-20T17:07:00Z"/>
              </w:rPr>
            </w:pPr>
            <w:del w:id="5060" w:author="RAFAEL SOTOMAYOR" w:date="2016-12-20T17:07:00Z">
              <w:r w:rsidDel="00C66CF8">
                <w:rPr>
                  <w:sz w:val="16"/>
                  <w:szCs w:val="16"/>
                </w:rPr>
                <w:delText>0,00005556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61" w:author="RAFAEL SOTOMAYOR" w:date="2016-12-20T17:07:00Z"/>
              </w:rPr>
            </w:pPr>
            <w:del w:id="5062" w:author="RAFAEL SOTOMAYOR" w:date="2016-12-20T17:07:00Z">
              <w:r w:rsidDel="00C66CF8">
                <w:rPr>
                  <w:sz w:val="16"/>
                  <w:szCs w:val="16"/>
                </w:rPr>
                <w:delText>0,2000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63" w:author="RAFAEL SOTOMAYOR" w:date="2016-12-20T17:07:00Z"/>
              </w:rPr>
            </w:pPr>
            <w:del w:id="5064" w:author="RAFAEL SOTOMAYOR" w:date="2016-12-20T17:07:00Z">
              <w:r w:rsidDel="00C66CF8">
                <w:rPr>
                  <w:sz w:val="16"/>
                  <w:szCs w:val="16"/>
                </w:rPr>
                <w:delText>0,6385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65" w:author="RAFAEL SOTOMAYOR" w:date="2016-12-20T17:07:00Z"/>
              </w:rPr>
            </w:pPr>
            <w:del w:id="5066" w:author="RAFAEL SOTOMAYOR" w:date="2016-12-20T17:07:00Z">
              <w:r w:rsidDel="00C66CF8">
                <w:rPr>
                  <w:sz w:val="16"/>
                  <w:szCs w:val="16"/>
                </w:rPr>
                <w:delText>3,7075</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67" w:author="RAFAEL SOTOMAYOR" w:date="2016-12-20T17:07:00Z"/>
              </w:rPr>
            </w:pPr>
            <w:del w:id="5068" w:author="RAFAEL SOTOMAYOR" w:date="2016-12-20T17:07:00Z">
              <w:r w:rsidDel="00C66CF8">
                <w:rPr>
                  <w:sz w:val="16"/>
                  <w:szCs w:val="16"/>
                </w:rPr>
                <w:delText>89,3721</w:delText>
              </w:r>
            </w:del>
          </w:p>
        </w:tc>
      </w:tr>
      <w:tr w:rsidR="00071D81" w:rsidDel="00C66CF8">
        <w:tblPrEx>
          <w:tblCellMar>
            <w:top w:w="0" w:type="dxa"/>
            <w:left w:w="0" w:type="dxa"/>
            <w:bottom w:w="0" w:type="dxa"/>
            <w:right w:w="0" w:type="dxa"/>
          </w:tblCellMar>
        </w:tblPrEx>
        <w:trPr>
          <w:del w:id="506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070" w:author="RAFAEL SOTOMAYOR" w:date="2016-12-20T17:07:00Z"/>
              </w:rPr>
            </w:pPr>
            <w:del w:id="5071"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72" w:author="RAFAEL SOTOMAYOR" w:date="2016-12-20T17:07:00Z"/>
              </w:rPr>
            </w:pPr>
            <w:del w:id="5073" w:author="RAFAEL SOTOMAYOR" w:date="2016-12-20T17:07:00Z">
              <w:r w:rsidDel="00C66CF8">
                <w:rPr>
                  <w:sz w:val="16"/>
                  <w:szCs w:val="16"/>
                </w:rPr>
                <w:delText>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74" w:author="RAFAEL SOTOMAYOR" w:date="2016-12-20T17:07:00Z"/>
              </w:rPr>
            </w:pPr>
            <w:del w:id="5075"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76" w:author="RAFAEL SOTOMAYOR" w:date="2016-12-20T17:07:00Z"/>
              </w:rPr>
            </w:pPr>
            <w:del w:id="5077"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78" w:author="RAFAEL SOTOMAYOR" w:date="2016-12-20T17:07:00Z"/>
              </w:rPr>
            </w:pPr>
            <w:del w:id="5079"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80" w:author="RAFAEL SOTOMAYOR" w:date="2016-12-20T17:07:00Z"/>
              </w:rPr>
            </w:pPr>
            <w:del w:id="5081"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82" w:author="RAFAEL SOTOMAYOR" w:date="2016-12-20T17:07:00Z"/>
              </w:rPr>
            </w:pPr>
            <w:del w:id="5083"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84" w:author="RAFAEL SOTOMAYOR" w:date="2016-12-20T17:07:00Z"/>
              </w:rPr>
            </w:pPr>
            <w:del w:id="5085"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508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087" w:author="RAFAEL SOTOMAYOR" w:date="2016-12-20T17:07:00Z"/>
              </w:rPr>
            </w:pPr>
            <w:del w:id="5088"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89" w:author="RAFAEL SOTOMAYOR" w:date="2016-12-20T17:07:00Z"/>
              </w:rPr>
            </w:pPr>
            <w:del w:id="5090"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91" w:author="RAFAEL SOTOMAYOR" w:date="2016-12-20T17:07:00Z"/>
              </w:rPr>
            </w:pPr>
            <w:del w:id="5092"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93" w:author="RAFAEL SOTOMAYOR" w:date="2016-12-20T17:07:00Z"/>
              </w:rPr>
            </w:pPr>
            <w:del w:id="5094"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95" w:author="RAFAEL SOTOMAYOR" w:date="2016-12-20T17:07:00Z"/>
              </w:rPr>
            </w:pPr>
            <w:del w:id="5096"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97" w:author="RAFAEL SOTOMAYOR" w:date="2016-12-20T17:07:00Z"/>
              </w:rPr>
            </w:pPr>
            <w:del w:id="5098"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099" w:author="RAFAEL SOTOMAYOR" w:date="2016-12-20T17:07:00Z"/>
              </w:rPr>
            </w:pPr>
            <w:del w:id="5100"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01" w:author="RAFAEL SOTOMAYOR" w:date="2016-12-20T17:07:00Z"/>
              </w:rPr>
            </w:pPr>
            <w:del w:id="5102"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510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104" w:author="RAFAEL SOTOMAYOR" w:date="2016-12-20T17:07:00Z"/>
              </w:rPr>
            </w:pPr>
            <w:del w:id="5105"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06" w:author="RAFAEL SOTOMAYOR" w:date="2016-12-20T17:07:00Z"/>
              </w:rPr>
            </w:pPr>
            <w:del w:id="5107"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08" w:author="RAFAEL SOTOMAYOR" w:date="2016-12-20T17:07:00Z"/>
              </w:rPr>
            </w:pPr>
            <w:del w:id="5109"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10" w:author="RAFAEL SOTOMAYOR" w:date="2016-12-20T17:07:00Z"/>
              </w:rPr>
            </w:pPr>
            <w:del w:id="5111"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12" w:author="RAFAEL SOTOMAYOR" w:date="2016-12-20T17:07:00Z"/>
              </w:rPr>
            </w:pPr>
            <w:del w:id="5113"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14" w:author="RAFAEL SOTOMAYOR" w:date="2016-12-20T17:07:00Z"/>
              </w:rPr>
            </w:pPr>
            <w:del w:id="5115"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16" w:author="RAFAEL SOTOMAYOR" w:date="2016-12-20T17:07:00Z"/>
              </w:rPr>
            </w:pPr>
            <w:del w:id="5117"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18" w:author="RAFAEL SOTOMAYOR" w:date="2016-12-20T17:07:00Z"/>
              </w:rPr>
            </w:pPr>
            <w:del w:id="5119"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512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121" w:author="RAFAEL SOTOMAYOR" w:date="2016-12-20T17:07:00Z"/>
              </w:rPr>
            </w:pPr>
            <w:del w:id="5122"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23" w:author="RAFAEL SOTOMAYOR" w:date="2016-12-20T17:07:00Z"/>
              </w:rPr>
            </w:pPr>
            <w:del w:id="5124"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25" w:author="RAFAEL SOTOMAYOR" w:date="2016-12-20T17:07:00Z"/>
              </w:rPr>
            </w:pPr>
            <w:del w:id="5126"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27" w:author="RAFAEL SOTOMAYOR" w:date="2016-12-20T17:07:00Z"/>
              </w:rPr>
            </w:pPr>
            <w:del w:id="5128"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29" w:author="RAFAEL SOTOMAYOR" w:date="2016-12-20T17:07:00Z"/>
              </w:rPr>
            </w:pPr>
            <w:del w:id="5130"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31" w:author="RAFAEL SOTOMAYOR" w:date="2016-12-20T17:07:00Z"/>
              </w:rPr>
            </w:pPr>
            <w:del w:id="5132"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33" w:author="RAFAEL SOTOMAYOR" w:date="2016-12-20T17:07:00Z"/>
              </w:rPr>
            </w:pPr>
            <w:del w:id="5134"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35" w:author="RAFAEL SOTOMAYOR" w:date="2016-12-20T17:07:00Z"/>
              </w:rPr>
            </w:pPr>
            <w:del w:id="5136"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513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138" w:author="RAFAEL SOTOMAYOR" w:date="2016-12-20T17:07:00Z"/>
              </w:rPr>
            </w:pPr>
            <w:del w:id="5139"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40" w:author="RAFAEL SOTOMAYOR" w:date="2016-12-20T17:07:00Z"/>
              </w:rPr>
            </w:pPr>
            <w:del w:id="5141"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42" w:author="RAFAEL SOTOMAYOR" w:date="2016-12-20T17:07:00Z"/>
              </w:rPr>
            </w:pPr>
            <w:del w:id="5143"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44" w:author="RAFAEL SOTOMAYOR" w:date="2016-12-20T17:07:00Z"/>
              </w:rPr>
            </w:pPr>
            <w:del w:id="5145"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46" w:author="RAFAEL SOTOMAYOR" w:date="2016-12-20T17:07:00Z"/>
              </w:rPr>
            </w:pPr>
            <w:del w:id="5147"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48" w:author="RAFAEL SOTOMAYOR" w:date="2016-12-20T17:07:00Z"/>
              </w:rPr>
            </w:pPr>
            <w:del w:id="5149"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50" w:author="RAFAEL SOTOMAYOR" w:date="2016-12-20T17:07:00Z"/>
              </w:rPr>
            </w:pPr>
            <w:del w:id="5151"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52" w:author="RAFAEL SOTOMAYOR" w:date="2016-12-20T17:07:00Z"/>
              </w:rPr>
            </w:pPr>
            <w:del w:id="5153"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515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155" w:author="RAFAEL SOTOMAYOR" w:date="2016-12-20T17:07:00Z"/>
              </w:rPr>
            </w:pPr>
            <w:del w:id="5156"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57" w:author="RAFAEL SOTOMAYOR" w:date="2016-12-20T17:07:00Z"/>
              </w:rPr>
            </w:pPr>
            <w:del w:id="5158"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59" w:author="RAFAEL SOTOMAYOR" w:date="2016-12-20T17:07:00Z"/>
              </w:rPr>
            </w:pPr>
            <w:del w:id="5160"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61" w:author="RAFAEL SOTOMAYOR" w:date="2016-12-20T17:07:00Z"/>
              </w:rPr>
            </w:pPr>
            <w:del w:id="5162"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63" w:author="RAFAEL SOTOMAYOR" w:date="2016-12-20T17:07:00Z"/>
              </w:rPr>
            </w:pPr>
            <w:del w:id="5164"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65" w:author="RAFAEL SOTOMAYOR" w:date="2016-12-20T17:07:00Z"/>
              </w:rPr>
            </w:pPr>
            <w:del w:id="5166"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67" w:author="RAFAEL SOTOMAYOR" w:date="2016-12-20T17:07:00Z"/>
              </w:rPr>
            </w:pPr>
            <w:del w:id="5168"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69" w:author="RAFAEL SOTOMAYOR" w:date="2016-12-20T17:07:00Z"/>
              </w:rPr>
            </w:pPr>
            <w:del w:id="5170"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517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172" w:author="RAFAEL SOTOMAYOR" w:date="2016-12-20T17:07:00Z"/>
              </w:rPr>
            </w:pPr>
            <w:del w:id="5173"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74" w:author="RAFAEL SOTOMAYOR" w:date="2016-12-20T17:07:00Z"/>
              </w:rPr>
            </w:pPr>
            <w:del w:id="5175"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76" w:author="RAFAEL SOTOMAYOR" w:date="2016-12-20T17:07:00Z"/>
              </w:rPr>
            </w:pPr>
            <w:del w:id="5177"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78" w:author="RAFAEL SOTOMAYOR" w:date="2016-12-20T17:07:00Z"/>
              </w:rPr>
            </w:pPr>
            <w:del w:id="5179" w:author="RAFAEL SOTOMAYOR" w:date="2016-12-20T17:07:00Z">
              <w:r w:rsidDel="00C66CF8">
                <w:rPr>
                  <w:sz w:val="16"/>
                  <w:szCs w:val="16"/>
                </w:rPr>
                <w:delText>0,00015191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80" w:author="RAFAEL SOTOMAYOR" w:date="2016-12-20T17:07:00Z"/>
              </w:rPr>
            </w:pPr>
            <w:del w:id="5181" w:author="RAFAEL SOTOMAYOR" w:date="2016-12-20T17:07:00Z">
              <w:r w:rsidDel="00C66CF8">
                <w:rPr>
                  <w:sz w:val="16"/>
                  <w:szCs w:val="16"/>
                </w:rPr>
                <w:delText>0,5469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82" w:author="RAFAEL SOTOMAYOR" w:date="2016-12-20T17:07:00Z"/>
              </w:rPr>
            </w:pPr>
            <w:del w:id="5183" w:author="RAFAEL SOTOMAYOR" w:date="2016-12-20T17:07:00Z">
              <w:r w:rsidDel="00C66CF8">
                <w:rPr>
                  <w:sz w:val="16"/>
                  <w:szCs w:val="16"/>
                </w:rPr>
                <w:delText>1,7458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84" w:author="RAFAEL SOTOMAYOR" w:date="2016-12-20T17:07:00Z"/>
              </w:rPr>
            </w:pPr>
            <w:del w:id="5185" w:author="RAFAEL SOTOMAYOR" w:date="2016-12-20T17:07:00Z">
              <w:r w:rsidDel="00C66CF8">
                <w:rPr>
                  <w:sz w:val="16"/>
                  <w:szCs w:val="16"/>
                </w:rPr>
                <w:delText>10,1378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86" w:author="RAFAEL SOTOMAYOR" w:date="2016-12-20T17:07:00Z"/>
              </w:rPr>
            </w:pPr>
            <w:del w:id="5187" w:author="RAFAEL SOTOMAYOR" w:date="2016-12-20T17:07:00Z">
              <w:r w:rsidDel="00C66CF8">
                <w:rPr>
                  <w:sz w:val="16"/>
                  <w:szCs w:val="16"/>
                </w:rPr>
                <w:delText>244,3769</w:delText>
              </w:r>
            </w:del>
          </w:p>
        </w:tc>
      </w:tr>
      <w:tr w:rsidR="00071D81" w:rsidDel="00C66CF8">
        <w:tblPrEx>
          <w:tblCellMar>
            <w:top w:w="0" w:type="dxa"/>
            <w:left w:w="0" w:type="dxa"/>
            <w:bottom w:w="0" w:type="dxa"/>
            <w:right w:w="0" w:type="dxa"/>
          </w:tblCellMar>
        </w:tblPrEx>
        <w:trPr>
          <w:del w:id="518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189" w:author="RAFAEL SOTOMAYOR" w:date="2016-12-20T17:07:00Z"/>
              </w:rPr>
            </w:pPr>
            <w:del w:id="5190"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91" w:author="RAFAEL SOTOMAYOR" w:date="2016-12-20T17:07:00Z"/>
              </w:rPr>
            </w:pPr>
            <w:del w:id="5192"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93" w:author="RAFAEL SOTOMAYOR" w:date="2016-12-20T17:07:00Z"/>
              </w:rPr>
            </w:pPr>
            <w:del w:id="5194"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95" w:author="RAFAEL SOTOMAYOR" w:date="2016-12-20T17:07:00Z"/>
              </w:rPr>
            </w:pPr>
            <w:del w:id="5196" w:author="RAFAEL SOTOMAYOR" w:date="2016-12-20T17:07:00Z">
              <w:r w:rsidDel="00C66CF8">
                <w:rPr>
                  <w:sz w:val="16"/>
                  <w:szCs w:val="16"/>
                </w:rPr>
                <w:delText>0,00003255</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97" w:author="RAFAEL SOTOMAYOR" w:date="2016-12-20T17:07:00Z"/>
              </w:rPr>
            </w:pPr>
            <w:del w:id="5198" w:author="RAFAEL SOTOMAYOR" w:date="2016-12-20T17:07:00Z">
              <w:r w:rsidDel="00C66CF8">
                <w:rPr>
                  <w:sz w:val="16"/>
                  <w:szCs w:val="16"/>
                </w:rPr>
                <w:delText>0,1172</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199" w:author="RAFAEL SOTOMAYOR" w:date="2016-12-20T17:07:00Z"/>
              </w:rPr>
            </w:pPr>
            <w:del w:id="5200" w:author="RAFAEL SOTOMAYOR" w:date="2016-12-20T17:07:00Z">
              <w:r w:rsidDel="00C66CF8">
                <w:rPr>
                  <w:sz w:val="16"/>
                  <w:szCs w:val="16"/>
                </w:rPr>
                <w:delText>0,3741</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01" w:author="RAFAEL SOTOMAYOR" w:date="2016-12-20T17:07:00Z"/>
              </w:rPr>
            </w:pPr>
            <w:del w:id="5202" w:author="RAFAEL SOTOMAYOR" w:date="2016-12-20T17:07:00Z">
              <w:r w:rsidDel="00C66CF8">
                <w:rPr>
                  <w:sz w:val="16"/>
                  <w:szCs w:val="16"/>
                </w:rPr>
                <w:delText>2,1724</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03" w:author="RAFAEL SOTOMAYOR" w:date="2016-12-20T17:07:00Z"/>
              </w:rPr>
            </w:pPr>
            <w:del w:id="5204" w:author="RAFAEL SOTOMAYOR" w:date="2016-12-20T17:07:00Z">
              <w:r w:rsidDel="00C66CF8">
                <w:rPr>
                  <w:sz w:val="16"/>
                  <w:szCs w:val="16"/>
                </w:rPr>
                <w:delText>52,3665</w:delText>
              </w:r>
            </w:del>
          </w:p>
        </w:tc>
      </w:tr>
      <w:tr w:rsidR="00071D81" w:rsidDel="00C66CF8">
        <w:tblPrEx>
          <w:tblCellMar>
            <w:top w:w="0" w:type="dxa"/>
            <w:left w:w="0" w:type="dxa"/>
            <w:bottom w:w="0" w:type="dxa"/>
            <w:right w:w="0" w:type="dxa"/>
          </w:tblCellMar>
        </w:tblPrEx>
        <w:trPr>
          <w:del w:id="520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206" w:author="RAFAEL SOTOMAYOR" w:date="2016-12-20T17:07:00Z"/>
              </w:rPr>
            </w:pPr>
            <w:del w:id="5207"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08" w:author="RAFAEL SOTOMAYOR" w:date="2016-12-20T17:07:00Z"/>
              </w:rPr>
            </w:pPr>
            <w:del w:id="5209"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10" w:author="RAFAEL SOTOMAYOR" w:date="2016-12-20T17:07:00Z"/>
              </w:rPr>
            </w:pPr>
            <w:del w:id="5211"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12" w:author="RAFAEL SOTOMAYOR" w:date="2016-12-20T17:07:00Z"/>
              </w:rPr>
            </w:pPr>
            <w:del w:id="5213"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14" w:author="RAFAEL SOTOMAYOR" w:date="2016-12-20T17:07:00Z"/>
              </w:rPr>
            </w:pPr>
            <w:del w:id="5215"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16" w:author="RAFAEL SOTOMAYOR" w:date="2016-12-20T17:07:00Z"/>
              </w:rPr>
            </w:pPr>
            <w:del w:id="5217"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18" w:author="RAFAEL SOTOMAYOR" w:date="2016-12-20T17:07:00Z"/>
              </w:rPr>
            </w:pPr>
            <w:del w:id="5219"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20" w:author="RAFAEL SOTOMAYOR" w:date="2016-12-20T17:07:00Z"/>
              </w:rPr>
            </w:pPr>
            <w:del w:id="5221"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5222" w:author="RAFAEL SOTOMAYOR" w:date="2016-12-20T17:07:00Z"/>
        </w:trPr>
        <w:tc>
          <w:tcPr>
            <w:tcW w:w="9540" w:type="dxa"/>
            <w:gridSpan w:val="8"/>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223" w:author="RAFAEL SOTOMAYOR" w:date="2016-12-20T17:07:00Z"/>
              </w:rPr>
            </w:pPr>
            <w:del w:id="5224" w:author="RAFAEL SOTOMAYOR" w:date="2016-12-20T17:07:00Z">
              <w:r w:rsidDel="00C66CF8">
                <w:rPr>
                  <w:b/>
                  <w:color w:val="FFFFFF"/>
                  <w:sz w:val="16"/>
                  <w:szCs w:val="16"/>
                  <w:shd w:val="clear" w:color="auto" w:fill="999999"/>
                </w:rPr>
                <w:delText>Avellano y Castaño</w:delText>
              </w:r>
            </w:del>
          </w:p>
        </w:tc>
      </w:tr>
      <w:tr w:rsidR="00071D81" w:rsidDel="00C66CF8">
        <w:tblPrEx>
          <w:tblCellMar>
            <w:top w:w="0" w:type="dxa"/>
            <w:left w:w="0" w:type="dxa"/>
            <w:bottom w:w="0" w:type="dxa"/>
            <w:right w:w="0" w:type="dxa"/>
          </w:tblCellMar>
        </w:tblPrEx>
        <w:trPr>
          <w:del w:id="5225"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226" w:author="RAFAEL SOTOMAYOR" w:date="2016-12-20T17:07:00Z"/>
              </w:rPr>
            </w:pPr>
            <w:del w:id="5227"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228" w:author="RAFAEL SOTOMAYOR" w:date="2016-12-20T17:07:00Z"/>
              </w:rPr>
            </w:pPr>
            <w:del w:id="5229"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230" w:author="RAFAEL SOTOMAYOR" w:date="2016-12-20T17:07:00Z"/>
              </w:rPr>
            </w:pPr>
            <w:del w:id="5231"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5232" w:author="RAFAEL SOTOMAYOR" w:date="2016-12-20T17:07:00Z"/>
              </w:rPr>
            </w:pPr>
            <w:del w:id="5233"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234" w:author="RAFAEL SOTOMAYOR" w:date="2016-12-20T17:07:00Z"/>
              </w:rPr>
            </w:pPr>
            <w:del w:id="5235"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5236" w:author="RAFAEL SOTOMAYOR" w:date="2016-12-20T17:07:00Z"/>
              </w:rPr>
            </w:pPr>
            <w:del w:id="5237"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238" w:author="RAFAEL SOTOMAYOR" w:date="2016-12-20T17:07:00Z"/>
              </w:rPr>
            </w:pPr>
            <w:del w:id="5239"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240" w:author="RAFAEL SOTOMAYOR" w:date="2016-12-20T17:07:00Z"/>
              </w:rPr>
            </w:pPr>
            <w:del w:id="5241"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242" w:author="RAFAEL SOTOMAYOR" w:date="2016-12-20T17:07:00Z"/>
              </w:rPr>
            </w:pPr>
            <w:del w:id="5243"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244" w:author="RAFAEL SOTOMAYOR" w:date="2016-12-20T17:07:00Z"/>
              </w:rPr>
            </w:pPr>
            <w:del w:id="5245"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246" w:author="RAFAEL SOTOMAYOR" w:date="2016-12-20T17:07:00Z"/>
              </w:rPr>
            </w:pPr>
            <w:del w:id="5247"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248" w:author="RAFAEL SOTOMAYOR" w:date="2016-12-20T17:07:00Z"/>
              </w:rPr>
            </w:pPr>
            <w:del w:id="5249"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250" w:author="RAFAEL SOTOMAYOR" w:date="2016-12-20T17:07:00Z"/>
              </w:rPr>
            </w:pPr>
            <w:del w:id="5251"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252" w:author="RAFAEL SOTOMAYOR" w:date="2016-12-20T17:07:00Z"/>
              </w:rPr>
            </w:pPr>
            <w:del w:id="5253" w:author="RAFAEL SOTOMAYOR" w:date="2016-12-20T17:07:00Z">
              <w:r w:rsidDel="00C66CF8">
                <w:rPr>
                  <w:b/>
                  <w:color w:val="FFFFFF"/>
                  <w:sz w:val="16"/>
                  <w:szCs w:val="16"/>
                  <w:shd w:val="clear" w:color="auto" w:fill="999999"/>
                </w:rPr>
                <w:delText>MByte 20 años</w:delText>
              </w:r>
            </w:del>
          </w:p>
        </w:tc>
      </w:tr>
      <w:tr w:rsidR="00071D81" w:rsidDel="00C66CF8">
        <w:tblPrEx>
          <w:tblCellMar>
            <w:top w:w="0" w:type="dxa"/>
            <w:left w:w="0" w:type="dxa"/>
            <w:bottom w:w="0" w:type="dxa"/>
            <w:right w:w="0" w:type="dxa"/>
          </w:tblCellMar>
        </w:tblPrEx>
        <w:trPr>
          <w:del w:id="525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255" w:author="RAFAEL SOTOMAYOR" w:date="2016-12-20T17:07:00Z"/>
              </w:rPr>
            </w:pPr>
            <w:del w:id="5256"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57" w:author="RAFAEL SOTOMAYOR" w:date="2016-12-20T17:07:00Z"/>
              </w:rPr>
            </w:pPr>
            <w:del w:id="5258"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59" w:author="RAFAEL SOTOMAYOR" w:date="2016-12-20T17:07:00Z"/>
              </w:rPr>
            </w:pPr>
            <w:del w:id="5260"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61" w:author="RAFAEL SOTOMAYOR" w:date="2016-12-20T17:07:00Z"/>
              </w:rPr>
            </w:pPr>
            <w:del w:id="5262"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63" w:author="RAFAEL SOTOMAYOR" w:date="2016-12-20T17:07:00Z"/>
              </w:rPr>
            </w:pPr>
            <w:del w:id="5264"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65" w:author="RAFAEL SOTOMAYOR" w:date="2016-12-20T17:07:00Z"/>
              </w:rPr>
            </w:pPr>
            <w:del w:id="5266"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67" w:author="RAFAEL SOTOMAYOR" w:date="2016-12-20T17:07:00Z"/>
              </w:rPr>
            </w:pPr>
            <w:del w:id="5268"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69" w:author="RAFAEL SOTOMAYOR" w:date="2016-12-20T17:07:00Z"/>
              </w:rPr>
            </w:pPr>
            <w:del w:id="5270"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527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272" w:author="RAFAEL SOTOMAYOR" w:date="2016-12-20T17:07:00Z"/>
              </w:rPr>
            </w:pPr>
            <w:del w:id="5273"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74" w:author="RAFAEL SOTOMAYOR" w:date="2016-12-20T17:07:00Z"/>
              </w:rPr>
            </w:pPr>
            <w:del w:id="5275" w:author="RAFAEL SOTOMAYOR" w:date="2016-12-20T17:07:00Z">
              <w:r w:rsidDel="00C66CF8">
                <w:rPr>
                  <w:sz w:val="16"/>
                  <w:szCs w:val="16"/>
                </w:rPr>
                <w:delText>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76" w:author="RAFAEL SOTOMAYOR" w:date="2016-12-20T17:07:00Z"/>
              </w:rPr>
            </w:pPr>
            <w:del w:id="5277"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78" w:author="RAFAEL SOTOMAYOR" w:date="2016-12-20T17:07:00Z"/>
              </w:rPr>
            </w:pPr>
            <w:del w:id="5279" w:author="RAFAEL SOTOMAYOR" w:date="2016-12-20T17:07:00Z">
              <w:r w:rsidDel="00C66CF8">
                <w:rPr>
                  <w:sz w:val="16"/>
                  <w:szCs w:val="16"/>
                </w:rPr>
                <w:delText>0,00005556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80" w:author="RAFAEL SOTOMAYOR" w:date="2016-12-20T17:07:00Z"/>
              </w:rPr>
            </w:pPr>
            <w:del w:id="5281" w:author="RAFAEL SOTOMAYOR" w:date="2016-12-20T17:07:00Z">
              <w:r w:rsidDel="00C66CF8">
                <w:rPr>
                  <w:sz w:val="16"/>
                  <w:szCs w:val="16"/>
                </w:rPr>
                <w:delText>0,2000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82" w:author="RAFAEL SOTOMAYOR" w:date="2016-12-20T17:07:00Z"/>
              </w:rPr>
            </w:pPr>
            <w:del w:id="5283" w:author="RAFAEL SOTOMAYOR" w:date="2016-12-20T17:07:00Z">
              <w:r w:rsidDel="00C66CF8">
                <w:rPr>
                  <w:sz w:val="16"/>
                  <w:szCs w:val="16"/>
                </w:rPr>
                <w:delText>0,6385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84" w:author="RAFAEL SOTOMAYOR" w:date="2016-12-20T17:07:00Z"/>
              </w:rPr>
            </w:pPr>
            <w:del w:id="5285" w:author="RAFAEL SOTOMAYOR" w:date="2016-12-20T17:07:00Z">
              <w:r w:rsidDel="00C66CF8">
                <w:rPr>
                  <w:sz w:val="16"/>
                  <w:szCs w:val="16"/>
                </w:rPr>
                <w:delText>3,7075</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86" w:author="RAFAEL SOTOMAYOR" w:date="2016-12-20T17:07:00Z"/>
              </w:rPr>
            </w:pPr>
            <w:del w:id="5287" w:author="RAFAEL SOTOMAYOR" w:date="2016-12-20T17:07:00Z">
              <w:r w:rsidDel="00C66CF8">
                <w:rPr>
                  <w:sz w:val="16"/>
                  <w:szCs w:val="16"/>
                </w:rPr>
                <w:delText>89,3721</w:delText>
              </w:r>
            </w:del>
          </w:p>
        </w:tc>
      </w:tr>
      <w:tr w:rsidR="00071D81" w:rsidDel="00C66CF8">
        <w:tblPrEx>
          <w:tblCellMar>
            <w:top w:w="0" w:type="dxa"/>
            <w:left w:w="0" w:type="dxa"/>
            <w:bottom w:w="0" w:type="dxa"/>
            <w:right w:w="0" w:type="dxa"/>
          </w:tblCellMar>
        </w:tblPrEx>
        <w:trPr>
          <w:del w:id="528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289" w:author="RAFAEL SOTOMAYOR" w:date="2016-12-20T17:07:00Z"/>
              </w:rPr>
            </w:pPr>
            <w:del w:id="5290"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91" w:author="RAFAEL SOTOMAYOR" w:date="2016-12-20T17:07:00Z"/>
              </w:rPr>
            </w:pPr>
            <w:del w:id="5292" w:author="RAFAEL SOTOMAYOR" w:date="2016-12-20T17:07:00Z">
              <w:r w:rsidDel="00C66CF8">
                <w:rPr>
                  <w:sz w:val="16"/>
                  <w:szCs w:val="16"/>
                </w:rPr>
                <w:delText>0</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93" w:author="RAFAEL SOTOMAYOR" w:date="2016-12-20T17:07:00Z"/>
              </w:rPr>
            </w:pPr>
            <w:del w:id="5294"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95" w:author="RAFAEL SOTOMAYOR" w:date="2016-12-20T17:07:00Z"/>
              </w:rPr>
            </w:pPr>
            <w:del w:id="5296" w:author="RAFAEL SOTOMAYOR" w:date="2016-12-20T17:07:00Z">
              <w:r w:rsidDel="00C66CF8">
                <w:rPr>
                  <w:sz w:val="16"/>
                  <w:szCs w:val="16"/>
                </w:rPr>
                <w:delText>0,00000000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97" w:author="RAFAEL SOTOMAYOR" w:date="2016-12-20T17:07:00Z"/>
              </w:rPr>
            </w:pPr>
            <w:del w:id="5298" w:author="RAFAEL SOTOMAYOR" w:date="2016-12-20T17:07:00Z">
              <w:r w:rsidDel="00C66CF8">
                <w:rPr>
                  <w:sz w:val="16"/>
                  <w:szCs w:val="16"/>
                </w:rPr>
                <w:delText>0,0000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299" w:author="RAFAEL SOTOMAYOR" w:date="2016-12-20T17:07:00Z"/>
              </w:rPr>
            </w:pPr>
            <w:del w:id="5300" w:author="RAFAEL SOTOMAYOR" w:date="2016-12-20T17:07:00Z">
              <w:r w:rsidDel="00C66CF8">
                <w:rPr>
                  <w:sz w:val="16"/>
                  <w:szCs w:val="16"/>
                </w:rPr>
                <w:delText>0,0000</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01" w:author="RAFAEL SOTOMAYOR" w:date="2016-12-20T17:07:00Z"/>
              </w:rPr>
            </w:pPr>
            <w:del w:id="5302" w:author="RAFAEL SOTOMAYOR" w:date="2016-12-20T17:07:00Z">
              <w:r w:rsidDel="00C66CF8">
                <w:rPr>
                  <w:sz w:val="16"/>
                  <w:szCs w:val="16"/>
                </w:rPr>
                <w:delText>0,0000</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03" w:author="RAFAEL SOTOMAYOR" w:date="2016-12-20T17:07:00Z"/>
              </w:rPr>
            </w:pPr>
            <w:del w:id="5304" w:author="RAFAEL SOTOMAYOR" w:date="2016-12-20T17:07:00Z">
              <w:r w:rsidDel="00C66CF8">
                <w:rPr>
                  <w:sz w:val="16"/>
                  <w:szCs w:val="16"/>
                </w:rPr>
                <w:delText>0,0000</w:delText>
              </w:r>
            </w:del>
          </w:p>
        </w:tc>
      </w:tr>
      <w:tr w:rsidR="00071D81" w:rsidDel="00C66CF8">
        <w:tblPrEx>
          <w:tblCellMar>
            <w:top w:w="0" w:type="dxa"/>
            <w:left w:w="0" w:type="dxa"/>
            <w:bottom w:w="0" w:type="dxa"/>
            <w:right w:w="0" w:type="dxa"/>
          </w:tblCellMar>
        </w:tblPrEx>
        <w:trPr>
          <w:del w:id="530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306" w:author="RAFAEL SOTOMAYOR" w:date="2016-12-20T17:07:00Z"/>
              </w:rPr>
            </w:pPr>
            <w:del w:id="5307"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08" w:author="RAFAEL SOTOMAYOR" w:date="2016-12-20T17:07:00Z"/>
              </w:rPr>
            </w:pPr>
            <w:del w:id="5309"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10" w:author="RAFAEL SOTOMAYOR" w:date="2016-12-20T17:07:00Z"/>
              </w:rPr>
            </w:pPr>
            <w:del w:id="5311"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12" w:author="RAFAEL SOTOMAYOR" w:date="2016-12-20T17:07:00Z"/>
              </w:rPr>
            </w:pPr>
            <w:del w:id="5313"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14" w:author="RAFAEL SOTOMAYOR" w:date="2016-12-20T17:07:00Z"/>
              </w:rPr>
            </w:pPr>
            <w:del w:id="5315"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16" w:author="RAFAEL SOTOMAYOR" w:date="2016-12-20T17:07:00Z"/>
              </w:rPr>
            </w:pPr>
            <w:del w:id="5317"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18" w:author="RAFAEL SOTOMAYOR" w:date="2016-12-20T17:07:00Z"/>
              </w:rPr>
            </w:pPr>
            <w:del w:id="5319"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20" w:author="RAFAEL SOTOMAYOR" w:date="2016-12-20T17:07:00Z"/>
              </w:rPr>
            </w:pPr>
            <w:del w:id="5321"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532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323" w:author="RAFAEL SOTOMAYOR" w:date="2016-12-20T17:07:00Z"/>
              </w:rPr>
            </w:pPr>
            <w:del w:id="5324"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25" w:author="RAFAEL SOTOMAYOR" w:date="2016-12-20T17:07:00Z"/>
              </w:rPr>
            </w:pPr>
            <w:del w:id="5326"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27" w:author="RAFAEL SOTOMAYOR" w:date="2016-12-20T17:07:00Z"/>
              </w:rPr>
            </w:pPr>
            <w:del w:id="5328"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29" w:author="RAFAEL SOTOMAYOR" w:date="2016-12-20T17:07:00Z"/>
              </w:rPr>
            </w:pPr>
            <w:del w:id="5330"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31" w:author="RAFAEL SOTOMAYOR" w:date="2016-12-20T17:07:00Z"/>
              </w:rPr>
            </w:pPr>
            <w:del w:id="5332"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33" w:author="RAFAEL SOTOMAYOR" w:date="2016-12-20T17:07:00Z"/>
              </w:rPr>
            </w:pPr>
            <w:del w:id="5334"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35" w:author="RAFAEL SOTOMAYOR" w:date="2016-12-20T17:07:00Z"/>
              </w:rPr>
            </w:pPr>
            <w:del w:id="5336"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37" w:author="RAFAEL SOTOMAYOR" w:date="2016-12-20T17:07:00Z"/>
              </w:rPr>
            </w:pPr>
            <w:del w:id="5338"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533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340" w:author="RAFAEL SOTOMAYOR" w:date="2016-12-20T17:07:00Z"/>
              </w:rPr>
            </w:pPr>
            <w:del w:id="5341"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42" w:author="RAFAEL SOTOMAYOR" w:date="2016-12-20T17:07:00Z"/>
              </w:rPr>
            </w:pPr>
            <w:del w:id="5343"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44" w:author="RAFAEL SOTOMAYOR" w:date="2016-12-20T17:07:00Z"/>
              </w:rPr>
            </w:pPr>
            <w:del w:id="5345"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46" w:author="RAFAEL SOTOMAYOR" w:date="2016-12-20T17:07:00Z"/>
              </w:rPr>
            </w:pPr>
            <w:del w:id="5347"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48" w:author="RAFAEL SOTOMAYOR" w:date="2016-12-20T17:07:00Z"/>
              </w:rPr>
            </w:pPr>
            <w:del w:id="5349"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50" w:author="RAFAEL SOTOMAYOR" w:date="2016-12-20T17:07:00Z"/>
              </w:rPr>
            </w:pPr>
            <w:del w:id="5351"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52" w:author="RAFAEL SOTOMAYOR" w:date="2016-12-20T17:07:00Z"/>
              </w:rPr>
            </w:pPr>
            <w:del w:id="5353"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54" w:author="RAFAEL SOTOMAYOR" w:date="2016-12-20T17:07:00Z"/>
              </w:rPr>
            </w:pPr>
            <w:del w:id="5355"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535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357" w:author="RAFAEL SOTOMAYOR" w:date="2016-12-20T17:07:00Z"/>
              </w:rPr>
            </w:pPr>
            <w:del w:id="5358"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59" w:author="RAFAEL SOTOMAYOR" w:date="2016-12-20T17:07:00Z"/>
              </w:rPr>
            </w:pPr>
            <w:del w:id="5360"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61" w:author="RAFAEL SOTOMAYOR" w:date="2016-12-20T17:07:00Z"/>
              </w:rPr>
            </w:pPr>
            <w:del w:id="5362"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63" w:author="RAFAEL SOTOMAYOR" w:date="2016-12-20T17:07:00Z"/>
              </w:rPr>
            </w:pPr>
            <w:del w:id="5364"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65" w:author="RAFAEL SOTOMAYOR" w:date="2016-12-20T17:07:00Z"/>
              </w:rPr>
            </w:pPr>
            <w:del w:id="5366"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67" w:author="RAFAEL SOTOMAYOR" w:date="2016-12-20T17:07:00Z"/>
              </w:rPr>
            </w:pPr>
            <w:del w:id="5368"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69" w:author="RAFAEL SOTOMAYOR" w:date="2016-12-20T17:07:00Z"/>
              </w:rPr>
            </w:pPr>
            <w:del w:id="5370"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71" w:author="RAFAEL SOTOMAYOR" w:date="2016-12-20T17:07:00Z"/>
              </w:rPr>
            </w:pPr>
            <w:del w:id="5372"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537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374" w:author="RAFAEL SOTOMAYOR" w:date="2016-12-20T17:07:00Z"/>
              </w:rPr>
            </w:pPr>
            <w:del w:id="5375"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76" w:author="RAFAEL SOTOMAYOR" w:date="2016-12-20T17:07:00Z"/>
              </w:rPr>
            </w:pPr>
            <w:del w:id="5377"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78" w:author="RAFAEL SOTOMAYOR" w:date="2016-12-20T17:07:00Z"/>
              </w:rPr>
            </w:pPr>
            <w:del w:id="5379"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80" w:author="RAFAEL SOTOMAYOR" w:date="2016-12-20T17:07:00Z"/>
              </w:rPr>
            </w:pPr>
            <w:del w:id="5381"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82" w:author="RAFAEL SOTOMAYOR" w:date="2016-12-20T17:07:00Z"/>
              </w:rPr>
            </w:pPr>
            <w:del w:id="5383"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84" w:author="RAFAEL SOTOMAYOR" w:date="2016-12-20T17:07:00Z"/>
              </w:rPr>
            </w:pPr>
            <w:del w:id="5385"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86" w:author="RAFAEL SOTOMAYOR" w:date="2016-12-20T17:07:00Z"/>
              </w:rPr>
            </w:pPr>
            <w:del w:id="5387"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88" w:author="RAFAEL SOTOMAYOR" w:date="2016-12-20T17:07:00Z"/>
              </w:rPr>
            </w:pPr>
            <w:del w:id="5389"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539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391" w:author="RAFAEL SOTOMAYOR" w:date="2016-12-20T17:07:00Z"/>
              </w:rPr>
            </w:pPr>
            <w:del w:id="5392"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93" w:author="RAFAEL SOTOMAYOR" w:date="2016-12-20T17:07:00Z"/>
              </w:rPr>
            </w:pPr>
            <w:del w:id="5394"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95" w:author="RAFAEL SOTOMAYOR" w:date="2016-12-20T17:07:00Z"/>
              </w:rPr>
            </w:pPr>
            <w:del w:id="5396"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97" w:author="RAFAEL SOTOMAYOR" w:date="2016-12-20T17:07:00Z"/>
              </w:rPr>
            </w:pPr>
            <w:del w:id="5398" w:author="RAFAEL SOTOMAYOR" w:date="2016-12-20T17:07:00Z">
              <w:r w:rsidDel="00C66CF8">
                <w:rPr>
                  <w:sz w:val="16"/>
                  <w:szCs w:val="16"/>
                </w:rPr>
                <w:delText>0,00015191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399" w:author="RAFAEL SOTOMAYOR" w:date="2016-12-20T17:07:00Z"/>
              </w:rPr>
            </w:pPr>
            <w:del w:id="5400" w:author="RAFAEL SOTOMAYOR" w:date="2016-12-20T17:07:00Z">
              <w:r w:rsidDel="00C66CF8">
                <w:rPr>
                  <w:sz w:val="16"/>
                  <w:szCs w:val="16"/>
                </w:rPr>
                <w:delText>0,5469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01" w:author="RAFAEL SOTOMAYOR" w:date="2016-12-20T17:07:00Z"/>
              </w:rPr>
            </w:pPr>
            <w:del w:id="5402" w:author="RAFAEL SOTOMAYOR" w:date="2016-12-20T17:07:00Z">
              <w:r w:rsidDel="00C66CF8">
                <w:rPr>
                  <w:sz w:val="16"/>
                  <w:szCs w:val="16"/>
                </w:rPr>
                <w:delText>1,7458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03" w:author="RAFAEL SOTOMAYOR" w:date="2016-12-20T17:07:00Z"/>
              </w:rPr>
            </w:pPr>
            <w:del w:id="5404" w:author="RAFAEL SOTOMAYOR" w:date="2016-12-20T17:07:00Z">
              <w:r w:rsidDel="00C66CF8">
                <w:rPr>
                  <w:sz w:val="16"/>
                  <w:szCs w:val="16"/>
                </w:rPr>
                <w:delText>10,1378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05" w:author="RAFAEL SOTOMAYOR" w:date="2016-12-20T17:07:00Z"/>
              </w:rPr>
            </w:pPr>
            <w:del w:id="5406" w:author="RAFAEL SOTOMAYOR" w:date="2016-12-20T17:07:00Z">
              <w:r w:rsidDel="00C66CF8">
                <w:rPr>
                  <w:sz w:val="16"/>
                  <w:szCs w:val="16"/>
                </w:rPr>
                <w:delText>244,3769</w:delText>
              </w:r>
            </w:del>
          </w:p>
        </w:tc>
      </w:tr>
      <w:tr w:rsidR="00071D81" w:rsidDel="00C66CF8">
        <w:tblPrEx>
          <w:tblCellMar>
            <w:top w:w="0" w:type="dxa"/>
            <w:left w:w="0" w:type="dxa"/>
            <w:bottom w:w="0" w:type="dxa"/>
            <w:right w:w="0" w:type="dxa"/>
          </w:tblCellMar>
        </w:tblPrEx>
        <w:trPr>
          <w:del w:id="540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408" w:author="RAFAEL SOTOMAYOR" w:date="2016-12-20T17:07:00Z"/>
              </w:rPr>
            </w:pPr>
            <w:del w:id="5409"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10" w:author="RAFAEL SOTOMAYOR" w:date="2016-12-20T17:07:00Z"/>
              </w:rPr>
            </w:pPr>
            <w:del w:id="5411"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12" w:author="RAFAEL SOTOMAYOR" w:date="2016-12-20T17:07:00Z"/>
              </w:rPr>
            </w:pPr>
            <w:del w:id="5413"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14" w:author="RAFAEL SOTOMAYOR" w:date="2016-12-20T17:07:00Z"/>
              </w:rPr>
            </w:pPr>
            <w:del w:id="5415" w:author="RAFAEL SOTOMAYOR" w:date="2016-12-20T17:07:00Z">
              <w:r w:rsidDel="00C66CF8">
                <w:rPr>
                  <w:sz w:val="16"/>
                  <w:szCs w:val="16"/>
                </w:rPr>
                <w:delText>0,00003255</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16" w:author="RAFAEL SOTOMAYOR" w:date="2016-12-20T17:07:00Z"/>
              </w:rPr>
            </w:pPr>
            <w:del w:id="5417" w:author="RAFAEL SOTOMAYOR" w:date="2016-12-20T17:07:00Z">
              <w:r w:rsidDel="00C66CF8">
                <w:rPr>
                  <w:sz w:val="16"/>
                  <w:szCs w:val="16"/>
                </w:rPr>
                <w:delText>0,1172</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18" w:author="RAFAEL SOTOMAYOR" w:date="2016-12-20T17:07:00Z"/>
              </w:rPr>
            </w:pPr>
            <w:del w:id="5419" w:author="RAFAEL SOTOMAYOR" w:date="2016-12-20T17:07:00Z">
              <w:r w:rsidDel="00C66CF8">
                <w:rPr>
                  <w:sz w:val="16"/>
                  <w:szCs w:val="16"/>
                </w:rPr>
                <w:delText>0,3741</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20" w:author="RAFAEL SOTOMAYOR" w:date="2016-12-20T17:07:00Z"/>
              </w:rPr>
            </w:pPr>
            <w:del w:id="5421" w:author="RAFAEL SOTOMAYOR" w:date="2016-12-20T17:07:00Z">
              <w:r w:rsidDel="00C66CF8">
                <w:rPr>
                  <w:sz w:val="16"/>
                  <w:szCs w:val="16"/>
                </w:rPr>
                <w:delText>2,1724</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22" w:author="RAFAEL SOTOMAYOR" w:date="2016-12-20T17:07:00Z"/>
              </w:rPr>
            </w:pPr>
            <w:del w:id="5423" w:author="RAFAEL SOTOMAYOR" w:date="2016-12-20T17:07:00Z">
              <w:r w:rsidDel="00C66CF8">
                <w:rPr>
                  <w:sz w:val="16"/>
                  <w:szCs w:val="16"/>
                </w:rPr>
                <w:delText>52,3665</w:delText>
              </w:r>
            </w:del>
          </w:p>
        </w:tc>
      </w:tr>
      <w:tr w:rsidR="00071D81" w:rsidDel="00C66CF8">
        <w:tblPrEx>
          <w:tblCellMar>
            <w:top w:w="0" w:type="dxa"/>
            <w:left w:w="0" w:type="dxa"/>
            <w:bottom w:w="0" w:type="dxa"/>
            <w:right w:w="0" w:type="dxa"/>
          </w:tblCellMar>
        </w:tblPrEx>
        <w:trPr>
          <w:del w:id="542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425" w:author="RAFAEL SOTOMAYOR" w:date="2016-12-20T17:07:00Z"/>
              </w:rPr>
            </w:pPr>
            <w:del w:id="5426"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27" w:author="RAFAEL SOTOMAYOR" w:date="2016-12-20T17:07:00Z"/>
              </w:rPr>
            </w:pPr>
            <w:del w:id="5428"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29" w:author="RAFAEL SOTOMAYOR" w:date="2016-12-20T17:07:00Z"/>
              </w:rPr>
            </w:pPr>
            <w:del w:id="5430"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31" w:author="RAFAEL SOTOMAYOR" w:date="2016-12-20T17:07:00Z"/>
              </w:rPr>
            </w:pPr>
            <w:del w:id="5432"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33" w:author="RAFAEL SOTOMAYOR" w:date="2016-12-20T17:07:00Z"/>
              </w:rPr>
            </w:pPr>
            <w:del w:id="5434"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35" w:author="RAFAEL SOTOMAYOR" w:date="2016-12-20T17:07:00Z"/>
              </w:rPr>
            </w:pPr>
            <w:del w:id="5436"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37" w:author="RAFAEL SOTOMAYOR" w:date="2016-12-20T17:07:00Z"/>
              </w:rPr>
            </w:pPr>
            <w:del w:id="5438"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39" w:author="RAFAEL SOTOMAYOR" w:date="2016-12-20T17:07:00Z"/>
              </w:rPr>
            </w:pPr>
            <w:del w:id="5440"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5441" w:author="RAFAEL SOTOMAYOR" w:date="2016-12-20T17:07:00Z"/>
        </w:trPr>
        <w:tc>
          <w:tcPr>
            <w:tcW w:w="9540" w:type="dxa"/>
            <w:gridSpan w:val="8"/>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442" w:author="RAFAEL SOTOMAYOR" w:date="2016-12-20T17:07:00Z"/>
              </w:rPr>
            </w:pPr>
            <w:del w:id="5443" w:author="RAFAEL SOTOMAYOR" w:date="2016-12-20T17:07:00Z">
              <w:r w:rsidDel="00C66CF8">
                <w:rPr>
                  <w:b/>
                  <w:color w:val="FFFFFF"/>
                  <w:sz w:val="16"/>
                  <w:szCs w:val="16"/>
                  <w:shd w:val="clear" w:color="auto" w:fill="999999"/>
                </w:rPr>
                <w:delText>Berries y Especies menores</w:delText>
              </w:r>
            </w:del>
          </w:p>
        </w:tc>
      </w:tr>
      <w:tr w:rsidR="00071D81" w:rsidDel="00C66CF8">
        <w:tblPrEx>
          <w:tblCellMar>
            <w:top w:w="0" w:type="dxa"/>
            <w:left w:w="0" w:type="dxa"/>
            <w:bottom w:w="0" w:type="dxa"/>
            <w:right w:w="0" w:type="dxa"/>
          </w:tblCellMar>
        </w:tblPrEx>
        <w:trPr>
          <w:del w:id="5444"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445" w:author="RAFAEL SOTOMAYOR" w:date="2016-12-20T17:07:00Z"/>
              </w:rPr>
            </w:pPr>
            <w:del w:id="5446"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447" w:author="RAFAEL SOTOMAYOR" w:date="2016-12-20T17:07:00Z"/>
              </w:rPr>
            </w:pPr>
            <w:del w:id="5448"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449" w:author="RAFAEL SOTOMAYOR" w:date="2016-12-20T17:07:00Z"/>
              </w:rPr>
            </w:pPr>
            <w:del w:id="5450"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5451" w:author="RAFAEL SOTOMAYOR" w:date="2016-12-20T17:07:00Z"/>
              </w:rPr>
            </w:pPr>
            <w:del w:id="5452"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453" w:author="RAFAEL SOTOMAYOR" w:date="2016-12-20T17:07:00Z"/>
              </w:rPr>
            </w:pPr>
            <w:del w:id="5454"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5455" w:author="RAFAEL SOTOMAYOR" w:date="2016-12-20T17:07:00Z"/>
              </w:rPr>
            </w:pPr>
            <w:del w:id="5456"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457" w:author="RAFAEL SOTOMAYOR" w:date="2016-12-20T17:07:00Z"/>
              </w:rPr>
            </w:pPr>
            <w:del w:id="5458"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459" w:author="RAFAEL SOTOMAYOR" w:date="2016-12-20T17:07:00Z"/>
              </w:rPr>
            </w:pPr>
            <w:del w:id="5460"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461" w:author="RAFAEL SOTOMAYOR" w:date="2016-12-20T17:07:00Z"/>
              </w:rPr>
            </w:pPr>
            <w:del w:id="5462" w:author="RAFAEL SOTOMAYOR" w:date="2016-12-20T17:07:00Z">
              <w:r w:rsidDel="00C66CF8">
                <w:rPr>
                  <w:b/>
                  <w:color w:val="FFFFFF"/>
                  <w:sz w:val="16"/>
                  <w:szCs w:val="16"/>
                  <w:shd w:val="clear" w:color="auto" w:fill="999999"/>
                </w:rPr>
                <w:delText>Tr</w:delText>
              </w:r>
              <w:r w:rsidDel="00C66CF8">
                <w:rPr>
                  <w:b/>
                  <w:color w:val="FFFFFF"/>
                  <w:sz w:val="16"/>
                  <w:szCs w:val="16"/>
                  <w:shd w:val="clear" w:color="auto" w:fill="999999"/>
                </w:rPr>
                <w:delText>áfico Hora</w:delText>
              </w:r>
            </w:del>
          </w:p>
          <w:p w:rsidR="00071D81" w:rsidDel="00C66CF8" w:rsidRDefault="004423CA">
            <w:pPr>
              <w:contextualSpacing w:val="0"/>
              <w:jc w:val="center"/>
              <w:rPr>
                <w:del w:id="5463" w:author="RAFAEL SOTOMAYOR" w:date="2016-12-20T17:07:00Z"/>
              </w:rPr>
            </w:pPr>
            <w:del w:id="5464"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465" w:author="RAFAEL SOTOMAYOR" w:date="2016-12-20T17:07:00Z"/>
              </w:rPr>
            </w:pPr>
            <w:del w:id="5466"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467" w:author="RAFAEL SOTOMAYOR" w:date="2016-12-20T17:07:00Z"/>
              </w:rPr>
            </w:pPr>
            <w:del w:id="5468"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469" w:author="RAFAEL SOTOMAYOR" w:date="2016-12-20T17:07:00Z"/>
              </w:rPr>
            </w:pPr>
            <w:del w:id="5470"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471" w:author="RAFAEL SOTOMAYOR" w:date="2016-12-20T17:07:00Z"/>
              </w:rPr>
            </w:pPr>
            <w:del w:id="5472" w:author="RAFAEL SOTOMAYOR" w:date="2016-12-20T17:07:00Z">
              <w:r w:rsidDel="00C66CF8">
                <w:rPr>
                  <w:b/>
                  <w:color w:val="FFFFFF"/>
                  <w:sz w:val="16"/>
                  <w:szCs w:val="16"/>
                  <w:shd w:val="clear" w:color="auto" w:fill="999999"/>
                </w:rPr>
                <w:delText>MByte 20 años</w:delText>
              </w:r>
            </w:del>
          </w:p>
        </w:tc>
      </w:tr>
      <w:tr w:rsidR="00071D81" w:rsidDel="00C66CF8">
        <w:tblPrEx>
          <w:tblCellMar>
            <w:top w:w="0" w:type="dxa"/>
            <w:left w:w="0" w:type="dxa"/>
            <w:bottom w:w="0" w:type="dxa"/>
            <w:right w:w="0" w:type="dxa"/>
          </w:tblCellMar>
        </w:tblPrEx>
        <w:trPr>
          <w:del w:id="547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474" w:author="RAFAEL SOTOMAYOR" w:date="2016-12-20T17:07:00Z"/>
              </w:rPr>
            </w:pPr>
            <w:del w:id="5475"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76" w:author="RAFAEL SOTOMAYOR" w:date="2016-12-20T17:07:00Z"/>
              </w:rPr>
            </w:pPr>
            <w:del w:id="5477"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78" w:author="RAFAEL SOTOMAYOR" w:date="2016-12-20T17:07:00Z"/>
              </w:rPr>
            </w:pPr>
            <w:del w:id="5479"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80" w:author="RAFAEL SOTOMAYOR" w:date="2016-12-20T17:07:00Z"/>
              </w:rPr>
            </w:pPr>
            <w:del w:id="5481"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82" w:author="RAFAEL SOTOMAYOR" w:date="2016-12-20T17:07:00Z"/>
              </w:rPr>
            </w:pPr>
            <w:del w:id="5483"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84" w:author="RAFAEL SOTOMAYOR" w:date="2016-12-20T17:07:00Z"/>
              </w:rPr>
            </w:pPr>
            <w:del w:id="5485"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86" w:author="RAFAEL SOTOMAYOR" w:date="2016-12-20T17:07:00Z"/>
              </w:rPr>
            </w:pPr>
            <w:del w:id="5487"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88" w:author="RAFAEL SOTOMAYOR" w:date="2016-12-20T17:07:00Z"/>
              </w:rPr>
            </w:pPr>
            <w:del w:id="5489"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549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491" w:author="RAFAEL SOTOMAYOR" w:date="2016-12-20T17:07:00Z"/>
              </w:rPr>
            </w:pPr>
            <w:del w:id="5492"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93" w:author="RAFAEL SOTOMAYOR" w:date="2016-12-20T17:07:00Z"/>
              </w:rPr>
            </w:pPr>
            <w:del w:id="5494"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95" w:author="RAFAEL SOTOMAYOR" w:date="2016-12-20T17:07:00Z"/>
              </w:rPr>
            </w:pPr>
            <w:del w:id="5496"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97" w:author="RAFAEL SOTOMAYOR" w:date="2016-12-20T17:07:00Z"/>
              </w:rPr>
            </w:pPr>
            <w:del w:id="5498" w:author="RAFAEL SOTOMAYOR" w:date="2016-12-20T17:07:00Z">
              <w:r w:rsidDel="00C66CF8">
                <w:rPr>
                  <w:sz w:val="16"/>
                  <w:szCs w:val="16"/>
                </w:rPr>
                <w:delText>0,00000556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499" w:author="RAFAEL SOTOMAYOR" w:date="2016-12-20T17:07:00Z"/>
              </w:rPr>
            </w:pPr>
            <w:del w:id="5500" w:author="RAFAEL SOTOMAYOR" w:date="2016-12-20T17:07:00Z">
              <w:r w:rsidDel="00C66CF8">
                <w:rPr>
                  <w:sz w:val="16"/>
                  <w:szCs w:val="16"/>
                </w:rPr>
                <w:delText>0,0200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01" w:author="RAFAEL SOTOMAYOR" w:date="2016-12-20T17:07:00Z"/>
              </w:rPr>
            </w:pPr>
            <w:del w:id="5502" w:author="RAFAEL SOTOMAYOR" w:date="2016-12-20T17:07:00Z">
              <w:r w:rsidDel="00C66CF8">
                <w:rPr>
                  <w:sz w:val="16"/>
                  <w:szCs w:val="16"/>
                </w:rPr>
                <w:delText>0,0638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03" w:author="RAFAEL SOTOMAYOR" w:date="2016-12-20T17:07:00Z"/>
              </w:rPr>
            </w:pPr>
            <w:del w:id="5504" w:author="RAFAEL SOTOMAYOR" w:date="2016-12-20T17:07:00Z">
              <w:r w:rsidDel="00C66CF8">
                <w:rPr>
                  <w:sz w:val="16"/>
                  <w:szCs w:val="16"/>
                </w:rPr>
                <w:delText>0,3708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05" w:author="RAFAEL SOTOMAYOR" w:date="2016-12-20T17:07:00Z"/>
              </w:rPr>
            </w:pPr>
            <w:del w:id="5506" w:author="RAFAEL SOTOMAYOR" w:date="2016-12-20T17:07:00Z">
              <w:r w:rsidDel="00C66CF8">
                <w:rPr>
                  <w:sz w:val="16"/>
                  <w:szCs w:val="16"/>
                </w:rPr>
                <w:delText>8,9372</w:delText>
              </w:r>
            </w:del>
          </w:p>
        </w:tc>
      </w:tr>
      <w:tr w:rsidR="00071D81" w:rsidDel="00C66CF8">
        <w:tblPrEx>
          <w:tblCellMar>
            <w:top w:w="0" w:type="dxa"/>
            <w:left w:w="0" w:type="dxa"/>
            <w:bottom w:w="0" w:type="dxa"/>
            <w:right w:w="0" w:type="dxa"/>
          </w:tblCellMar>
        </w:tblPrEx>
        <w:trPr>
          <w:del w:id="550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508" w:author="RAFAEL SOTOMAYOR" w:date="2016-12-20T17:07:00Z"/>
              </w:rPr>
            </w:pPr>
            <w:del w:id="5509" w:author="RAFAEL SOTOMAYOR" w:date="2016-12-20T17:07:00Z">
              <w:r w:rsidDel="00C66CF8">
                <w:rPr>
                  <w:sz w:val="16"/>
                  <w:szCs w:val="16"/>
                </w:rPr>
                <w:lastRenderedPageBreak/>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10" w:author="RAFAEL SOTOMAYOR" w:date="2016-12-20T17:07:00Z"/>
              </w:rPr>
            </w:pPr>
            <w:del w:id="5511" w:author="RAFAEL SOTOMAYOR" w:date="2016-12-20T17:07:00Z">
              <w:r w:rsidDel="00C66CF8">
                <w:rPr>
                  <w:sz w:val="16"/>
                  <w:szCs w:val="16"/>
                </w:rPr>
                <w:delText>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12" w:author="RAFAEL SOTOMAYOR" w:date="2016-12-20T17:07:00Z"/>
              </w:rPr>
            </w:pPr>
            <w:del w:id="5513"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14" w:author="RAFAEL SOTOMAYOR" w:date="2016-12-20T17:07:00Z"/>
              </w:rPr>
            </w:pPr>
            <w:del w:id="5515"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16" w:author="RAFAEL SOTOMAYOR" w:date="2016-12-20T17:07:00Z"/>
              </w:rPr>
            </w:pPr>
            <w:del w:id="5517"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18" w:author="RAFAEL SOTOMAYOR" w:date="2016-12-20T17:07:00Z"/>
              </w:rPr>
            </w:pPr>
            <w:del w:id="5519"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20" w:author="RAFAEL SOTOMAYOR" w:date="2016-12-20T17:07:00Z"/>
              </w:rPr>
            </w:pPr>
            <w:del w:id="5521"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22" w:author="RAFAEL SOTOMAYOR" w:date="2016-12-20T17:07:00Z"/>
              </w:rPr>
            </w:pPr>
            <w:del w:id="5523"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552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525" w:author="RAFAEL SOTOMAYOR" w:date="2016-12-20T17:07:00Z"/>
              </w:rPr>
            </w:pPr>
            <w:del w:id="5526"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27" w:author="RAFAEL SOTOMAYOR" w:date="2016-12-20T17:07:00Z"/>
              </w:rPr>
            </w:pPr>
            <w:del w:id="5528"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29" w:author="RAFAEL SOTOMAYOR" w:date="2016-12-20T17:07:00Z"/>
              </w:rPr>
            </w:pPr>
            <w:del w:id="5530"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31" w:author="RAFAEL SOTOMAYOR" w:date="2016-12-20T17:07:00Z"/>
              </w:rPr>
            </w:pPr>
            <w:del w:id="5532"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33" w:author="RAFAEL SOTOMAYOR" w:date="2016-12-20T17:07:00Z"/>
              </w:rPr>
            </w:pPr>
            <w:del w:id="5534"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35" w:author="RAFAEL SOTOMAYOR" w:date="2016-12-20T17:07:00Z"/>
              </w:rPr>
            </w:pPr>
            <w:del w:id="5536"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37" w:author="RAFAEL SOTOMAYOR" w:date="2016-12-20T17:07:00Z"/>
              </w:rPr>
            </w:pPr>
            <w:del w:id="5538"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39" w:author="RAFAEL SOTOMAYOR" w:date="2016-12-20T17:07:00Z"/>
              </w:rPr>
            </w:pPr>
            <w:del w:id="5540"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554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542" w:author="RAFAEL SOTOMAYOR" w:date="2016-12-20T17:07:00Z"/>
              </w:rPr>
            </w:pPr>
            <w:del w:id="5543"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44" w:author="RAFAEL SOTOMAYOR" w:date="2016-12-20T17:07:00Z"/>
              </w:rPr>
            </w:pPr>
            <w:del w:id="5545"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46" w:author="RAFAEL SOTOMAYOR" w:date="2016-12-20T17:07:00Z"/>
              </w:rPr>
            </w:pPr>
            <w:del w:id="5547"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48" w:author="RAFAEL SOTOMAYOR" w:date="2016-12-20T17:07:00Z"/>
              </w:rPr>
            </w:pPr>
            <w:del w:id="5549"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50" w:author="RAFAEL SOTOMAYOR" w:date="2016-12-20T17:07:00Z"/>
              </w:rPr>
            </w:pPr>
            <w:del w:id="5551"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52" w:author="RAFAEL SOTOMAYOR" w:date="2016-12-20T17:07:00Z"/>
              </w:rPr>
            </w:pPr>
            <w:del w:id="5553"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54" w:author="RAFAEL SOTOMAYOR" w:date="2016-12-20T17:07:00Z"/>
              </w:rPr>
            </w:pPr>
            <w:del w:id="5555"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56" w:author="RAFAEL SOTOMAYOR" w:date="2016-12-20T17:07:00Z"/>
              </w:rPr>
            </w:pPr>
            <w:del w:id="5557"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555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559" w:author="RAFAEL SOTOMAYOR" w:date="2016-12-20T17:07:00Z"/>
              </w:rPr>
            </w:pPr>
            <w:del w:id="5560"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61" w:author="RAFAEL SOTOMAYOR" w:date="2016-12-20T17:07:00Z"/>
              </w:rPr>
            </w:pPr>
            <w:del w:id="5562"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63" w:author="RAFAEL SOTOMAYOR" w:date="2016-12-20T17:07:00Z"/>
              </w:rPr>
            </w:pPr>
            <w:del w:id="5564"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65" w:author="RAFAEL SOTOMAYOR" w:date="2016-12-20T17:07:00Z"/>
              </w:rPr>
            </w:pPr>
            <w:del w:id="5566"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67" w:author="RAFAEL SOTOMAYOR" w:date="2016-12-20T17:07:00Z"/>
              </w:rPr>
            </w:pPr>
            <w:del w:id="5568"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69" w:author="RAFAEL SOTOMAYOR" w:date="2016-12-20T17:07:00Z"/>
              </w:rPr>
            </w:pPr>
            <w:del w:id="5570"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71" w:author="RAFAEL SOTOMAYOR" w:date="2016-12-20T17:07:00Z"/>
              </w:rPr>
            </w:pPr>
            <w:del w:id="5572"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73" w:author="RAFAEL SOTOMAYOR" w:date="2016-12-20T17:07:00Z"/>
              </w:rPr>
            </w:pPr>
            <w:del w:id="5574"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557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576" w:author="RAFAEL SOTOMAYOR" w:date="2016-12-20T17:07:00Z"/>
              </w:rPr>
            </w:pPr>
            <w:del w:id="5577"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78" w:author="RAFAEL SOTOMAYOR" w:date="2016-12-20T17:07:00Z"/>
              </w:rPr>
            </w:pPr>
            <w:del w:id="5579"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80" w:author="RAFAEL SOTOMAYOR" w:date="2016-12-20T17:07:00Z"/>
              </w:rPr>
            </w:pPr>
            <w:del w:id="5581"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82" w:author="RAFAEL SOTOMAYOR" w:date="2016-12-20T17:07:00Z"/>
              </w:rPr>
            </w:pPr>
            <w:del w:id="5583"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84" w:author="RAFAEL SOTOMAYOR" w:date="2016-12-20T17:07:00Z"/>
              </w:rPr>
            </w:pPr>
            <w:del w:id="5585"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86" w:author="RAFAEL SOTOMAYOR" w:date="2016-12-20T17:07:00Z"/>
              </w:rPr>
            </w:pPr>
            <w:del w:id="5587"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88" w:author="RAFAEL SOTOMAYOR" w:date="2016-12-20T17:07:00Z"/>
              </w:rPr>
            </w:pPr>
            <w:del w:id="5589"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90" w:author="RAFAEL SOTOMAYOR" w:date="2016-12-20T17:07:00Z"/>
              </w:rPr>
            </w:pPr>
            <w:del w:id="5591"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559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593" w:author="RAFAEL SOTOMAYOR" w:date="2016-12-20T17:07:00Z"/>
              </w:rPr>
            </w:pPr>
            <w:del w:id="5594"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95" w:author="RAFAEL SOTOMAYOR" w:date="2016-12-20T17:07:00Z"/>
              </w:rPr>
            </w:pPr>
            <w:del w:id="5596"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97" w:author="RAFAEL SOTOMAYOR" w:date="2016-12-20T17:07:00Z"/>
              </w:rPr>
            </w:pPr>
            <w:del w:id="5598"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599" w:author="RAFAEL SOTOMAYOR" w:date="2016-12-20T17:07:00Z"/>
              </w:rPr>
            </w:pPr>
            <w:del w:id="5600"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01" w:author="RAFAEL SOTOMAYOR" w:date="2016-12-20T17:07:00Z"/>
              </w:rPr>
            </w:pPr>
            <w:del w:id="5602"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03" w:author="RAFAEL SOTOMAYOR" w:date="2016-12-20T17:07:00Z"/>
              </w:rPr>
            </w:pPr>
            <w:del w:id="5604"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05" w:author="RAFAEL SOTOMAYOR" w:date="2016-12-20T17:07:00Z"/>
              </w:rPr>
            </w:pPr>
            <w:del w:id="5606"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07" w:author="RAFAEL SOTOMAYOR" w:date="2016-12-20T17:07:00Z"/>
              </w:rPr>
            </w:pPr>
            <w:del w:id="5608"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560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610" w:author="RAFAEL SOTOMAYOR" w:date="2016-12-20T17:07:00Z"/>
              </w:rPr>
            </w:pPr>
            <w:del w:id="5611"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12" w:author="RAFAEL SOTOMAYOR" w:date="2016-12-20T17:07:00Z"/>
              </w:rPr>
            </w:pPr>
            <w:del w:id="5613"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14" w:author="RAFAEL SOTOMAYOR" w:date="2016-12-20T17:07:00Z"/>
              </w:rPr>
            </w:pPr>
            <w:del w:id="5615"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16" w:author="RAFAEL SOTOMAYOR" w:date="2016-12-20T17:07:00Z"/>
              </w:rPr>
            </w:pPr>
            <w:del w:id="5617" w:author="RAFAEL SOTOMAYOR" w:date="2016-12-20T17:07:00Z">
              <w:r w:rsidDel="00C66CF8">
                <w:rPr>
                  <w:sz w:val="16"/>
                  <w:szCs w:val="16"/>
                </w:rPr>
                <w:delText>0,00015191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18" w:author="RAFAEL SOTOMAYOR" w:date="2016-12-20T17:07:00Z"/>
              </w:rPr>
            </w:pPr>
            <w:del w:id="5619" w:author="RAFAEL SOTOMAYOR" w:date="2016-12-20T17:07:00Z">
              <w:r w:rsidDel="00C66CF8">
                <w:rPr>
                  <w:sz w:val="16"/>
                  <w:szCs w:val="16"/>
                </w:rPr>
                <w:delText>0,5469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20" w:author="RAFAEL SOTOMAYOR" w:date="2016-12-20T17:07:00Z"/>
              </w:rPr>
            </w:pPr>
            <w:del w:id="5621" w:author="RAFAEL SOTOMAYOR" w:date="2016-12-20T17:07:00Z">
              <w:r w:rsidDel="00C66CF8">
                <w:rPr>
                  <w:sz w:val="16"/>
                  <w:szCs w:val="16"/>
                </w:rPr>
                <w:delText>1,7458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22" w:author="RAFAEL SOTOMAYOR" w:date="2016-12-20T17:07:00Z"/>
              </w:rPr>
            </w:pPr>
            <w:del w:id="5623" w:author="RAFAEL SOTOMAYOR" w:date="2016-12-20T17:07:00Z">
              <w:r w:rsidDel="00C66CF8">
                <w:rPr>
                  <w:sz w:val="16"/>
                  <w:szCs w:val="16"/>
                </w:rPr>
                <w:delText>10,1378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24" w:author="RAFAEL SOTOMAYOR" w:date="2016-12-20T17:07:00Z"/>
              </w:rPr>
            </w:pPr>
            <w:del w:id="5625" w:author="RAFAEL SOTOMAYOR" w:date="2016-12-20T17:07:00Z">
              <w:r w:rsidDel="00C66CF8">
                <w:rPr>
                  <w:sz w:val="16"/>
                  <w:szCs w:val="16"/>
                </w:rPr>
                <w:delText>244,3769</w:delText>
              </w:r>
            </w:del>
          </w:p>
        </w:tc>
      </w:tr>
      <w:tr w:rsidR="00071D81" w:rsidDel="00C66CF8">
        <w:tblPrEx>
          <w:tblCellMar>
            <w:top w:w="0" w:type="dxa"/>
            <w:left w:w="0" w:type="dxa"/>
            <w:bottom w:w="0" w:type="dxa"/>
            <w:right w:w="0" w:type="dxa"/>
          </w:tblCellMar>
        </w:tblPrEx>
        <w:trPr>
          <w:del w:id="562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627" w:author="RAFAEL SOTOMAYOR" w:date="2016-12-20T17:07:00Z"/>
              </w:rPr>
            </w:pPr>
            <w:del w:id="5628"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29" w:author="RAFAEL SOTOMAYOR" w:date="2016-12-20T17:07:00Z"/>
              </w:rPr>
            </w:pPr>
            <w:del w:id="5630"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31" w:author="RAFAEL SOTOMAYOR" w:date="2016-12-20T17:07:00Z"/>
              </w:rPr>
            </w:pPr>
            <w:del w:id="5632"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33" w:author="RAFAEL SOTOMAYOR" w:date="2016-12-20T17:07:00Z"/>
              </w:rPr>
            </w:pPr>
            <w:del w:id="5634" w:author="RAFAEL SOTOMAYOR" w:date="2016-12-20T17:07:00Z">
              <w:r w:rsidDel="00C66CF8">
                <w:rPr>
                  <w:sz w:val="16"/>
                  <w:szCs w:val="16"/>
                </w:rPr>
                <w:delText>0,00003255</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35" w:author="RAFAEL SOTOMAYOR" w:date="2016-12-20T17:07:00Z"/>
              </w:rPr>
            </w:pPr>
            <w:del w:id="5636" w:author="RAFAEL SOTOMAYOR" w:date="2016-12-20T17:07:00Z">
              <w:r w:rsidDel="00C66CF8">
                <w:rPr>
                  <w:sz w:val="16"/>
                  <w:szCs w:val="16"/>
                </w:rPr>
                <w:delText>0,1172</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37" w:author="RAFAEL SOTOMAYOR" w:date="2016-12-20T17:07:00Z"/>
              </w:rPr>
            </w:pPr>
            <w:del w:id="5638" w:author="RAFAEL SOTOMAYOR" w:date="2016-12-20T17:07:00Z">
              <w:r w:rsidDel="00C66CF8">
                <w:rPr>
                  <w:sz w:val="16"/>
                  <w:szCs w:val="16"/>
                </w:rPr>
                <w:delText>0,3741</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39" w:author="RAFAEL SOTOMAYOR" w:date="2016-12-20T17:07:00Z"/>
              </w:rPr>
            </w:pPr>
            <w:del w:id="5640" w:author="RAFAEL SOTOMAYOR" w:date="2016-12-20T17:07:00Z">
              <w:r w:rsidDel="00C66CF8">
                <w:rPr>
                  <w:sz w:val="16"/>
                  <w:szCs w:val="16"/>
                </w:rPr>
                <w:delText>2,1724</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41" w:author="RAFAEL SOTOMAYOR" w:date="2016-12-20T17:07:00Z"/>
              </w:rPr>
            </w:pPr>
            <w:del w:id="5642" w:author="RAFAEL SOTOMAYOR" w:date="2016-12-20T17:07:00Z">
              <w:r w:rsidDel="00C66CF8">
                <w:rPr>
                  <w:sz w:val="16"/>
                  <w:szCs w:val="16"/>
                </w:rPr>
                <w:delText>52,3665</w:delText>
              </w:r>
            </w:del>
          </w:p>
        </w:tc>
      </w:tr>
      <w:tr w:rsidR="00071D81" w:rsidDel="00C66CF8">
        <w:tblPrEx>
          <w:tblCellMar>
            <w:top w:w="0" w:type="dxa"/>
            <w:left w:w="0" w:type="dxa"/>
            <w:bottom w:w="0" w:type="dxa"/>
            <w:right w:w="0" w:type="dxa"/>
          </w:tblCellMar>
        </w:tblPrEx>
        <w:trPr>
          <w:del w:id="564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644" w:author="RAFAEL SOTOMAYOR" w:date="2016-12-20T17:07:00Z"/>
              </w:rPr>
            </w:pPr>
            <w:del w:id="5645" w:author="RAFAEL SOTOMAYOR" w:date="2016-12-20T17:07:00Z">
              <w:r w:rsidDel="00C66CF8">
                <w:rPr>
                  <w:sz w:val="16"/>
                  <w:szCs w:val="16"/>
                </w:rPr>
                <w:delText>Ofim</w:delText>
              </w:r>
              <w:r w:rsidDel="00C66CF8">
                <w:rPr>
                  <w:sz w:val="16"/>
                  <w:szCs w:val="16"/>
                </w:rPr>
                <w:delText>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46" w:author="RAFAEL SOTOMAYOR" w:date="2016-12-20T17:07:00Z"/>
              </w:rPr>
            </w:pPr>
            <w:del w:id="5647"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48" w:author="RAFAEL SOTOMAYOR" w:date="2016-12-20T17:07:00Z"/>
              </w:rPr>
            </w:pPr>
            <w:del w:id="5649"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50" w:author="RAFAEL SOTOMAYOR" w:date="2016-12-20T17:07:00Z"/>
              </w:rPr>
            </w:pPr>
            <w:del w:id="5651"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52" w:author="RAFAEL SOTOMAYOR" w:date="2016-12-20T17:07:00Z"/>
              </w:rPr>
            </w:pPr>
            <w:del w:id="5653"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54" w:author="RAFAEL SOTOMAYOR" w:date="2016-12-20T17:07:00Z"/>
              </w:rPr>
            </w:pPr>
            <w:del w:id="5655"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56" w:author="RAFAEL SOTOMAYOR" w:date="2016-12-20T17:07:00Z"/>
              </w:rPr>
            </w:pPr>
            <w:del w:id="5657"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58" w:author="RAFAEL SOTOMAYOR" w:date="2016-12-20T17:07:00Z"/>
              </w:rPr>
            </w:pPr>
            <w:del w:id="5659"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5660" w:author="RAFAEL SOTOMAYOR" w:date="2016-12-20T17:07:00Z"/>
        </w:trPr>
        <w:tc>
          <w:tcPr>
            <w:tcW w:w="9540" w:type="dxa"/>
            <w:gridSpan w:val="8"/>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661" w:author="RAFAEL SOTOMAYOR" w:date="2016-12-20T17:07:00Z"/>
              </w:rPr>
            </w:pPr>
            <w:del w:id="5662" w:author="RAFAEL SOTOMAYOR" w:date="2016-12-20T17:07:00Z">
              <w:r w:rsidDel="00C66CF8">
                <w:rPr>
                  <w:b/>
                  <w:color w:val="FFFFFF"/>
                  <w:sz w:val="16"/>
                  <w:szCs w:val="16"/>
                  <w:shd w:val="clear" w:color="auto" w:fill="999999"/>
                </w:rPr>
                <w:delText>Cerezo</w:delText>
              </w:r>
            </w:del>
          </w:p>
        </w:tc>
      </w:tr>
      <w:tr w:rsidR="00071D81" w:rsidDel="00C66CF8">
        <w:tblPrEx>
          <w:tblCellMar>
            <w:top w:w="0" w:type="dxa"/>
            <w:left w:w="0" w:type="dxa"/>
            <w:bottom w:w="0" w:type="dxa"/>
            <w:right w:w="0" w:type="dxa"/>
          </w:tblCellMar>
        </w:tblPrEx>
        <w:trPr>
          <w:del w:id="5663"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664" w:author="RAFAEL SOTOMAYOR" w:date="2016-12-20T17:07:00Z"/>
              </w:rPr>
            </w:pPr>
            <w:del w:id="5665"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666" w:author="RAFAEL SOTOMAYOR" w:date="2016-12-20T17:07:00Z"/>
              </w:rPr>
            </w:pPr>
            <w:del w:id="5667"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668" w:author="RAFAEL SOTOMAYOR" w:date="2016-12-20T17:07:00Z"/>
              </w:rPr>
            </w:pPr>
            <w:del w:id="5669"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5670" w:author="RAFAEL SOTOMAYOR" w:date="2016-12-20T17:07:00Z"/>
              </w:rPr>
            </w:pPr>
            <w:del w:id="5671"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672" w:author="RAFAEL SOTOMAYOR" w:date="2016-12-20T17:07:00Z"/>
              </w:rPr>
            </w:pPr>
            <w:del w:id="5673"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5674" w:author="RAFAEL SOTOMAYOR" w:date="2016-12-20T17:07:00Z"/>
              </w:rPr>
            </w:pPr>
            <w:del w:id="5675"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676" w:author="RAFAEL SOTOMAYOR" w:date="2016-12-20T17:07:00Z"/>
              </w:rPr>
            </w:pPr>
            <w:del w:id="5677"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678" w:author="RAFAEL SOTOMAYOR" w:date="2016-12-20T17:07:00Z"/>
              </w:rPr>
            </w:pPr>
            <w:del w:id="5679"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680" w:author="RAFAEL SOTOMAYOR" w:date="2016-12-20T17:07:00Z"/>
              </w:rPr>
            </w:pPr>
            <w:del w:id="5681"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682" w:author="RAFAEL SOTOMAYOR" w:date="2016-12-20T17:07:00Z"/>
              </w:rPr>
            </w:pPr>
            <w:del w:id="5683"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684" w:author="RAFAEL SOTOMAYOR" w:date="2016-12-20T17:07:00Z"/>
              </w:rPr>
            </w:pPr>
            <w:del w:id="5685"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686" w:author="RAFAEL SOTOMAYOR" w:date="2016-12-20T17:07:00Z"/>
              </w:rPr>
            </w:pPr>
            <w:del w:id="5687"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688" w:author="RAFAEL SOTOMAYOR" w:date="2016-12-20T17:07:00Z"/>
              </w:rPr>
            </w:pPr>
            <w:del w:id="5689"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690" w:author="RAFAEL SOTOMAYOR" w:date="2016-12-20T17:07:00Z"/>
              </w:rPr>
            </w:pPr>
            <w:del w:id="5691" w:author="RAFAEL SOTOMAYOR" w:date="2016-12-20T17:07:00Z">
              <w:r w:rsidDel="00C66CF8">
                <w:rPr>
                  <w:b/>
                  <w:color w:val="FFFFFF"/>
                  <w:sz w:val="16"/>
                  <w:szCs w:val="16"/>
                  <w:shd w:val="clear" w:color="auto" w:fill="999999"/>
                </w:rPr>
                <w:delText>MByte 20 años</w:delText>
              </w:r>
            </w:del>
          </w:p>
        </w:tc>
      </w:tr>
      <w:tr w:rsidR="00071D81" w:rsidDel="00C66CF8">
        <w:tblPrEx>
          <w:tblCellMar>
            <w:top w:w="0" w:type="dxa"/>
            <w:left w:w="0" w:type="dxa"/>
            <w:bottom w:w="0" w:type="dxa"/>
            <w:right w:w="0" w:type="dxa"/>
          </w:tblCellMar>
        </w:tblPrEx>
        <w:trPr>
          <w:del w:id="569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693" w:author="RAFAEL SOTOMAYOR" w:date="2016-12-20T17:07:00Z"/>
              </w:rPr>
            </w:pPr>
            <w:del w:id="5694"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95" w:author="RAFAEL SOTOMAYOR" w:date="2016-12-20T17:07:00Z"/>
              </w:rPr>
            </w:pPr>
            <w:del w:id="5696"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97" w:author="RAFAEL SOTOMAYOR" w:date="2016-12-20T17:07:00Z"/>
              </w:rPr>
            </w:pPr>
            <w:del w:id="5698"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699" w:author="RAFAEL SOTOMAYOR" w:date="2016-12-20T17:07:00Z"/>
              </w:rPr>
            </w:pPr>
            <w:del w:id="5700"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01" w:author="RAFAEL SOTOMAYOR" w:date="2016-12-20T17:07:00Z"/>
              </w:rPr>
            </w:pPr>
            <w:del w:id="5702"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03" w:author="RAFAEL SOTOMAYOR" w:date="2016-12-20T17:07:00Z"/>
              </w:rPr>
            </w:pPr>
            <w:del w:id="5704"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05" w:author="RAFAEL SOTOMAYOR" w:date="2016-12-20T17:07:00Z"/>
              </w:rPr>
            </w:pPr>
            <w:del w:id="5706"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07" w:author="RAFAEL SOTOMAYOR" w:date="2016-12-20T17:07:00Z"/>
              </w:rPr>
            </w:pPr>
            <w:del w:id="5708"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570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710" w:author="RAFAEL SOTOMAYOR" w:date="2016-12-20T17:07:00Z"/>
              </w:rPr>
            </w:pPr>
            <w:del w:id="5711"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12" w:author="RAFAEL SOTOMAYOR" w:date="2016-12-20T17:07:00Z"/>
              </w:rPr>
            </w:pPr>
            <w:del w:id="5713"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14" w:author="RAFAEL SOTOMAYOR" w:date="2016-12-20T17:07:00Z"/>
              </w:rPr>
            </w:pPr>
            <w:del w:id="5715"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16" w:author="RAFAEL SOTOMAYOR" w:date="2016-12-20T17:07:00Z"/>
              </w:rPr>
            </w:pPr>
            <w:del w:id="5717" w:author="RAFAEL SOTOMAYOR" w:date="2016-12-20T17:07:00Z">
              <w:r w:rsidDel="00C66CF8">
                <w:rPr>
                  <w:sz w:val="16"/>
                  <w:szCs w:val="16"/>
                </w:rPr>
                <w:delText>0,00000556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18" w:author="RAFAEL SOTOMAYOR" w:date="2016-12-20T17:07:00Z"/>
              </w:rPr>
            </w:pPr>
            <w:del w:id="5719" w:author="RAFAEL SOTOMAYOR" w:date="2016-12-20T17:07:00Z">
              <w:r w:rsidDel="00C66CF8">
                <w:rPr>
                  <w:sz w:val="16"/>
                  <w:szCs w:val="16"/>
                </w:rPr>
                <w:delText>0,0200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20" w:author="RAFAEL SOTOMAYOR" w:date="2016-12-20T17:07:00Z"/>
              </w:rPr>
            </w:pPr>
            <w:del w:id="5721" w:author="RAFAEL SOTOMAYOR" w:date="2016-12-20T17:07:00Z">
              <w:r w:rsidDel="00C66CF8">
                <w:rPr>
                  <w:sz w:val="16"/>
                  <w:szCs w:val="16"/>
                </w:rPr>
                <w:delText>0,0638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22" w:author="RAFAEL SOTOMAYOR" w:date="2016-12-20T17:07:00Z"/>
              </w:rPr>
            </w:pPr>
            <w:del w:id="5723" w:author="RAFAEL SOTOMAYOR" w:date="2016-12-20T17:07:00Z">
              <w:r w:rsidDel="00C66CF8">
                <w:rPr>
                  <w:sz w:val="16"/>
                  <w:szCs w:val="16"/>
                </w:rPr>
                <w:delText>0,3708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24" w:author="RAFAEL SOTOMAYOR" w:date="2016-12-20T17:07:00Z"/>
              </w:rPr>
            </w:pPr>
            <w:del w:id="5725" w:author="RAFAEL SOTOMAYOR" w:date="2016-12-20T17:07:00Z">
              <w:r w:rsidDel="00C66CF8">
                <w:rPr>
                  <w:sz w:val="16"/>
                  <w:szCs w:val="16"/>
                </w:rPr>
                <w:delText>8,9372</w:delText>
              </w:r>
            </w:del>
          </w:p>
        </w:tc>
      </w:tr>
      <w:tr w:rsidR="00071D81" w:rsidDel="00C66CF8">
        <w:tblPrEx>
          <w:tblCellMar>
            <w:top w:w="0" w:type="dxa"/>
            <w:left w:w="0" w:type="dxa"/>
            <w:bottom w:w="0" w:type="dxa"/>
            <w:right w:w="0" w:type="dxa"/>
          </w:tblCellMar>
        </w:tblPrEx>
        <w:trPr>
          <w:del w:id="572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727" w:author="RAFAEL SOTOMAYOR" w:date="2016-12-20T17:07:00Z"/>
              </w:rPr>
            </w:pPr>
            <w:del w:id="5728"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29" w:author="RAFAEL SOTOMAYOR" w:date="2016-12-20T17:07:00Z"/>
              </w:rPr>
            </w:pPr>
            <w:del w:id="5730" w:author="RAFAEL SOTOMAYOR" w:date="2016-12-20T17:07:00Z">
              <w:r w:rsidDel="00C66CF8">
                <w:rPr>
                  <w:sz w:val="16"/>
                  <w:szCs w:val="16"/>
                </w:rPr>
                <w:delText>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31" w:author="RAFAEL SOTOMAYOR" w:date="2016-12-20T17:07:00Z"/>
              </w:rPr>
            </w:pPr>
            <w:del w:id="5732"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33" w:author="RAFAEL SOTOMAYOR" w:date="2016-12-20T17:07:00Z"/>
              </w:rPr>
            </w:pPr>
            <w:del w:id="5734" w:author="RAFAEL SOTOMAYOR" w:date="2016-12-20T17:07:00Z">
              <w:r w:rsidDel="00C66CF8">
                <w:rPr>
                  <w:sz w:val="16"/>
                  <w:szCs w:val="16"/>
                </w:rPr>
                <w:delText>0,00000326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35" w:author="RAFAEL SOTOMAYOR" w:date="2016-12-20T17:07:00Z"/>
              </w:rPr>
            </w:pPr>
            <w:del w:id="5736" w:author="RAFAEL SOTOMAYOR" w:date="2016-12-20T17:07:00Z">
              <w:r w:rsidDel="00C66CF8">
                <w:rPr>
                  <w:sz w:val="16"/>
                  <w:szCs w:val="16"/>
                </w:rPr>
                <w:delText>0,0117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37" w:author="RAFAEL SOTOMAYOR" w:date="2016-12-20T17:07:00Z"/>
              </w:rPr>
            </w:pPr>
            <w:del w:id="5738" w:author="RAFAEL SOTOMAYOR" w:date="2016-12-20T17:07:00Z">
              <w:r w:rsidDel="00C66CF8">
                <w:rPr>
                  <w:sz w:val="16"/>
                  <w:szCs w:val="16"/>
                </w:rPr>
                <w:delText>0,0374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39" w:author="RAFAEL SOTOMAYOR" w:date="2016-12-20T17:07:00Z"/>
              </w:rPr>
            </w:pPr>
            <w:del w:id="5740" w:author="RAFAEL SOTOMAYOR" w:date="2016-12-20T17:07:00Z">
              <w:r w:rsidDel="00C66CF8">
                <w:rPr>
                  <w:sz w:val="16"/>
                  <w:szCs w:val="16"/>
                </w:rPr>
                <w:delText>0,2172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41" w:author="RAFAEL SOTOMAYOR" w:date="2016-12-20T17:07:00Z"/>
              </w:rPr>
            </w:pPr>
            <w:del w:id="5742" w:author="RAFAEL SOTOMAYOR" w:date="2016-12-20T17:07:00Z">
              <w:r w:rsidDel="00C66CF8">
                <w:rPr>
                  <w:sz w:val="16"/>
                  <w:szCs w:val="16"/>
                </w:rPr>
                <w:delText>5,2366</w:delText>
              </w:r>
            </w:del>
          </w:p>
        </w:tc>
      </w:tr>
      <w:tr w:rsidR="00071D81" w:rsidDel="00C66CF8">
        <w:tblPrEx>
          <w:tblCellMar>
            <w:top w:w="0" w:type="dxa"/>
            <w:left w:w="0" w:type="dxa"/>
            <w:bottom w:w="0" w:type="dxa"/>
            <w:right w:w="0" w:type="dxa"/>
          </w:tblCellMar>
        </w:tblPrEx>
        <w:trPr>
          <w:del w:id="574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744" w:author="RAFAEL SOTOMAYOR" w:date="2016-12-20T17:07:00Z"/>
              </w:rPr>
            </w:pPr>
            <w:del w:id="5745"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46" w:author="RAFAEL SOTOMAYOR" w:date="2016-12-20T17:07:00Z"/>
              </w:rPr>
            </w:pPr>
            <w:del w:id="5747"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48" w:author="RAFAEL SOTOMAYOR" w:date="2016-12-20T17:07:00Z"/>
              </w:rPr>
            </w:pPr>
            <w:del w:id="5749"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50" w:author="RAFAEL SOTOMAYOR" w:date="2016-12-20T17:07:00Z"/>
              </w:rPr>
            </w:pPr>
            <w:del w:id="5751"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52" w:author="RAFAEL SOTOMAYOR" w:date="2016-12-20T17:07:00Z"/>
              </w:rPr>
            </w:pPr>
            <w:del w:id="5753"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54" w:author="RAFAEL SOTOMAYOR" w:date="2016-12-20T17:07:00Z"/>
              </w:rPr>
            </w:pPr>
            <w:del w:id="5755"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56" w:author="RAFAEL SOTOMAYOR" w:date="2016-12-20T17:07:00Z"/>
              </w:rPr>
            </w:pPr>
            <w:del w:id="5757"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58" w:author="RAFAEL SOTOMAYOR" w:date="2016-12-20T17:07:00Z"/>
              </w:rPr>
            </w:pPr>
            <w:del w:id="5759"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576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761" w:author="RAFAEL SOTOMAYOR" w:date="2016-12-20T17:07:00Z"/>
              </w:rPr>
            </w:pPr>
            <w:del w:id="5762" w:author="RAFAEL SOTOMAYOR" w:date="2016-12-20T17:07:00Z">
              <w:r w:rsidDel="00C66CF8">
                <w:rPr>
                  <w:sz w:val="16"/>
                  <w:szCs w:val="16"/>
                </w:rPr>
                <w:delText>Estaci</w:delText>
              </w:r>
              <w:r w:rsidDel="00C66CF8">
                <w:rPr>
                  <w:sz w:val="16"/>
                  <w:szCs w:val="16"/>
                </w:rPr>
                <w:delText>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63" w:author="RAFAEL SOTOMAYOR" w:date="2016-12-20T17:07:00Z"/>
              </w:rPr>
            </w:pPr>
            <w:del w:id="5764"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65" w:author="RAFAEL SOTOMAYOR" w:date="2016-12-20T17:07:00Z"/>
              </w:rPr>
            </w:pPr>
            <w:del w:id="5766"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67" w:author="RAFAEL SOTOMAYOR" w:date="2016-12-20T17:07:00Z"/>
              </w:rPr>
            </w:pPr>
            <w:del w:id="5768"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69" w:author="RAFAEL SOTOMAYOR" w:date="2016-12-20T17:07:00Z"/>
              </w:rPr>
            </w:pPr>
            <w:del w:id="5770"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71" w:author="RAFAEL SOTOMAYOR" w:date="2016-12-20T17:07:00Z"/>
              </w:rPr>
            </w:pPr>
            <w:del w:id="5772"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73" w:author="RAFAEL SOTOMAYOR" w:date="2016-12-20T17:07:00Z"/>
              </w:rPr>
            </w:pPr>
            <w:del w:id="5774"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75" w:author="RAFAEL SOTOMAYOR" w:date="2016-12-20T17:07:00Z"/>
              </w:rPr>
            </w:pPr>
            <w:del w:id="5776"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577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778" w:author="RAFAEL SOTOMAYOR" w:date="2016-12-20T17:07:00Z"/>
              </w:rPr>
            </w:pPr>
            <w:del w:id="5779"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80" w:author="RAFAEL SOTOMAYOR" w:date="2016-12-20T17:07:00Z"/>
              </w:rPr>
            </w:pPr>
            <w:del w:id="5781"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82" w:author="RAFAEL SOTOMAYOR" w:date="2016-12-20T17:07:00Z"/>
              </w:rPr>
            </w:pPr>
            <w:del w:id="5783"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84" w:author="RAFAEL SOTOMAYOR" w:date="2016-12-20T17:07:00Z"/>
              </w:rPr>
            </w:pPr>
            <w:del w:id="5785"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86" w:author="RAFAEL SOTOMAYOR" w:date="2016-12-20T17:07:00Z"/>
              </w:rPr>
            </w:pPr>
            <w:del w:id="5787"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88" w:author="RAFAEL SOTOMAYOR" w:date="2016-12-20T17:07:00Z"/>
              </w:rPr>
            </w:pPr>
            <w:del w:id="5789"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90" w:author="RAFAEL SOTOMAYOR" w:date="2016-12-20T17:07:00Z"/>
              </w:rPr>
            </w:pPr>
            <w:del w:id="5791"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92" w:author="RAFAEL SOTOMAYOR" w:date="2016-12-20T17:07:00Z"/>
              </w:rPr>
            </w:pPr>
            <w:del w:id="5793"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579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795" w:author="RAFAEL SOTOMAYOR" w:date="2016-12-20T17:07:00Z"/>
              </w:rPr>
            </w:pPr>
            <w:del w:id="5796"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97" w:author="RAFAEL SOTOMAYOR" w:date="2016-12-20T17:07:00Z"/>
              </w:rPr>
            </w:pPr>
            <w:del w:id="5798"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799" w:author="RAFAEL SOTOMAYOR" w:date="2016-12-20T17:07:00Z"/>
              </w:rPr>
            </w:pPr>
            <w:del w:id="5800"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01" w:author="RAFAEL SOTOMAYOR" w:date="2016-12-20T17:07:00Z"/>
              </w:rPr>
            </w:pPr>
            <w:del w:id="5802"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03" w:author="RAFAEL SOTOMAYOR" w:date="2016-12-20T17:07:00Z"/>
              </w:rPr>
            </w:pPr>
            <w:del w:id="5804"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05" w:author="RAFAEL SOTOMAYOR" w:date="2016-12-20T17:07:00Z"/>
              </w:rPr>
            </w:pPr>
            <w:del w:id="5806"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07" w:author="RAFAEL SOTOMAYOR" w:date="2016-12-20T17:07:00Z"/>
              </w:rPr>
            </w:pPr>
            <w:del w:id="5808"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09" w:author="RAFAEL SOTOMAYOR" w:date="2016-12-20T17:07:00Z"/>
              </w:rPr>
            </w:pPr>
            <w:del w:id="5810"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581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812" w:author="RAFAEL SOTOMAYOR" w:date="2016-12-20T17:07:00Z"/>
              </w:rPr>
            </w:pPr>
            <w:del w:id="5813"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14" w:author="RAFAEL SOTOMAYOR" w:date="2016-12-20T17:07:00Z"/>
              </w:rPr>
            </w:pPr>
            <w:del w:id="5815"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16" w:author="RAFAEL SOTOMAYOR" w:date="2016-12-20T17:07:00Z"/>
              </w:rPr>
            </w:pPr>
            <w:del w:id="5817"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18" w:author="RAFAEL SOTOMAYOR" w:date="2016-12-20T17:07:00Z"/>
              </w:rPr>
            </w:pPr>
            <w:del w:id="5819"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20" w:author="RAFAEL SOTOMAYOR" w:date="2016-12-20T17:07:00Z"/>
              </w:rPr>
            </w:pPr>
            <w:del w:id="5821"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22" w:author="RAFAEL SOTOMAYOR" w:date="2016-12-20T17:07:00Z"/>
              </w:rPr>
            </w:pPr>
            <w:del w:id="5823"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24" w:author="RAFAEL SOTOMAYOR" w:date="2016-12-20T17:07:00Z"/>
              </w:rPr>
            </w:pPr>
            <w:del w:id="5825"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26" w:author="RAFAEL SOTOMAYOR" w:date="2016-12-20T17:07:00Z"/>
              </w:rPr>
            </w:pPr>
            <w:del w:id="5827"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582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829" w:author="RAFAEL SOTOMAYOR" w:date="2016-12-20T17:07:00Z"/>
              </w:rPr>
            </w:pPr>
            <w:del w:id="5830"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31" w:author="RAFAEL SOTOMAYOR" w:date="2016-12-20T17:07:00Z"/>
              </w:rPr>
            </w:pPr>
            <w:del w:id="5832"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33" w:author="RAFAEL SOTOMAYOR" w:date="2016-12-20T17:07:00Z"/>
              </w:rPr>
            </w:pPr>
            <w:del w:id="5834"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35" w:author="RAFAEL SOTOMAYOR" w:date="2016-12-20T17:07:00Z"/>
              </w:rPr>
            </w:pPr>
            <w:del w:id="5836" w:author="RAFAEL SOTOMAYOR" w:date="2016-12-20T17:07:00Z">
              <w:r w:rsidDel="00C66CF8">
                <w:rPr>
                  <w:sz w:val="16"/>
                  <w:szCs w:val="16"/>
                </w:rPr>
                <w:delText>0,00015191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37" w:author="RAFAEL SOTOMAYOR" w:date="2016-12-20T17:07:00Z"/>
              </w:rPr>
            </w:pPr>
            <w:del w:id="5838" w:author="RAFAEL SOTOMAYOR" w:date="2016-12-20T17:07:00Z">
              <w:r w:rsidDel="00C66CF8">
                <w:rPr>
                  <w:sz w:val="16"/>
                  <w:szCs w:val="16"/>
                </w:rPr>
                <w:delText>0,5469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39" w:author="RAFAEL SOTOMAYOR" w:date="2016-12-20T17:07:00Z"/>
              </w:rPr>
            </w:pPr>
            <w:del w:id="5840" w:author="RAFAEL SOTOMAYOR" w:date="2016-12-20T17:07:00Z">
              <w:r w:rsidDel="00C66CF8">
                <w:rPr>
                  <w:sz w:val="16"/>
                  <w:szCs w:val="16"/>
                </w:rPr>
                <w:delText>1,7458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41" w:author="RAFAEL SOTOMAYOR" w:date="2016-12-20T17:07:00Z"/>
              </w:rPr>
            </w:pPr>
            <w:del w:id="5842" w:author="RAFAEL SOTOMAYOR" w:date="2016-12-20T17:07:00Z">
              <w:r w:rsidDel="00C66CF8">
                <w:rPr>
                  <w:sz w:val="16"/>
                  <w:szCs w:val="16"/>
                </w:rPr>
                <w:delText>10,1378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43" w:author="RAFAEL SOTOMAYOR" w:date="2016-12-20T17:07:00Z"/>
              </w:rPr>
            </w:pPr>
            <w:del w:id="5844" w:author="RAFAEL SOTOMAYOR" w:date="2016-12-20T17:07:00Z">
              <w:r w:rsidDel="00C66CF8">
                <w:rPr>
                  <w:sz w:val="16"/>
                  <w:szCs w:val="16"/>
                </w:rPr>
                <w:delText>244,3769</w:delText>
              </w:r>
            </w:del>
          </w:p>
        </w:tc>
      </w:tr>
      <w:tr w:rsidR="00071D81" w:rsidDel="00C66CF8">
        <w:tblPrEx>
          <w:tblCellMar>
            <w:top w:w="0" w:type="dxa"/>
            <w:left w:w="0" w:type="dxa"/>
            <w:bottom w:w="0" w:type="dxa"/>
            <w:right w:w="0" w:type="dxa"/>
          </w:tblCellMar>
        </w:tblPrEx>
        <w:trPr>
          <w:del w:id="584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846" w:author="RAFAEL SOTOMAYOR" w:date="2016-12-20T17:07:00Z"/>
              </w:rPr>
            </w:pPr>
            <w:del w:id="5847"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48" w:author="RAFAEL SOTOMAYOR" w:date="2016-12-20T17:07:00Z"/>
              </w:rPr>
            </w:pPr>
            <w:del w:id="5849"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50" w:author="RAFAEL SOTOMAYOR" w:date="2016-12-20T17:07:00Z"/>
              </w:rPr>
            </w:pPr>
            <w:del w:id="5851"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52" w:author="RAFAEL SOTOMAYOR" w:date="2016-12-20T17:07:00Z"/>
              </w:rPr>
            </w:pPr>
            <w:del w:id="5853" w:author="RAFAEL SOTOMAYOR" w:date="2016-12-20T17:07:00Z">
              <w:r w:rsidDel="00C66CF8">
                <w:rPr>
                  <w:sz w:val="16"/>
                  <w:szCs w:val="16"/>
                </w:rPr>
                <w:delText>0,00003255</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54" w:author="RAFAEL SOTOMAYOR" w:date="2016-12-20T17:07:00Z"/>
              </w:rPr>
            </w:pPr>
            <w:del w:id="5855" w:author="RAFAEL SOTOMAYOR" w:date="2016-12-20T17:07:00Z">
              <w:r w:rsidDel="00C66CF8">
                <w:rPr>
                  <w:sz w:val="16"/>
                  <w:szCs w:val="16"/>
                </w:rPr>
                <w:delText>0,1172</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56" w:author="RAFAEL SOTOMAYOR" w:date="2016-12-20T17:07:00Z"/>
              </w:rPr>
            </w:pPr>
            <w:del w:id="5857" w:author="RAFAEL SOTOMAYOR" w:date="2016-12-20T17:07:00Z">
              <w:r w:rsidDel="00C66CF8">
                <w:rPr>
                  <w:sz w:val="16"/>
                  <w:szCs w:val="16"/>
                </w:rPr>
                <w:delText>0,3741</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58" w:author="RAFAEL SOTOMAYOR" w:date="2016-12-20T17:07:00Z"/>
              </w:rPr>
            </w:pPr>
            <w:del w:id="5859" w:author="RAFAEL SOTOMAYOR" w:date="2016-12-20T17:07:00Z">
              <w:r w:rsidDel="00C66CF8">
                <w:rPr>
                  <w:sz w:val="16"/>
                  <w:szCs w:val="16"/>
                </w:rPr>
                <w:delText>2,1724</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60" w:author="RAFAEL SOTOMAYOR" w:date="2016-12-20T17:07:00Z"/>
              </w:rPr>
            </w:pPr>
            <w:del w:id="5861" w:author="RAFAEL SOTOMAYOR" w:date="2016-12-20T17:07:00Z">
              <w:r w:rsidDel="00C66CF8">
                <w:rPr>
                  <w:sz w:val="16"/>
                  <w:szCs w:val="16"/>
                </w:rPr>
                <w:delText>52,3665</w:delText>
              </w:r>
            </w:del>
          </w:p>
        </w:tc>
      </w:tr>
      <w:tr w:rsidR="00071D81" w:rsidDel="00C66CF8">
        <w:tblPrEx>
          <w:tblCellMar>
            <w:top w:w="0" w:type="dxa"/>
            <w:left w:w="0" w:type="dxa"/>
            <w:bottom w:w="0" w:type="dxa"/>
            <w:right w:w="0" w:type="dxa"/>
          </w:tblCellMar>
        </w:tblPrEx>
        <w:trPr>
          <w:del w:id="586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863" w:author="RAFAEL SOTOMAYOR" w:date="2016-12-20T17:07:00Z"/>
              </w:rPr>
            </w:pPr>
            <w:del w:id="5864"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65" w:author="RAFAEL SOTOMAYOR" w:date="2016-12-20T17:07:00Z"/>
              </w:rPr>
            </w:pPr>
            <w:del w:id="5866"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67" w:author="RAFAEL SOTOMAYOR" w:date="2016-12-20T17:07:00Z"/>
              </w:rPr>
            </w:pPr>
            <w:del w:id="5868"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69" w:author="RAFAEL SOTOMAYOR" w:date="2016-12-20T17:07:00Z"/>
              </w:rPr>
            </w:pPr>
            <w:del w:id="5870"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71" w:author="RAFAEL SOTOMAYOR" w:date="2016-12-20T17:07:00Z"/>
              </w:rPr>
            </w:pPr>
            <w:del w:id="5872"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73" w:author="RAFAEL SOTOMAYOR" w:date="2016-12-20T17:07:00Z"/>
              </w:rPr>
            </w:pPr>
            <w:del w:id="5874"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75" w:author="RAFAEL SOTOMAYOR" w:date="2016-12-20T17:07:00Z"/>
              </w:rPr>
            </w:pPr>
            <w:del w:id="5876"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877" w:author="RAFAEL SOTOMAYOR" w:date="2016-12-20T17:07:00Z"/>
              </w:rPr>
            </w:pPr>
            <w:del w:id="5878"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5879" w:author="RAFAEL SOTOMAYOR" w:date="2016-12-20T17:07:00Z"/>
        </w:trPr>
        <w:tc>
          <w:tcPr>
            <w:tcW w:w="9540" w:type="dxa"/>
            <w:gridSpan w:val="8"/>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880" w:author="RAFAEL SOTOMAYOR" w:date="2016-12-20T17:07:00Z"/>
              </w:rPr>
            </w:pPr>
            <w:del w:id="5881" w:author="RAFAEL SOTOMAYOR" w:date="2016-12-20T17:07:00Z">
              <w:r w:rsidDel="00C66CF8">
                <w:rPr>
                  <w:b/>
                  <w:color w:val="FFFFFF"/>
                  <w:sz w:val="16"/>
                  <w:szCs w:val="16"/>
                  <w:shd w:val="clear" w:color="auto" w:fill="999999"/>
                </w:rPr>
                <w:delText>Ciruelas</w:delText>
              </w:r>
            </w:del>
          </w:p>
        </w:tc>
      </w:tr>
      <w:tr w:rsidR="00071D81" w:rsidDel="00C66CF8">
        <w:tblPrEx>
          <w:tblCellMar>
            <w:top w:w="0" w:type="dxa"/>
            <w:left w:w="0" w:type="dxa"/>
            <w:bottom w:w="0" w:type="dxa"/>
            <w:right w:w="0" w:type="dxa"/>
          </w:tblCellMar>
        </w:tblPrEx>
        <w:trPr>
          <w:del w:id="5882"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883" w:author="RAFAEL SOTOMAYOR" w:date="2016-12-20T17:07:00Z"/>
              </w:rPr>
            </w:pPr>
            <w:del w:id="5884"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885" w:author="RAFAEL SOTOMAYOR" w:date="2016-12-20T17:07:00Z"/>
              </w:rPr>
            </w:pPr>
            <w:del w:id="5886"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887" w:author="RAFAEL SOTOMAYOR" w:date="2016-12-20T17:07:00Z"/>
              </w:rPr>
            </w:pPr>
            <w:del w:id="5888"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5889" w:author="RAFAEL SOTOMAYOR" w:date="2016-12-20T17:07:00Z"/>
              </w:rPr>
            </w:pPr>
            <w:del w:id="5890"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891" w:author="RAFAEL SOTOMAYOR" w:date="2016-12-20T17:07:00Z"/>
              </w:rPr>
            </w:pPr>
            <w:del w:id="5892"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5893" w:author="RAFAEL SOTOMAYOR" w:date="2016-12-20T17:07:00Z"/>
              </w:rPr>
            </w:pPr>
            <w:del w:id="5894"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895" w:author="RAFAEL SOTOMAYOR" w:date="2016-12-20T17:07:00Z"/>
              </w:rPr>
            </w:pPr>
            <w:del w:id="5896"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897" w:author="RAFAEL SOTOMAYOR" w:date="2016-12-20T17:07:00Z"/>
              </w:rPr>
            </w:pPr>
            <w:del w:id="5898"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899" w:author="RAFAEL SOTOMAYOR" w:date="2016-12-20T17:07:00Z"/>
              </w:rPr>
            </w:pPr>
            <w:del w:id="5900"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901" w:author="RAFAEL SOTOMAYOR" w:date="2016-12-20T17:07:00Z"/>
              </w:rPr>
            </w:pPr>
            <w:del w:id="5902"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903" w:author="RAFAEL SOTOMAYOR" w:date="2016-12-20T17:07:00Z"/>
              </w:rPr>
            </w:pPr>
            <w:del w:id="5904"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905" w:author="RAFAEL SOTOMAYOR" w:date="2016-12-20T17:07:00Z"/>
              </w:rPr>
            </w:pPr>
            <w:del w:id="5906"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5907" w:author="RAFAEL SOTOMAYOR" w:date="2016-12-20T17:07:00Z"/>
              </w:rPr>
            </w:pPr>
            <w:del w:id="5908"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5909" w:author="RAFAEL SOTOMAYOR" w:date="2016-12-20T17:07:00Z"/>
              </w:rPr>
            </w:pPr>
            <w:del w:id="5910" w:author="RAFAEL SOTOMAYOR" w:date="2016-12-20T17:07:00Z">
              <w:r w:rsidDel="00C66CF8">
                <w:rPr>
                  <w:b/>
                  <w:color w:val="FFFFFF"/>
                  <w:sz w:val="16"/>
                  <w:szCs w:val="16"/>
                  <w:shd w:val="clear" w:color="auto" w:fill="999999"/>
                </w:rPr>
                <w:delText>MByte 20 años</w:delText>
              </w:r>
            </w:del>
          </w:p>
        </w:tc>
      </w:tr>
      <w:tr w:rsidR="00071D81" w:rsidDel="00C66CF8">
        <w:tblPrEx>
          <w:tblCellMar>
            <w:top w:w="0" w:type="dxa"/>
            <w:left w:w="0" w:type="dxa"/>
            <w:bottom w:w="0" w:type="dxa"/>
            <w:right w:w="0" w:type="dxa"/>
          </w:tblCellMar>
        </w:tblPrEx>
        <w:trPr>
          <w:del w:id="591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912" w:author="RAFAEL SOTOMAYOR" w:date="2016-12-20T17:07:00Z"/>
              </w:rPr>
            </w:pPr>
            <w:del w:id="5913"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14" w:author="RAFAEL SOTOMAYOR" w:date="2016-12-20T17:07:00Z"/>
              </w:rPr>
            </w:pPr>
            <w:del w:id="5915"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16" w:author="RAFAEL SOTOMAYOR" w:date="2016-12-20T17:07:00Z"/>
              </w:rPr>
            </w:pPr>
            <w:del w:id="5917"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18" w:author="RAFAEL SOTOMAYOR" w:date="2016-12-20T17:07:00Z"/>
              </w:rPr>
            </w:pPr>
            <w:del w:id="5919"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20" w:author="RAFAEL SOTOMAYOR" w:date="2016-12-20T17:07:00Z"/>
              </w:rPr>
            </w:pPr>
            <w:del w:id="5921"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22" w:author="RAFAEL SOTOMAYOR" w:date="2016-12-20T17:07:00Z"/>
              </w:rPr>
            </w:pPr>
            <w:del w:id="5923"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24" w:author="RAFAEL SOTOMAYOR" w:date="2016-12-20T17:07:00Z"/>
              </w:rPr>
            </w:pPr>
            <w:del w:id="5925"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26" w:author="RAFAEL SOTOMAYOR" w:date="2016-12-20T17:07:00Z"/>
              </w:rPr>
            </w:pPr>
            <w:del w:id="5927"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592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929" w:author="RAFAEL SOTOMAYOR" w:date="2016-12-20T17:07:00Z"/>
              </w:rPr>
            </w:pPr>
            <w:del w:id="5930"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31" w:author="RAFAEL SOTOMAYOR" w:date="2016-12-20T17:07:00Z"/>
              </w:rPr>
            </w:pPr>
            <w:del w:id="5932"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33" w:author="RAFAEL SOTOMAYOR" w:date="2016-12-20T17:07:00Z"/>
              </w:rPr>
            </w:pPr>
            <w:del w:id="5934"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35" w:author="RAFAEL SOTOMAYOR" w:date="2016-12-20T17:07:00Z"/>
              </w:rPr>
            </w:pPr>
            <w:del w:id="5936" w:author="RAFAEL SOTOMAYOR" w:date="2016-12-20T17:07:00Z">
              <w:r w:rsidDel="00C66CF8">
                <w:rPr>
                  <w:sz w:val="16"/>
                  <w:szCs w:val="16"/>
                </w:rPr>
                <w:delText>0,00000556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37" w:author="RAFAEL SOTOMAYOR" w:date="2016-12-20T17:07:00Z"/>
              </w:rPr>
            </w:pPr>
            <w:del w:id="5938" w:author="RAFAEL SOTOMAYOR" w:date="2016-12-20T17:07:00Z">
              <w:r w:rsidDel="00C66CF8">
                <w:rPr>
                  <w:sz w:val="16"/>
                  <w:szCs w:val="16"/>
                </w:rPr>
                <w:delText>0,0200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39" w:author="RAFAEL SOTOMAYOR" w:date="2016-12-20T17:07:00Z"/>
              </w:rPr>
            </w:pPr>
            <w:del w:id="5940" w:author="RAFAEL SOTOMAYOR" w:date="2016-12-20T17:07:00Z">
              <w:r w:rsidDel="00C66CF8">
                <w:rPr>
                  <w:sz w:val="16"/>
                  <w:szCs w:val="16"/>
                </w:rPr>
                <w:delText>0,0638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41" w:author="RAFAEL SOTOMAYOR" w:date="2016-12-20T17:07:00Z"/>
              </w:rPr>
            </w:pPr>
            <w:del w:id="5942" w:author="RAFAEL SOTOMAYOR" w:date="2016-12-20T17:07:00Z">
              <w:r w:rsidDel="00C66CF8">
                <w:rPr>
                  <w:sz w:val="16"/>
                  <w:szCs w:val="16"/>
                </w:rPr>
                <w:delText>0,3708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43" w:author="RAFAEL SOTOMAYOR" w:date="2016-12-20T17:07:00Z"/>
              </w:rPr>
            </w:pPr>
            <w:del w:id="5944" w:author="RAFAEL SOTOMAYOR" w:date="2016-12-20T17:07:00Z">
              <w:r w:rsidDel="00C66CF8">
                <w:rPr>
                  <w:sz w:val="16"/>
                  <w:szCs w:val="16"/>
                </w:rPr>
                <w:delText>8,9372</w:delText>
              </w:r>
            </w:del>
          </w:p>
        </w:tc>
      </w:tr>
      <w:tr w:rsidR="00071D81" w:rsidDel="00C66CF8">
        <w:tblPrEx>
          <w:tblCellMar>
            <w:top w:w="0" w:type="dxa"/>
            <w:left w:w="0" w:type="dxa"/>
            <w:bottom w:w="0" w:type="dxa"/>
            <w:right w:w="0" w:type="dxa"/>
          </w:tblCellMar>
        </w:tblPrEx>
        <w:trPr>
          <w:del w:id="594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946" w:author="RAFAEL SOTOMAYOR" w:date="2016-12-20T17:07:00Z"/>
              </w:rPr>
            </w:pPr>
            <w:del w:id="5947"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48" w:author="RAFAEL SOTOMAYOR" w:date="2016-12-20T17:07:00Z"/>
              </w:rPr>
            </w:pPr>
            <w:del w:id="5949"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50" w:author="RAFAEL SOTOMAYOR" w:date="2016-12-20T17:07:00Z"/>
              </w:rPr>
            </w:pPr>
            <w:del w:id="5951"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52" w:author="RAFAEL SOTOMAYOR" w:date="2016-12-20T17:07:00Z"/>
              </w:rPr>
            </w:pPr>
            <w:del w:id="5953" w:author="RAFAEL SOTOMAYOR" w:date="2016-12-20T17:07:00Z">
              <w:r w:rsidDel="00C66CF8">
                <w:rPr>
                  <w:sz w:val="16"/>
                  <w:szCs w:val="16"/>
                </w:rPr>
                <w:delText>0,00000081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54" w:author="RAFAEL SOTOMAYOR" w:date="2016-12-20T17:07:00Z"/>
              </w:rPr>
            </w:pPr>
            <w:del w:id="5955" w:author="RAFAEL SOTOMAYOR" w:date="2016-12-20T17:07:00Z">
              <w:r w:rsidDel="00C66CF8">
                <w:rPr>
                  <w:sz w:val="16"/>
                  <w:szCs w:val="16"/>
                </w:rPr>
                <w:delText>0,0029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56" w:author="RAFAEL SOTOMAYOR" w:date="2016-12-20T17:07:00Z"/>
              </w:rPr>
            </w:pPr>
            <w:del w:id="5957" w:author="RAFAEL SOTOMAYOR" w:date="2016-12-20T17:07:00Z">
              <w:r w:rsidDel="00C66CF8">
                <w:rPr>
                  <w:sz w:val="16"/>
                  <w:szCs w:val="16"/>
                </w:rPr>
                <w:delText>0,0094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58" w:author="RAFAEL SOTOMAYOR" w:date="2016-12-20T17:07:00Z"/>
              </w:rPr>
            </w:pPr>
            <w:del w:id="5959" w:author="RAFAEL SOTOMAYOR" w:date="2016-12-20T17:07:00Z">
              <w:r w:rsidDel="00C66CF8">
                <w:rPr>
                  <w:sz w:val="16"/>
                  <w:szCs w:val="16"/>
                </w:rPr>
                <w:delText>0,0543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60" w:author="RAFAEL SOTOMAYOR" w:date="2016-12-20T17:07:00Z"/>
              </w:rPr>
            </w:pPr>
            <w:del w:id="5961" w:author="RAFAEL SOTOMAYOR" w:date="2016-12-20T17:07:00Z">
              <w:r w:rsidDel="00C66CF8">
                <w:rPr>
                  <w:sz w:val="16"/>
                  <w:szCs w:val="16"/>
                </w:rPr>
                <w:delText>1,3092</w:delText>
              </w:r>
            </w:del>
          </w:p>
        </w:tc>
      </w:tr>
      <w:tr w:rsidR="00071D81" w:rsidDel="00C66CF8">
        <w:tblPrEx>
          <w:tblCellMar>
            <w:top w:w="0" w:type="dxa"/>
            <w:left w:w="0" w:type="dxa"/>
            <w:bottom w:w="0" w:type="dxa"/>
            <w:right w:w="0" w:type="dxa"/>
          </w:tblCellMar>
        </w:tblPrEx>
        <w:trPr>
          <w:del w:id="596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963" w:author="RAFAEL SOTOMAYOR" w:date="2016-12-20T17:07:00Z"/>
              </w:rPr>
            </w:pPr>
            <w:del w:id="5964"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65" w:author="RAFAEL SOTOMAYOR" w:date="2016-12-20T17:07:00Z"/>
              </w:rPr>
            </w:pPr>
            <w:del w:id="5966"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67" w:author="RAFAEL SOTOMAYOR" w:date="2016-12-20T17:07:00Z"/>
              </w:rPr>
            </w:pPr>
            <w:del w:id="5968"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69" w:author="RAFAEL SOTOMAYOR" w:date="2016-12-20T17:07:00Z"/>
              </w:rPr>
            </w:pPr>
            <w:del w:id="5970"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71" w:author="RAFAEL SOTOMAYOR" w:date="2016-12-20T17:07:00Z"/>
              </w:rPr>
            </w:pPr>
            <w:del w:id="5972"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73" w:author="RAFAEL SOTOMAYOR" w:date="2016-12-20T17:07:00Z"/>
              </w:rPr>
            </w:pPr>
            <w:del w:id="5974"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75" w:author="RAFAEL SOTOMAYOR" w:date="2016-12-20T17:07:00Z"/>
              </w:rPr>
            </w:pPr>
            <w:del w:id="5976"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77" w:author="RAFAEL SOTOMAYOR" w:date="2016-12-20T17:07:00Z"/>
              </w:rPr>
            </w:pPr>
            <w:del w:id="5978"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597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980" w:author="RAFAEL SOTOMAYOR" w:date="2016-12-20T17:07:00Z"/>
              </w:rPr>
            </w:pPr>
            <w:del w:id="5981"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82" w:author="RAFAEL SOTOMAYOR" w:date="2016-12-20T17:07:00Z"/>
              </w:rPr>
            </w:pPr>
            <w:del w:id="5983"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84" w:author="RAFAEL SOTOMAYOR" w:date="2016-12-20T17:07:00Z"/>
              </w:rPr>
            </w:pPr>
            <w:del w:id="5985"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86" w:author="RAFAEL SOTOMAYOR" w:date="2016-12-20T17:07:00Z"/>
              </w:rPr>
            </w:pPr>
            <w:del w:id="5987"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88" w:author="RAFAEL SOTOMAYOR" w:date="2016-12-20T17:07:00Z"/>
              </w:rPr>
            </w:pPr>
            <w:del w:id="5989"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90" w:author="RAFAEL SOTOMAYOR" w:date="2016-12-20T17:07:00Z"/>
              </w:rPr>
            </w:pPr>
            <w:del w:id="5991"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92" w:author="RAFAEL SOTOMAYOR" w:date="2016-12-20T17:07:00Z"/>
              </w:rPr>
            </w:pPr>
            <w:del w:id="5993"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94" w:author="RAFAEL SOTOMAYOR" w:date="2016-12-20T17:07:00Z"/>
              </w:rPr>
            </w:pPr>
            <w:del w:id="5995"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599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5997" w:author="RAFAEL SOTOMAYOR" w:date="2016-12-20T17:07:00Z"/>
              </w:rPr>
            </w:pPr>
            <w:del w:id="5998"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5999" w:author="RAFAEL SOTOMAYOR" w:date="2016-12-20T17:07:00Z"/>
              </w:rPr>
            </w:pPr>
            <w:del w:id="6000"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01" w:author="RAFAEL SOTOMAYOR" w:date="2016-12-20T17:07:00Z"/>
              </w:rPr>
            </w:pPr>
            <w:del w:id="6002"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03" w:author="RAFAEL SOTOMAYOR" w:date="2016-12-20T17:07:00Z"/>
              </w:rPr>
            </w:pPr>
            <w:del w:id="6004"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05" w:author="RAFAEL SOTOMAYOR" w:date="2016-12-20T17:07:00Z"/>
              </w:rPr>
            </w:pPr>
            <w:del w:id="6006"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07" w:author="RAFAEL SOTOMAYOR" w:date="2016-12-20T17:07:00Z"/>
              </w:rPr>
            </w:pPr>
            <w:del w:id="6008"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09" w:author="RAFAEL SOTOMAYOR" w:date="2016-12-20T17:07:00Z"/>
              </w:rPr>
            </w:pPr>
            <w:del w:id="6010"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11" w:author="RAFAEL SOTOMAYOR" w:date="2016-12-20T17:07:00Z"/>
              </w:rPr>
            </w:pPr>
            <w:del w:id="6012"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601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014" w:author="RAFAEL SOTOMAYOR" w:date="2016-12-20T17:07:00Z"/>
              </w:rPr>
            </w:pPr>
            <w:del w:id="6015"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16" w:author="RAFAEL SOTOMAYOR" w:date="2016-12-20T17:07:00Z"/>
              </w:rPr>
            </w:pPr>
            <w:del w:id="6017"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18" w:author="RAFAEL SOTOMAYOR" w:date="2016-12-20T17:07:00Z"/>
              </w:rPr>
            </w:pPr>
            <w:del w:id="6019"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20" w:author="RAFAEL SOTOMAYOR" w:date="2016-12-20T17:07:00Z"/>
              </w:rPr>
            </w:pPr>
            <w:del w:id="6021"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22" w:author="RAFAEL SOTOMAYOR" w:date="2016-12-20T17:07:00Z"/>
              </w:rPr>
            </w:pPr>
            <w:del w:id="6023"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24" w:author="RAFAEL SOTOMAYOR" w:date="2016-12-20T17:07:00Z"/>
              </w:rPr>
            </w:pPr>
            <w:del w:id="6025"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26" w:author="RAFAEL SOTOMAYOR" w:date="2016-12-20T17:07:00Z"/>
              </w:rPr>
            </w:pPr>
            <w:del w:id="6027"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28" w:author="RAFAEL SOTOMAYOR" w:date="2016-12-20T17:07:00Z"/>
              </w:rPr>
            </w:pPr>
            <w:del w:id="6029"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603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031" w:author="RAFAEL SOTOMAYOR" w:date="2016-12-20T17:07:00Z"/>
              </w:rPr>
            </w:pPr>
            <w:del w:id="6032"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33" w:author="RAFAEL SOTOMAYOR" w:date="2016-12-20T17:07:00Z"/>
              </w:rPr>
            </w:pPr>
            <w:del w:id="6034"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35" w:author="RAFAEL SOTOMAYOR" w:date="2016-12-20T17:07:00Z"/>
              </w:rPr>
            </w:pPr>
            <w:del w:id="6036"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37" w:author="RAFAEL SOTOMAYOR" w:date="2016-12-20T17:07:00Z"/>
              </w:rPr>
            </w:pPr>
            <w:del w:id="6038"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39" w:author="RAFAEL SOTOMAYOR" w:date="2016-12-20T17:07:00Z"/>
              </w:rPr>
            </w:pPr>
            <w:del w:id="6040"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41" w:author="RAFAEL SOTOMAYOR" w:date="2016-12-20T17:07:00Z"/>
              </w:rPr>
            </w:pPr>
            <w:del w:id="6042"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43" w:author="RAFAEL SOTOMAYOR" w:date="2016-12-20T17:07:00Z"/>
              </w:rPr>
            </w:pPr>
            <w:del w:id="6044"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45" w:author="RAFAEL SOTOMAYOR" w:date="2016-12-20T17:07:00Z"/>
              </w:rPr>
            </w:pPr>
            <w:del w:id="6046"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604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048" w:author="RAFAEL SOTOMAYOR" w:date="2016-12-20T17:07:00Z"/>
              </w:rPr>
            </w:pPr>
            <w:del w:id="6049"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50" w:author="RAFAEL SOTOMAYOR" w:date="2016-12-20T17:07:00Z"/>
              </w:rPr>
            </w:pPr>
            <w:del w:id="6051"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52" w:author="RAFAEL SOTOMAYOR" w:date="2016-12-20T17:07:00Z"/>
              </w:rPr>
            </w:pPr>
            <w:del w:id="6053"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54" w:author="RAFAEL SOTOMAYOR" w:date="2016-12-20T17:07:00Z"/>
              </w:rPr>
            </w:pPr>
            <w:del w:id="6055" w:author="RAFAEL SOTOMAYOR" w:date="2016-12-20T17:07:00Z">
              <w:r w:rsidDel="00C66CF8">
                <w:rPr>
                  <w:sz w:val="16"/>
                  <w:szCs w:val="16"/>
                </w:rPr>
                <w:delText>0,00006076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56" w:author="RAFAEL SOTOMAYOR" w:date="2016-12-20T17:07:00Z"/>
              </w:rPr>
            </w:pPr>
            <w:del w:id="6057" w:author="RAFAEL SOTOMAYOR" w:date="2016-12-20T17:07:00Z">
              <w:r w:rsidDel="00C66CF8">
                <w:rPr>
                  <w:sz w:val="16"/>
                  <w:szCs w:val="16"/>
                </w:rPr>
                <w:delText>0,2188</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58" w:author="RAFAEL SOTOMAYOR" w:date="2016-12-20T17:07:00Z"/>
              </w:rPr>
            </w:pPr>
            <w:del w:id="6059" w:author="RAFAEL SOTOMAYOR" w:date="2016-12-20T17:07:00Z">
              <w:r w:rsidDel="00C66CF8">
                <w:rPr>
                  <w:sz w:val="16"/>
                  <w:szCs w:val="16"/>
                </w:rPr>
                <w:delText>0,6983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60" w:author="RAFAEL SOTOMAYOR" w:date="2016-12-20T17:07:00Z"/>
              </w:rPr>
            </w:pPr>
            <w:del w:id="6061" w:author="RAFAEL SOTOMAYOR" w:date="2016-12-20T17:07:00Z">
              <w:r w:rsidDel="00C66CF8">
                <w:rPr>
                  <w:sz w:val="16"/>
                  <w:szCs w:val="16"/>
                </w:rPr>
                <w:delText>4,0551</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62" w:author="RAFAEL SOTOMAYOR" w:date="2016-12-20T17:07:00Z"/>
              </w:rPr>
            </w:pPr>
            <w:del w:id="6063" w:author="RAFAEL SOTOMAYOR" w:date="2016-12-20T17:07:00Z">
              <w:r w:rsidDel="00C66CF8">
                <w:rPr>
                  <w:sz w:val="16"/>
                  <w:szCs w:val="16"/>
                </w:rPr>
                <w:delText>97,7508</w:delText>
              </w:r>
            </w:del>
          </w:p>
        </w:tc>
      </w:tr>
      <w:tr w:rsidR="00071D81" w:rsidDel="00C66CF8">
        <w:tblPrEx>
          <w:tblCellMar>
            <w:top w:w="0" w:type="dxa"/>
            <w:left w:w="0" w:type="dxa"/>
            <w:bottom w:w="0" w:type="dxa"/>
            <w:right w:w="0" w:type="dxa"/>
          </w:tblCellMar>
        </w:tblPrEx>
        <w:trPr>
          <w:del w:id="606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065" w:author="RAFAEL SOTOMAYOR" w:date="2016-12-20T17:07:00Z"/>
              </w:rPr>
            </w:pPr>
            <w:del w:id="6066"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67" w:author="RAFAEL SOTOMAYOR" w:date="2016-12-20T17:07:00Z"/>
              </w:rPr>
            </w:pPr>
            <w:del w:id="6068"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69" w:author="RAFAEL SOTOMAYOR" w:date="2016-12-20T17:07:00Z"/>
              </w:rPr>
            </w:pPr>
            <w:del w:id="6070"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71" w:author="RAFAEL SOTOMAYOR" w:date="2016-12-20T17:07:00Z"/>
              </w:rPr>
            </w:pPr>
            <w:del w:id="6072" w:author="RAFAEL SOTOMAYOR" w:date="2016-12-20T17:07:00Z">
              <w:r w:rsidDel="00C66CF8">
                <w:rPr>
                  <w:sz w:val="16"/>
                  <w:szCs w:val="16"/>
                </w:rPr>
                <w:delText>0,00003255</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73" w:author="RAFAEL SOTOMAYOR" w:date="2016-12-20T17:07:00Z"/>
              </w:rPr>
            </w:pPr>
            <w:del w:id="6074" w:author="RAFAEL SOTOMAYOR" w:date="2016-12-20T17:07:00Z">
              <w:r w:rsidDel="00C66CF8">
                <w:rPr>
                  <w:sz w:val="16"/>
                  <w:szCs w:val="16"/>
                </w:rPr>
                <w:delText>0,1172</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75" w:author="RAFAEL SOTOMAYOR" w:date="2016-12-20T17:07:00Z"/>
              </w:rPr>
            </w:pPr>
            <w:del w:id="6076" w:author="RAFAEL SOTOMAYOR" w:date="2016-12-20T17:07:00Z">
              <w:r w:rsidDel="00C66CF8">
                <w:rPr>
                  <w:sz w:val="16"/>
                  <w:szCs w:val="16"/>
                </w:rPr>
                <w:delText>0,3741</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77" w:author="RAFAEL SOTOMAYOR" w:date="2016-12-20T17:07:00Z"/>
              </w:rPr>
            </w:pPr>
            <w:del w:id="6078" w:author="RAFAEL SOTOMAYOR" w:date="2016-12-20T17:07:00Z">
              <w:r w:rsidDel="00C66CF8">
                <w:rPr>
                  <w:sz w:val="16"/>
                  <w:szCs w:val="16"/>
                </w:rPr>
                <w:delText>2,1724</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79" w:author="RAFAEL SOTOMAYOR" w:date="2016-12-20T17:07:00Z"/>
              </w:rPr>
            </w:pPr>
            <w:del w:id="6080" w:author="RAFAEL SOTOMAYOR" w:date="2016-12-20T17:07:00Z">
              <w:r w:rsidDel="00C66CF8">
                <w:rPr>
                  <w:sz w:val="16"/>
                  <w:szCs w:val="16"/>
                </w:rPr>
                <w:delText>52,3665</w:delText>
              </w:r>
            </w:del>
          </w:p>
        </w:tc>
      </w:tr>
      <w:tr w:rsidR="00071D81" w:rsidDel="00C66CF8">
        <w:tblPrEx>
          <w:tblCellMar>
            <w:top w:w="0" w:type="dxa"/>
            <w:left w:w="0" w:type="dxa"/>
            <w:bottom w:w="0" w:type="dxa"/>
            <w:right w:w="0" w:type="dxa"/>
          </w:tblCellMar>
        </w:tblPrEx>
        <w:trPr>
          <w:del w:id="608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082" w:author="RAFAEL SOTOMAYOR" w:date="2016-12-20T17:07:00Z"/>
              </w:rPr>
            </w:pPr>
            <w:del w:id="6083"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84" w:author="RAFAEL SOTOMAYOR" w:date="2016-12-20T17:07:00Z"/>
              </w:rPr>
            </w:pPr>
            <w:del w:id="6085"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86" w:author="RAFAEL SOTOMAYOR" w:date="2016-12-20T17:07:00Z"/>
              </w:rPr>
            </w:pPr>
            <w:del w:id="6087"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88" w:author="RAFAEL SOTOMAYOR" w:date="2016-12-20T17:07:00Z"/>
              </w:rPr>
            </w:pPr>
            <w:del w:id="6089"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90" w:author="RAFAEL SOTOMAYOR" w:date="2016-12-20T17:07:00Z"/>
              </w:rPr>
            </w:pPr>
            <w:del w:id="6091"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92" w:author="RAFAEL SOTOMAYOR" w:date="2016-12-20T17:07:00Z"/>
              </w:rPr>
            </w:pPr>
            <w:del w:id="6093"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94" w:author="RAFAEL SOTOMAYOR" w:date="2016-12-20T17:07:00Z"/>
              </w:rPr>
            </w:pPr>
            <w:del w:id="6095"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096" w:author="RAFAEL SOTOMAYOR" w:date="2016-12-20T17:07:00Z"/>
              </w:rPr>
            </w:pPr>
            <w:del w:id="6097"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6098" w:author="RAFAEL SOTOMAYOR" w:date="2016-12-20T17:07:00Z"/>
        </w:trPr>
        <w:tc>
          <w:tcPr>
            <w:tcW w:w="9540" w:type="dxa"/>
            <w:gridSpan w:val="8"/>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099" w:author="RAFAEL SOTOMAYOR" w:date="2016-12-20T17:07:00Z"/>
              </w:rPr>
            </w:pPr>
            <w:del w:id="6100" w:author="RAFAEL SOTOMAYOR" w:date="2016-12-20T17:07:00Z">
              <w:r w:rsidDel="00C66CF8">
                <w:rPr>
                  <w:b/>
                  <w:color w:val="FFFFFF"/>
                  <w:sz w:val="16"/>
                  <w:szCs w:val="16"/>
                  <w:shd w:val="clear" w:color="auto" w:fill="999999"/>
                </w:rPr>
                <w:delText>Cítricos</w:delText>
              </w:r>
            </w:del>
          </w:p>
        </w:tc>
      </w:tr>
      <w:tr w:rsidR="00071D81" w:rsidDel="00C66CF8">
        <w:tblPrEx>
          <w:tblCellMar>
            <w:top w:w="0" w:type="dxa"/>
            <w:left w:w="0" w:type="dxa"/>
            <w:bottom w:w="0" w:type="dxa"/>
            <w:right w:w="0" w:type="dxa"/>
          </w:tblCellMar>
        </w:tblPrEx>
        <w:trPr>
          <w:del w:id="6101"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102" w:author="RAFAEL SOTOMAYOR" w:date="2016-12-20T17:07:00Z"/>
              </w:rPr>
            </w:pPr>
            <w:del w:id="6103"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104" w:author="RAFAEL SOTOMAYOR" w:date="2016-12-20T17:07:00Z"/>
              </w:rPr>
            </w:pPr>
            <w:del w:id="6105"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106" w:author="RAFAEL SOTOMAYOR" w:date="2016-12-20T17:07:00Z"/>
              </w:rPr>
            </w:pPr>
            <w:del w:id="6107"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6108" w:author="RAFAEL SOTOMAYOR" w:date="2016-12-20T17:07:00Z"/>
              </w:rPr>
            </w:pPr>
            <w:del w:id="6109"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110" w:author="RAFAEL SOTOMAYOR" w:date="2016-12-20T17:07:00Z"/>
              </w:rPr>
            </w:pPr>
            <w:del w:id="6111"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6112" w:author="RAFAEL SOTOMAYOR" w:date="2016-12-20T17:07:00Z"/>
              </w:rPr>
            </w:pPr>
            <w:del w:id="6113" w:author="RAFAEL SOTOMAYOR" w:date="2016-12-20T17:07:00Z">
              <w:r w:rsidDel="00C66CF8">
                <w:rPr>
                  <w:b/>
                  <w:color w:val="FFFFFF"/>
                  <w:sz w:val="16"/>
                  <w:szCs w:val="16"/>
                  <w:shd w:val="clear" w:color="auto" w:fill="999999"/>
                </w:rPr>
                <w:lastRenderedPageBreak/>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114" w:author="RAFAEL SOTOMAYOR" w:date="2016-12-20T17:07:00Z"/>
              </w:rPr>
            </w:pPr>
            <w:del w:id="6115" w:author="RAFAEL SOTOMAYOR" w:date="2016-12-20T17:07:00Z">
              <w:r w:rsidDel="00C66CF8">
                <w:rPr>
                  <w:b/>
                  <w:color w:val="FFFFFF"/>
                  <w:sz w:val="16"/>
                  <w:szCs w:val="16"/>
                  <w:shd w:val="clear" w:color="auto" w:fill="999999"/>
                </w:rPr>
                <w:lastRenderedPageBreak/>
                <w:delText>Tráfico Hora</w:delText>
              </w:r>
            </w:del>
          </w:p>
          <w:p w:rsidR="00071D81" w:rsidDel="00C66CF8" w:rsidRDefault="004423CA">
            <w:pPr>
              <w:contextualSpacing w:val="0"/>
              <w:jc w:val="center"/>
              <w:rPr>
                <w:del w:id="6116" w:author="RAFAEL SOTOMAYOR" w:date="2016-12-20T17:07:00Z"/>
              </w:rPr>
            </w:pPr>
            <w:del w:id="6117"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118" w:author="RAFAEL SOTOMAYOR" w:date="2016-12-20T17:07:00Z"/>
              </w:rPr>
            </w:pPr>
            <w:del w:id="6119"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120" w:author="RAFAEL SOTOMAYOR" w:date="2016-12-20T17:07:00Z"/>
              </w:rPr>
            </w:pPr>
            <w:del w:id="6121"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122" w:author="RAFAEL SOTOMAYOR" w:date="2016-12-20T17:07:00Z"/>
              </w:rPr>
            </w:pPr>
            <w:del w:id="6123"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124" w:author="RAFAEL SOTOMAYOR" w:date="2016-12-20T17:07:00Z"/>
              </w:rPr>
            </w:pPr>
            <w:del w:id="6125" w:author="RAFAEL SOTOMAYOR" w:date="2016-12-20T17:07:00Z">
              <w:r w:rsidDel="00C66CF8">
                <w:rPr>
                  <w:b/>
                  <w:color w:val="FFFFFF"/>
                  <w:sz w:val="16"/>
                  <w:szCs w:val="16"/>
                  <w:shd w:val="clear" w:color="auto" w:fill="999999"/>
                </w:rPr>
                <w:delText xml:space="preserve">MByte 10 </w:delText>
              </w:r>
              <w:r w:rsidDel="00C66CF8">
                <w:rPr>
                  <w:b/>
                  <w:color w:val="FFFFFF"/>
                  <w:sz w:val="16"/>
                  <w:szCs w:val="16"/>
                  <w:shd w:val="clear" w:color="auto" w:fill="999999"/>
                </w:rPr>
                <w:lastRenderedPageBreak/>
                <w:delText>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126" w:author="RAFAEL SOTOMAYOR" w:date="2016-12-20T17:07:00Z"/>
              </w:rPr>
            </w:pPr>
            <w:del w:id="6127" w:author="RAFAEL SOTOMAYOR" w:date="2016-12-20T17:07:00Z">
              <w:r w:rsidDel="00C66CF8">
                <w:rPr>
                  <w:b/>
                  <w:color w:val="FFFFFF"/>
                  <w:sz w:val="16"/>
                  <w:szCs w:val="16"/>
                  <w:shd w:val="clear" w:color="auto" w:fill="999999"/>
                </w:rPr>
                <w:lastRenderedPageBreak/>
                <w:delText>Tráfico Hora</w:delText>
              </w:r>
            </w:del>
          </w:p>
          <w:p w:rsidR="00071D81" w:rsidDel="00C66CF8" w:rsidRDefault="004423CA">
            <w:pPr>
              <w:contextualSpacing w:val="0"/>
              <w:jc w:val="center"/>
              <w:rPr>
                <w:del w:id="6128" w:author="RAFAEL SOTOMAYOR" w:date="2016-12-20T17:07:00Z"/>
              </w:rPr>
            </w:pPr>
            <w:del w:id="6129" w:author="RAFAEL SOTOMAYOR" w:date="2016-12-20T17:07:00Z">
              <w:r w:rsidDel="00C66CF8">
                <w:rPr>
                  <w:b/>
                  <w:color w:val="FFFFFF"/>
                  <w:sz w:val="16"/>
                  <w:szCs w:val="16"/>
                  <w:shd w:val="clear" w:color="auto" w:fill="999999"/>
                </w:rPr>
                <w:delText xml:space="preserve">MByte 20 </w:delText>
              </w:r>
              <w:r w:rsidDel="00C66CF8">
                <w:rPr>
                  <w:b/>
                  <w:color w:val="FFFFFF"/>
                  <w:sz w:val="16"/>
                  <w:szCs w:val="16"/>
                  <w:shd w:val="clear" w:color="auto" w:fill="999999"/>
                </w:rPr>
                <w:lastRenderedPageBreak/>
                <w:delText>años</w:delText>
              </w:r>
            </w:del>
          </w:p>
        </w:tc>
      </w:tr>
      <w:tr w:rsidR="00071D81" w:rsidDel="00C66CF8">
        <w:tblPrEx>
          <w:tblCellMar>
            <w:top w:w="0" w:type="dxa"/>
            <w:left w:w="0" w:type="dxa"/>
            <w:bottom w:w="0" w:type="dxa"/>
            <w:right w:w="0" w:type="dxa"/>
          </w:tblCellMar>
        </w:tblPrEx>
        <w:trPr>
          <w:del w:id="613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131" w:author="RAFAEL SOTOMAYOR" w:date="2016-12-20T17:07:00Z"/>
              </w:rPr>
            </w:pPr>
            <w:del w:id="6132" w:author="RAFAEL SOTOMAYOR" w:date="2016-12-20T17:07:00Z">
              <w:r w:rsidDel="00C66CF8">
                <w:rPr>
                  <w:sz w:val="16"/>
                  <w:szCs w:val="16"/>
                </w:rPr>
                <w:lastRenderedPageBreak/>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33" w:author="RAFAEL SOTOMAYOR" w:date="2016-12-20T17:07:00Z"/>
              </w:rPr>
            </w:pPr>
            <w:del w:id="6134"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35" w:author="RAFAEL SOTOMAYOR" w:date="2016-12-20T17:07:00Z"/>
              </w:rPr>
            </w:pPr>
            <w:del w:id="6136"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37" w:author="RAFAEL SOTOMAYOR" w:date="2016-12-20T17:07:00Z"/>
              </w:rPr>
            </w:pPr>
            <w:del w:id="6138"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39" w:author="RAFAEL SOTOMAYOR" w:date="2016-12-20T17:07:00Z"/>
              </w:rPr>
            </w:pPr>
            <w:del w:id="6140"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41" w:author="RAFAEL SOTOMAYOR" w:date="2016-12-20T17:07:00Z"/>
              </w:rPr>
            </w:pPr>
            <w:del w:id="6142"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43" w:author="RAFAEL SOTOMAYOR" w:date="2016-12-20T17:07:00Z"/>
              </w:rPr>
            </w:pPr>
            <w:del w:id="6144"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45" w:author="RAFAEL SOTOMAYOR" w:date="2016-12-20T17:07:00Z"/>
              </w:rPr>
            </w:pPr>
            <w:del w:id="6146"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614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148" w:author="RAFAEL SOTOMAYOR" w:date="2016-12-20T17:07:00Z"/>
              </w:rPr>
            </w:pPr>
            <w:del w:id="6149"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50" w:author="RAFAEL SOTOMAYOR" w:date="2016-12-20T17:07:00Z"/>
              </w:rPr>
            </w:pPr>
            <w:del w:id="6151"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52" w:author="RAFAEL SOTOMAYOR" w:date="2016-12-20T17:07:00Z"/>
              </w:rPr>
            </w:pPr>
            <w:del w:id="6153"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54" w:author="RAFAEL SOTOMAYOR" w:date="2016-12-20T17:07:00Z"/>
              </w:rPr>
            </w:pPr>
            <w:del w:id="6155" w:author="RAFAEL SOTOMAYOR" w:date="2016-12-20T17:07:00Z">
              <w:r w:rsidDel="00C66CF8">
                <w:rPr>
                  <w:sz w:val="16"/>
                  <w:szCs w:val="16"/>
                </w:rPr>
                <w:delText>0,00000556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56" w:author="RAFAEL SOTOMAYOR" w:date="2016-12-20T17:07:00Z"/>
              </w:rPr>
            </w:pPr>
            <w:del w:id="6157" w:author="RAFAEL SOTOMAYOR" w:date="2016-12-20T17:07:00Z">
              <w:r w:rsidDel="00C66CF8">
                <w:rPr>
                  <w:sz w:val="16"/>
                  <w:szCs w:val="16"/>
                </w:rPr>
                <w:delText>0,0200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58" w:author="RAFAEL SOTOMAYOR" w:date="2016-12-20T17:07:00Z"/>
              </w:rPr>
            </w:pPr>
            <w:del w:id="6159" w:author="RAFAEL SOTOMAYOR" w:date="2016-12-20T17:07:00Z">
              <w:r w:rsidDel="00C66CF8">
                <w:rPr>
                  <w:sz w:val="16"/>
                  <w:szCs w:val="16"/>
                </w:rPr>
                <w:delText>0,0638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60" w:author="RAFAEL SOTOMAYOR" w:date="2016-12-20T17:07:00Z"/>
              </w:rPr>
            </w:pPr>
            <w:del w:id="6161" w:author="RAFAEL SOTOMAYOR" w:date="2016-12-20T17:07:00Z">
              <w:r w:rsidDel="00C66CF8">
                <w:rPr>
                  <w:sz w:val="16"/>
                  <w:szCs w:val="16"/>
                </w:rPr>
                <w:delText>0,3708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62" w:author="RAFAEL SOTOMAYOR" w:date="2016-12-20T17:07:00Z"/>
              </w:rPr>
            </w:pPr>
            <w:del w:id="6163" w:author="RAFAEL SOTOMAYOR" w:date="2016-12-20T17:07:00Z">
              <w:r w:rsidDel="00C66CF8">
                <w:rPr>
                  <w:sz w:val="16"/>
                  <w:szCs w:val="16"/>
                </w:rPr>
                <w:delText>8,9372</w:delText>
              </w:r>
            </w:del>
          </w:p>
        </w:tc>
      </w:tr>
      <w:tr w:rsidR="00071D81" w:rsidDel="00C66CF8">
        <w:tblPrEx>
          <w:tblCellMar>
            <w:top w:w="0" w:type="dxa"/>
            <w:left w:w="0" w:type="dxa"/>
            <w:bottom w:w="0" w:type="dxa"/>
            <w:right w:w="0" w:type="dxa"/>
          </w:tblCellMar>
        </w:tblPrEx>
        <w:trPr>
          <w:del w:id="616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165" w:author="RAFAEL SOTOMAYOR" w:date="2016-12-20T17:07:00Z"/>
              </w:rPr>
            </w:pPr>
            <w:del w:id="6166"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67" w:author="RAFAEL SOTOMAYOR" w:date="2016-12-20T17:07:00Z"/>
              </w:rPr>
            </w:pPr>
            <w:del w:id="6168"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69" w:author="RAFAEL SOTOMAYOR" w:date="2016-12-20T17:07:00Z"/>
              </w:rPr>
            </w:pPr>
            <w:del w:id="6170"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71" w:author="RAFAEL SOTOMAYOR" w:date="2016-12-20T17:07:00Z"/>
              </w:rPr>
            </w:pPr>
            <w:del w:id="6172" w:author="RAFAEL SOTOMAYOR" w:date="2016-12-20T17:07:00Z">
              <w:r w:rsidDel="00C66CF8">
                <w:rPr>
                  <w:sz w:val="16"/>
                  <w:szCs w:val="16"/>
                </w:rPr>
                <w:delText>0,00000081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73" w:author="RAFAEL SOTOMAYOR" w:date="2016-12-20T17:07:00Z"/>
              </w:rPr>
            </w:pPr>
            <w:del w:id="6174" w:author="RAFAEL SOTOMAYOR" w:date="2016-12-20T17:07:00Z">
              <w:r w:rsidDel="00C66CF8">
                <w:rPr>
                  <w:sz w:val="16"/>
                  <w:szCs w:val="16"/>
                </w:rPr>
                <w:delText>0,0029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75" w:author="RAFAEL SOTOMAYOR" w:date="2016-12-20T17:07:00Z"/>
              </w:rPr>
            </w:pPr>
            <w:del w:id="6176" w:author="RAFAEL SOTOMAYOR" w:date="2016-12-20T17:07:00Z">
              <w:r w:rsidDel="00C66CF8">
                <w:rPr>
                  <w:sz w:val="16"/>
                  <w:szCs w:val="16"/>
                </w:rPr>
                <w:delText>0,0094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77" w:author="RAFAEL SOTOMAYOR" w:date="2016-12-20T17:07:00Z"/>
              </w:rPr>
            </w:pPr>
            <w:del w:id="6178" w:author="RAFAEL SOTOMAYOR" w:date="2016-12-20T17:07:00Z">
              <w:r w:rsidDel="00C66CF8">
                <w:rPr>
                  <w:sz w:val="16"/>
                  <w:szCs w:val="16"/>
                </w:rPr>
                <w:delText>0,0543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79" w:author="RAFAEL SOTOMAYOR" w:date="2016-12-20T17:07:00Z"/>
              </w:rPr>
            </w:pPr>
            <w:del w:id="6180" w:author="RAFAEL SOTOMAYOR" w:date="2016-12-20T17:07:00Z">
              <w:r w:rsidDel="00C66CF8">
                <w:rPr>
                  <w:sz w:val="16"/>
                  <w:szCs w:val="16"/>
                </w:rPr>
                <w:delText>1,3092</w:delText>
              </w:r>
            </w:del>
          </w:p>
        </w:tc>
      </w:tr>
      <w:tr w:rsidR="00071D81" w:rsidDel="00C66CF8">
        <w:tblPrEx>
          <w:tblCellMar>
            <w:top w:w="0" w:type="dxa"/>
            <w:left w:w="0" w:type="dxa"/>
            <w:bottom w:w="0" w:type="dxa"/>
            <w:right w:w="0" w:type="dxa"/>
          </w:tblCellMar>
        </w:tblPrEx>
        <w:trPr>
          <w:del w:id="618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182" w:author="RAFAEL SOTOMAYOR" w:date="2016-12-20T17:07:00Z"/>
              </w:rPr>
            </w:pPr>
            <w:del w:id="6183"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84" w:author="RAFAEL SOTOMAYOR" w:date="2016-12-20T17:07:00Z"/>
              </w:rPr>
            </w:pPr>
            <w:del w:id="6185"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86" w:author="RAFAEL SOTOMAYOR" w:date="2016-12-20T17:07:00Z"/>
              </w:rPr>
            </w:pPr>
            <w:del w:id="6187"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88" w:author="RAFAEL SOTOMAYOR" w:date="2016-12-20T17:07:00Z"/>
              </w:rPr>
            </w:pPr>
            <w:del w:id="6189"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90" w:author="RAFAEL SOTOMAYOR" w:date="2016-12-20T17:07:00Z"/>
              </w:rPr>
            </w:pPr>
            <w:del w:id="6191"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92" w:author="RAFAEL SOTOMAYOR" w:date="2016-12-20T17:07:00Z"/>
              </w:rPr>
            </w:pPr>
            <w:del w:id="6193"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94" w:author="RAFAEL SOTOMAYOR" w:date="2016-12-20T17:07:00Z"/>
              </w:rPr>
            </w:pPr>
            <w:del w:id="6195"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196" w:author="RAFAEL SOTOMAYOR" w:date="2016-12-20T17:07:00Z"/>
              </w:rPr>
            </w:pPr>
            <w:del w:id="6197"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619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199" w:author="RAFAEL SOTOMAYOR" w:date="2016-12-20T17:07:00Z"/>
              </w:rPr>
            </w:pPr>
            <w:del w:id="6200"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01" w:author="RAFAEL SOTOMAYOR" w:date="2016-12-20T17:07:00Z"/>
              </w:rPr>
            </w:pPr>
            <w:del w:id="6202"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03" w:author="RAFAEL SOTOMAYOR" w:date="2016-12-20T17:07:00Z"/>
              </w:rPr>
            </w:pPr>
            <w:del w:id="6204"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05" w:author="RAFAEL SOTOMAYOR" w:date="2016-12-20T17:07:00Z"/>
              </w:rPr>
            </w:pPr>
            <w:del w:id="6206"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07" w:author="RAFAEL SOTOMAYOR" w:date="2016-12-20T17:07:00Z"/>
              </w:rPr>
            </w:pPr>
            <w:del w:id="6208"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09" w:author="RAFAEL SOTOMAYOR" w:date="2016-12-20T17:07:00Z"/>
              </w:rPr>
            </w:pPr>
            <w:del w:id="6210"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11" w:author="RAFAEL SOTOMAYOR" w:date="2016-12-20T17:07:00Z"/>
              </w:rPr>
            </w:pPr>
            <w:del w:id="6212"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13" w:author="RAFAEL SOTOMAYOR" w:date="2016-12-20T17:07:00Z"/>
              </w:rPr>
            </w:pPr>
            <w:del w:id="6214"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621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216" w:author="RAFAEL SOTOMAYOR" w:date="2016-12-20T17:07:00Z"/>
              </w:rPr>
            </w:pPr>
            <w:del w:id="6217"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18" w:author="RAFAEL SOTOMAYOR" w:date="2016-12-20T17:07:00Z"/>
              </w:rPr>
            </w:pPr>
            <w:del w:id="6219"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20" w:author="RAFAEL SOTOMAYOR" w:date="2016-12-20T17:07:00Z"/>
              </w:rPr>
            </w:pPr>
            <w:del w:id="6221"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22" w:author="RAFAEL SOTOMAYOR" w:date="2016-12-20T17:07:00Z"/>
              </w:rPr>
            </w:pPr>
            <w:del w:id="6223"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24" w:author="RAFAEL SOTOMAYOR" w:date="2016-12-20T17:07:00Z"/>
              </w:rPr>
            </w:pPr>
            <w:del w:id="6225"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26" w:author="RAFAEL SOTOMAYOR" w:date="2016-12-20T17:07:00Z"/>
              </w:rPr>
            </w:pPr>
            <w:del w:id="6227"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28" w:author="RAFAEL SOTOMAYOR" w:date="2016-12-20T17:07:00Z"/>
              </w:rPr>
            </w:pPr>
            <w:del w:id="6229"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30" w:author="RAFAEL SOTOMAYOR" w:date="2016-12-20T17:07:00Z"/>
              </w:rPr>
            </w:pPr>
            <w:del w:id="6231"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623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233" w:author="RAFAEL SOTOMAYOR" w:date="2016-12-20T17:07:00Z"/>
              </w:rPr>
            </w:pPr>
            <w:del w:id="6234"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35" w:author="RAFAEL SOTOMAYOR" w:date="2016-12-20T17:07:00Z"/>
              </w:rPr>
            </w:pPr>
            <w:del w:id="6236"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37" w:author="RAFAEL SOTOMAYOR" w:date="2016-12-20T17:07:00Z"/>
              </w:rPr>
            </w:pPr>
            <w:del w:id="6238"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39" w:author="RAFAEL SOTOMAYOR" w:date="2016-12-20T17:07:00Z"/>
              </w:rPr>
            </w:pPr>
            <w:del w:id="6240"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41" w:author="RAFAEL SOTOMAYOR" w:date="2016-12-20T17:07:00Z"/>
              </w:rPr>
            </w:pPr>
            <w:del w:id="6242"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43" w:author="RAFAEL SOTOMAYOR" w:date="2016-12-20T17:07:00Z"/>
              </w:rPr>
            </w:pPr>
            <w:del w:id="6244"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45" w:author="RAFAEL SOTOMAYOR" w:date="2016-12-20T17:07:00Z"/>
              </w:rPr>
            </w:pPr>
            <w:del w:id="6246"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47" w:author="RAFAEL SOTOMAYOR" w:date="2016-12-20T17:07:00Z"/>
              </w:rPr>
            </w:pPr>
            <w:del w:id="6248"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624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250" w:author="RAFAEL SOTOMAYOR" w:date="2016-12-20T17:07:00Z"/>
              </w:rPr>
            </w:pPr>
            <w:del w:id="6251"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52" w:author="RAFAEL SOTOMAYOR" w:date="2016-12-20T17:07:00Z"/>
              </w:rPr>
            </w:pPr>
            <w:del w:id="6253"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54" w:author="RAFAEL SOTOMAYOR" w:date="2016-12-20T17:07:00Z"/>
              </w:rPr>
            </w:pPr>
            <w:del w:id="6255"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56" w:author="RAFAEL SOTOMAYOR" w:date="2016-12-20T17:07:00Z"/>
              </w:rPr>
            </w:pPr>
            <w:del w:id="6257"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58" w:author="RAFAEL SOTOMAYOR" w:date="2016-12-20T17:07:00Z"/>
              </w:rPr>
            </w:pPr>
            <w:del w:id="6259"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60" w:author="RAFAEL SOTOMAYOR" w:date="2016-12-20T17:07:00Z"/>
              </w:rPr>
            </w:pPr>
            <w:del w:id="6261"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62" w:author="RAFAEL SOTOMAYOR" w:date="2016-12-20T17:07:00Z"/>
              </w:rPr>
            </w:pPr>
            <w:del w:id="6263"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64" w:author="RAFAEL SOTOMAYOR" w:date="2016-12-20T17:07:00Z"/>
              </w:rPr>
            </w:pPr>
            <w:del w:id="6265"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626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267" w:author="RAFAEL SOTOMAYOR" w:date="2016-12-20T17:07:00Z"/>
              </w:rPr>
            </w:pPr>
            <w:del w:id="6268"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69" w:author="RAFAEL SOTOMAYOR" w:date="2016-12-20T17:07:00Z"/>
              </w:rPr>
            </w:pPr>
            <w:del w:id="6270"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71" w:author="RAFAEL SOTOMAYOR" w:date="2016-12-20T17:07:00Z"/>
              </w:rPr>
            </w:pPr>
            <w:del w:id="6272"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73" w:author="RAFAEL SOTOMAYOR" w:date="2016-12-20T17:07:00Z"/>
              </w:rPr>
            </w:pPr>
            <w:del w:id="6274" w:author="RAFAEL SOTOMAYOR" w:date="2016-12-20T17:07:00Z">
              <w:r w:rsidDel="00C66CF8">
                <w:rPr>
                  <w:sz w:val="16"/>
                  <w:szCs w:val="16"/>
                </w:rPr>
                <w:delText>0,00006076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75" w:author="RAFAEL SOTOMAYOR" w:date="2016-12-20T17:07:00Z"/>
              </w:rPr>
            </w:pPr>
            <w:del w:id="6276" w:author="RAFAEL SOTOMAYOR" w:date="2016-12-20T17:07:00Z">
              <w:r w:rsidDel="00C66CF8">
                <w:rPr>
                  <w:sz w:val="16"/>
                  <w:szCs w:val="16"/>
                </w:rPr>
                <w:delText>0,2188</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77" w:author="RAFAEL SOTOMAYOR" w:date="2016-12-20T17:07:00Z"/>
              </w:rPr>
            </w:pPr>
            <w:del w:id="6278" w:author="RAFAEL SOTOMAYOR" w:date="2016-12-20T17:07:00Z">
              <w:r w:rsidDel="00C66CF8">
                <w:rPr>
                  <w:sz w:val="16"/>
                  <w:szCs w:val="16"/>
                </w:rPr>
                <w:delText>0,6983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79" w:author="RAFAEL SOTOMAYOR" w:date="2016-12-20T17:07:00Z"/>
              </w:rPr>
            </w:pPr>
            <w:del w:id="6280" w:author="RAFAEL SOTOMAYOR" w:date="2016-12-20T17:07:00Z">
              <w:r w:rsidDel="00C66CF8">
                <w:rPr>
                  <w:sz w:val="16"/>
                  <w:szCs w:val="16"/>
                </w:rPr>
                <w:delText>4,0551</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81" w:author="RAFAEL SOTOMAYOR" w:date="2016-12-20T17:07:00Z"/>
              </w:rPr>
            </w:pPr>
            <w:del w:id="6282" w:author="RAFAEL SOTOMAYOR" w:date="2016-12-20T17:07:00Z">
              <w:r w:rsidDel="00C66CF8">
                <w:rPr>
                  <w:sz w:val="16"/>
                  <w:szCs w:val="16"/>
                </w:rPr>
                <w:delText>97,7508</w:delText>
              </w:r>
            </w:del>
          </w:p>
        </w:tc>
      </w:tr>
      <w:tr w:rsidR="00071D81" w:rsidDel="00C66CF8">
        <w:tblPrEx>
          <w:tblCellMar>
            <w:top w:w="0" w:type="dxa"/>
            <w:left w:w="0" w:type="dxa"/>
            <w:bottom w:w="0" w:type="dxa"/>
            <w:right w:w="0" w:type="dxa"/>
          </w:tblCellMar>
        </w:tblPrEx>
        <w:trPr>
          <w:del w:id="628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284" w:author="RAFAEL SOTOMAYOR" w:date="2016-12-20T17:07:00Z"/>
              </w:rPr>
            </w:pPr>
            <w:del w:id="6285"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86" w:author="RAFAEL SOTOMAYOR" w:date="2016-12-20T17:07:00Z"/>
              </w:rPr>
            </w:pPr>
            <w:del w:id="6287"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88" w:author="RAFAEL SOTOMAYOR" w:date="2016-12-20T17:07:00Z"/>
              </w:rPr>
            </w:pPr>
            <w:del w:id="6289"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90" w:author="RAFAEL SOTOMAYOR" w:date="2016-12-20T17:07:00Z"/>
              </w:rPr>
            </w:pPr>
            <w:del w:id="6291" w:author="RAFAEL SOTOMAYOR" w:date="2016-12-20T17:07:00Z">
              <w:r w:rsidDel="00C66CF8">
                <w:rPr>
                  <w:sz w:val="16"/>
                  <w:szCs w:val="16"/>
                </w:rPr>
                <w:delText>0,00003255</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92" w:author="RAFAEL SOTOMAYOR" w:date="2016-12-20T17:07:00Z"/>
              </w:rPr>
            </w:pPr>
            <w:del w:id="6293" w:author="RAFAEL SOTOMAYOR" w:date="2016-12-20T17:07:00Z">
              <w:r w:rsidDel="00C66CF8">
                <w:rPr>
                  <w:sz w:val="16"/>
                  <w:szCs w:val="16"/>
                </w:rPr>
                <w:delText>0,1172</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94" w:author="RAFAEL SOTOMAYOR" w:date="2016-12-20T17:07:00Z"/>
              </w:rPr>
            </w:pPr>
            <w:del w:id="6295" w:author="RAFAEL SOTOMAYOR" w:date="2016-12-20T17:07:00Z">
              <w:r w:rsidDel="00C66CF8">
                <w:rPr>
                  <w:sz w:val="16"/>
                  <w:szCs w:val="16"/>
                </w:rPr>
                <w:delText>0,3741</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96" w:author="RAFAEL SOTOMAYOR" w:date="2016-12-20T17:07:00Z"/>
              </w:rPr>
            </w:pPr>
            <w:del w:id="6297" w:author="RAFAEL SOTOMAYOR" w:date="2016-12-20T17:07:00Z">
              <w:r w:rsidDel="00C66CF8">
                <w:rPr>
                  <w:sz w:val="16"/>
                  <w:szCs w:val="16"/>
                </w:rPr>
                <w:delText>2,1724</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298" w:author="RAFAEL SOTOMAYOR" w:date="2016-12-20T17:07:00Z"/>
              </w:rPr>
            </w:pPr>
            <w:del w:id="6299" w:author="RAFAEL SOTOMAYOR" w:date="2016-12-20T17:07:00Z">
              <w:r w:rsidDel="00C66CF8">
                <w:rPr>
                  <w:sz w:val="16"/>
                  <w:szCs w:val="16"/>
                </w:rPr>
                <w:delText>52,3665</w:delText>
              </w:r>
            </w:del>
          </w:p>
        </w:tc>
      </w:tr>
      <w:tr w:rsidR="00071D81" w:rsidDel="00C66CF8">
        <w:tblPrEx>
          <w:tblCellMar>
            <w:top w:w="0" w:type="dxa"/>
            <w:left w:w="0" w:type="dxa"/>
            <w:bottom w:w="0" w:type="dxa"/>
            <w:right w:w="0" w:type="dxa"/>
          </w:tblCellMar>
        </w:tblPrEx>
        <w:trPr>
          <w:del w:id="630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301" w:author="RAFAEL SOTOMAYOR" w:date="2016-12-20T17:07:00Z"/>
              </w:rPr>
            </w:pPr>
            <w:del w:id="6302"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03" w:author="RAFAEL SOTOMAYOR" w:date="2016-12-20T17:07:00Z"/>
              </w:rPr>
            </w:pPr>
            <w:del w:id="6304"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05" w:author="RAFAEL SOTOMAYOR" w:date="2016-12-20T17:07:00Z"/>
              </w:rPr>
            </w:pPr>
            <w:del w:id="6306"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07" w:author="RAFAEL SOTOMAYOR" w:date="2016-12-20T17:07:00Z"/>
              </w:rPr>
            </w:pPr>
            <w:del w:id="6308"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09" w:author="RAFAEL SOTOMAYOR" w:date="2016-12-20T17:07:00Z"/>
              </w:rPr>
            </w:pPr>
            <w:del w:id="6310"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11" w:author="RAFAEL SOTOMAYOR" w:date="2016-12-20T17:07:00Z"/>
              </w:rPr>
            </w:pPr>
            <w:del w:id="6312"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13" w:author="RAFAEL SOTOMAYOR" w:date="2016-12-20T17:07:00Z"/>
              </w:rPr>
            </w:pPr>
            <w:del w:id="6314"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15" w:author="RAFAEL SOTOMAYOR" w:date="2016-12-20T17:07:00Z"/>
              </w:rPr>
            </w:pPr>
            <w:del w:id="6316"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6317" w:author="RAFAEL SOTOMAYOR" w:date="2016-12-20T17:07:00Z"/>
        </w:trPr>
        <w:tc>
          <w:tcPr>
            <w:tcW w:w="9540" w:type="dxa"/>
            <w:gridSpan w:val="8"/>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318" w:author="RAFAEL SOTOMAYOR" w:date="2016-12-20T17:07:00Z"/>
              </w:rPr>
            </w:pPr>
            <w:del w:id="6319" w:author="RAFAEL SOTOMAYOR" w:date="2016-12-20T17:07:00Z">
              <w:r w:rsidDel="00C66CF8">
                <w:rPr>
                  <w:b/>
                  <w:color w:val="FFFFFF"/>
                  <w:sz w:val="16"/>
                  <w:szCs w:val="16"/>
                  <w:shd w:val="clear" w:color="auto" w:fill="999999"/>
                </w:rPr>
                <w:delText>Duraznos y Nectarinas</w:delText>
              </w:r>
            </w:del>
          </w:p>
        </w:tc>
      </w:tr>
      <w:tr w:rsidR="00071D81" w:rsidDel="00C66CF8">
        <w:tblPrEx>
          <w:tblCellMar>
            <w:top w:w="0" w:type="dxa"/>
            <w:left w:w="0" w:type="dxa"/>
            <w:bottom w:w="0" w:type="dxa"/>
            <w:right w:w="0" w:type="dxa"/>
          </w:tblCellMar>
        </w:tblPrEx>
        <w:trPr>
          <w:del w:id="6320"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321" w:author="RAFAEL SOTOMAYOR" w:date="2016-12-20T17:07:00Z"/>
              </w:rPr>
            </w:pPr>
            <w:del w:id="6322"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323" w:author="RAFAEL SOTOMAYOR" w:date="2016-12-20T17:07:00Z"/>
              </w:rPr>
            </w:pPr>
            <w:del w:id="6324"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325" w:author="RAFAEL SOTOMAYOR" w:date="2016-12-20T17:07:00Z"/>
              </w:rPr>
            </w:pPr>
            <w:del w:id="6326"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6327" w:author="RAFAEL SOTOMAYOR" w:date="2016-12-20T17:07:00Z"/>
              </w:rPr>
            </w:pPr>
            <w:del w:id="6328"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329" w:author="RAFAEL SOTOMAYOR" w:date="2016-12-20T17:07:00Z"/>
              </w:rPr>
            </w:pPr>
            <w:del w:id="6330"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6331" w:author="RAFAEL SOTOMAYOR" w:date="2016-12-20T17:07:00Z"/>
              </w:rPr>
            </w:pPr>
            <w:del w:id="6332"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333" w:author="RAFAEL SOTOMAYOR" w:date="2016-12-20T17:07:00Z"/>
              </w:rPr>
            </w:pPr>
            <w:del w:id="6334"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335" w:author="RAFAEL SOTOMAYOR" w:date="2016-12-20T17:07:00Z"/>
              </w:rPr>
            </w:pPr>
            <w:del w:id="6336"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337" w:author="RAFAEL SOTOMAYOR" w:date="2016-12-20T17:07:00Z"/>
              </w:rPr>
            </w:pPr>
            <w:del w:id="6338"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339" w:author="RAFAEL SOTOMAYOR" w:date="2016-12-20T17:07:00Z"/>
              </w:rPr>
            </w:pPr>
            <w:del w:id="6340"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341" w:author="RAFAEL SOTOMAYOR" w:date="2016-12-20T17:07:00Z"/>
              </w:rPr>
            </w:pPr>
            <w:del w:id="6342"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343" w:author="RAFAEL SOTOMAYOR" w:date="2016-12-20T17:07:00Z"/>
              </w:rPr>
            </w:pPr>
            <w:del w:id="6344"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345" w:author="RAFAEL SOTOMAYOR" w:date="2016-12-20T17:07:00Z"/>
              </w:rPr>
            </w:pPr>
            <w:del w:id="6346"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347" w:author="RAFAEL SOTOMAYOR" w:date="2016-12-20T17:07:00Z"/>
              </w:rPr>
            </w:pPr>
            <w:del w:id="6348" w:author="RAFAEL SOTOMAYOR" w:date="2016-12-20T17:07:00Z">
              <w:r w:rsidDel="00C66CF8">
                <w:rPr>
                  <w:b/>
                  <w:color w:val="FFFFFF"/>
                  <w:sz w:val="16"/>
                  <w:szCs w:val="16"/>
                  <w:shd w:val="clear" w:color="auto" w:fill="999999"/>
                </w:rPr>
                <w:delText>MByte 20 años</w:delText>
              </w:r>
            </w:del>
          </w:p>
        </w:tc>
      </w:tr>
      <w:tr w:rsidR="00071D81" w:rsidDel="00C66CF8">
        <w:tblPrEx>
          <w:tblCellMar>
            <w:top w:w="0" w:type="dxa"/>
            <w:left w:w="0" w:type="dxa"/>
            <w:bottom w:w="0" w:type="dxa"/>
            <w:right w:w="0" w:type="dxa"/>
          </w:tblCellMar>
        </w:tblPrEx>
        <w:trPr>
          <w:del w:id="634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350" w:author="RAFAEL SOTOMAYOR" w:date="2016-12-20T17:07:00Z"/>
              </w:rPr>
            </w:pPr>
            <w:del w:id="6351"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52" w:author="RAFAEL SOTOMAYOR" w:date="2016-12-20T17:07:00Z"/>
              </w:rPr>
            </w:pPr>
            <w:del w:id="6353"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54" w:author="RAFAEL SOTOMAYOR" w:date="2016-12-20T17:07:00Z"/>
              </w:rPr>
            </w:pPr>
            <w:del w:id="6355"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56" w:author="RAFAEL SOTOMAYOR" w:date="2016-12-20T17:07:00Z"/>
              </w:rPr>
            </w:pPr>
            <w:del w:id="6357"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58" w:author="RAFAEL SOTOMAYOR" w:date="2016-12-20T17:07:00Z"/>
              </w:rPr>
            </w:pPr>
            <w:del w:id="6359"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60" w:author="RAFAEL SOTOMAYOR" w:date="2016-12-20T17:07:00Z"/>
              </w:rPr>
            </w:pPr>
            <w:del w:id="6361"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62" w:author="RAFAEL SOTOMAYOR" w:date="2016-12-20T17:07:00Z"/>
              </w:rPr>
            </w:pPr>
            <w:del w:id="6363"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64" w:author="RAFAEL SOTOMAYOR" w:date="2016-12-20T17:07:00Z"/>
              </w:rPr>
            </w:pPr>
            <w:del w:id="6365"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636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367" w:author="RAFAEL SOTOMAYOR" w:date="2016-12-20T17:07:00Z"/>
              </w:rPr>
            </w:pPr>
            <w:del w:id="6368" w:author="RAFAEL SOTOMAYOR" w:date="2016-12-20T17:07:00Z">
              <w:r w:rsidDel="00C66CF8">
                <w:rPr>
                  <w:sz w:val="16"/>
                  <w:szCs w:val="16"/>
                </w:rPr>
                <w:delText>Drone con Teledetecci</w:delText>
              </w:r>
              <w:r w:rsidDel="00C66CF8">
                <w:rPr>
                  <w:sz w:val="16"/>
                  <w:szCs w:val="16"/>
                </w:rPr>
                <w:delText>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69" w:author="RAFAEL SOTOMAYOR" w:date="2016-12-20T17:07:00Z"/>
              </w:rPr>
            </w:pPr>
            <w:del w:id="6370"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71" w:author="RAFAEL SOTOMAYOR" w:date="2016-12-20T17:07:00Z"/>
              </w:rPr>
            </w:pPr>
            <w:del w:id="6372"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73" w:author="RAFAEL SOTOMAYOR" w:date="2016-12-20T17:07:00Z"/>
              </w:rPr>
            </w:pPr>
            <w:del w:id="6374" w:author="RAFAEL SOTOMAYOR" w:date="2016-12-20T17:07:00Z">
              <w:r w:rsidDel="00C66CF8">
                <w:rPr>
                  <w:sz w:val="16"/>
                  <w:szCs w:val="16"/>
                </w:rPr>
                <w:delText>0,00000556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75" w:author="RAFAEL SOTOMAYOR" w:date="2016-12-20T17:07:00Z"/>
              </w:rPr>
            </w:pPr>
            <w:del w:id="6376" w:author="RAFAEL SOTOMAYOR" w:date="2016-12-20T17:07:00Z">
              <w:r w:rsidDel="00C66CF8">
                <w:rPr>
                  <w:sz w:val="16"/>
                  <w:szCs w:val="16"/>
                </w:rPr>
                <w:delText>0,0200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77" w:author="RAFAEL SOTOMAYOR" w:date="2016-12-20T17:07:00Z"/>
              </w:rPr>
            </w:pPr>
            <w:del w:id="6378" w:author="RAFAEL SOTOMAYOR" w:date="2016-12-20T17:07:00Z">
              <w:r w:rsidDel="00C66CF8">
                <w:rPr>
                  <w:sz w:val="16"/>
                  <w:szCs w:val="16"/>
                </w:rPr>
                <w:delText>0,0638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79" w:author="RAFAEL SOTOMAYOR" w:date="2016-12-20T17:07:00Z"/>
              </w:rPr>
            </w:pPr>
            <w:del w:id="6380" w:author="RAFAEL SOTOMAYOR" w:date="2016-12-20T17:07:00Z">
              <w:r w:rsidDel="00C66CF8">
                <w:rPr>
                  <w:sz w:val="16"/>
                  <w:szCs w:val="16"/>
                </w:rPr>
                <w:delText>0,3708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81" w:author="RAFAEL SOTOMAYOR" w:date="2016-12-20T17:07:00Z"/>
              </w:rPr>
            </w:pPr>
            <w:del w:id="6382" w:author="RAFAEL SOTOMAYOR" w:date="2016-12-20T17:07:00Z">
              <w:r w:rsidDel="00C66CF8">
                <w:rPr>
                  <w:sz w:val="16"/>
                  <w:szCs w:val="16"/>
                </w:rPr>
                <w:delText>8,9372</w:delText>
              </w:r>
            </w:del>
          </w:p>
        </w:tc>
      </w:tr>
      <w:tr w:rsidR="00071D81" w:rsidDel="00C66CF8">
        <w:tblPrEx>
          <w:tblCellMar>
            <w:top w:w="0" w:type="dxa"/>
            <w:left w:w="0" w:type="dxa"/>
            <w:bottom w:w="0" w:type="dxa"/>
            <w:right w:w="0" w:type="dxa"/>
          </w:tblCellMar>
        </w:tblPrEx>
        <w:trPr>
          <w:del w:id="638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384" w:author="RAFAEL SOTOMAYOR" w:date="2016-12-20T17:07:00Z"/>
              </w:rPr>
            </w:pPr>
            <w:del w:id="6385"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86" w:author="RAFAEL SOTOMAYOR" w:date="2016-12-20T17:07:00Z"/>
              </w:rPr>
            </w:pPr>
            <w:del w:id="6387"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88" w:author="RAFAEL SOTOMAYOR" w:date="2016-12-20T17:07:00Z"/>
              </w:rPr>
            </w:pPr>
            <w:del w:id="6389"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90" w:author="RAFAEL SOTOMAYOR" w:date="2016-12-20T17:07:00Z"/>
              </w:rPr>
            </w:pPr>
            <w:del w:id="6391" w:author="RAFAEL SOTOMAYOR" w:date="2016-12-20T17:07:00Z">
              <w:r w:rsidDel="00C66CF8">
                <w:rPr>
                  <w:sz w:val="16"/>
                  <w:szCs w:val="16"/>
                </w:rPr>
                <w:delText>0,00000016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92" w:author="RAFAEL SOTOMAYOR" w:date="2016-12-20T17:07:00Z"/>
              </w:rPr>
            </w:pPr>
            <w:del w:id="6393" w:author="RAFAEL SOTOMAYOR" w:date="2016-12-20T17:07:00Z">
              <w:r w:rsidDel="00C66CF8">
                <w:rPr>
                  <w:sz w:val="16"/>
                  <w:szCs w:val="16"/>
                </w:rPr>
                <w:delText>0,0006</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94" w:author="RAFAEL SOTOMAYOR" w:date="2016-12-20T17:07:00Z"/>
              </w:rPr>
            </w:pPr>
            <w:del w:id="6395" w:author="RAFAEL SOTOMAYOR" w:date="2016-12-20T17:07:00Z">
              <w:r w:rsidDel="00C66CF8">
                <w:rPr>
                  <w:sz w:val="16"/>
                  <w:szCs w:val="16"/>
                </w:rPr>
                <w:delText>0,0019</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96" w:author="RAFAEL SOTOMAYOR" w:date="2016-12-20T17:07:00Z"/>
              </w:rPr>
            </w:pPr>
            <w:del w:id="6397" w:author="RAFAEL SOTOMAYOR" w:date="2016-12-20T17:07:00Z">
              <w:r w:rsidDel="00C66CF8">
                <w:rPr>
                  <w:sz w:val="16"/>
                  <w:szCs w:val="16"/>
                </w:rPr>
                <w:delText>0,0109</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398" w:author="RAFAEL SOTOMAYOR" w:date="2016-12-20T17:07:00Z"/>
              </w:rPr>
            </w:pPr>
            <w:del w:id="6399" w:author="RAFAEL SOTOMAYOR" w:date="2016-12-20T17:07:00Z">
              <w:r w:rsidDel="00C66CF8">
                <w:rPr>
                  <w:sz w:val="16"/>
                  <w:szCs w:val="16"/>
                </w:rPr>
                <w:delText>0,2618</w:delText>
              </w:r>
            </w:del>
          </w:p>
        </w:tc>
      </w:tr>
      <w:tr w:rsidR="00071D81" w:rsidDel="00C66CF8">
        <w:tblPrEx>
          <w:tblCellMar>
            <w:top w:w="0" w:type="dxa"/>
            <w:left w:w="0" w:type="dxa"/>
            <w:bottom w:w="0" w:type="dxa"/>
            <w:right w:w="0" w:type="dxa"/>
          </w:tblCellMar>
        </w:tblPrEx>
        <w:trPr>
          <w:del w:id="640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401" w:author="RAFAEL SOTOMAYOR" w:date="2016-12-20T17:07:00Z"/>
              </w:rPr>
            </w:pPr>
            <w:del w:id="6402"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03" w:author="RAFAEL SOTOMAYOR" w:date="2016-12-20T17:07:00Z"/>
              </w:rPr>
            </w:pPr>
            <w:del w:id="6404"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05" w:author="RAFAEL SOTOMAYOR" w:date="2016-12-20T17:07:00Z"/>
              </w:rPr>
            </w:pPr>
            <w:del w:id="6406"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07" w:author="RAFAEL SOTOMAYOR" w:date="2016-12-20T17:07:00Z"/>
              </w:rPr>
            </w:pPr>
            <w:del w:id="6408"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09" w:author="RAFAEL SOTOMAYOR" w:date="2016-12-20T17:07:00Z"/>
              </w:rPr>
            </w:pPr>
            <w:del w:id="6410"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11" w:author="RAFAEL SOTOMAYOR" w:date="2016-12-20T17:07:00Z"/>
              </w:rPr>
            </w:pPr>
            <w:del w:id="6412"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13" w:author="RAFAEL SOTOMAYOR" w:date="2016-12-20T17:07:00Z"/>
              </w:rPr>
            </w:pPr>
            <w:del w:id="6414"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15" w:author="RAFAEL SOTOMAYOR" w:date="2016-12-20T17:07:00Z"/>
              </w:rPr>
            </w:pPr>
            <w:del w:id="6416"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641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418" w:author="RAFAEL SOTOMAYOR" w:date="2016-12-20T17:07:00Z"/>
              </w:rPr>
            </w:pPr>
            <w:del w:id="6419"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20" w:author="RAFAEL SOTOMAYOR" w:date="2016-12-20T17:07:00Z"/>
              </w:rPr>
            </w:pPr>
            <w:del w:id="6421"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22" w:author="RAFAEL SOTOMAYOR" w:date="2016-12-20T17:07:00Z"/>
              </w:rPr>
            </w:pPr>
            <w:del w:id="6423"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24" w:author="RAFAEL SOTOMAYOR" w:date="2016-12-20T17:07:00Z"/>
              </w:rPr>
            </w:pPr>
            <w:del w:id="6425"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26" w:author="RAFAEL SOTOMAYOR" w:date="2016-12-20T17:07:00Z"/>
              </w:rPr>
            </w:pPr>
            <w:del w:id="6427"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28" w:author="RAFAEL SOTOMAYOR" w:date="2016-12-20T17:07:00Z"/>
              </w:rPr>
            </w:pPr>
            <w:del w:id="6429"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30" w:author="RAFAEL SOTOMAYOR" w:date="2016-12-20T17:07:00Z"/>
              </w:rPr>
            </w:pPr>
            <w:del w:id="6431"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32" w:author="RAFAEL SOTOMAYOR" w:date="2016-12-20T17:07:00Z"/>
              </w:rPr>
            </w:pPr>
            <w:del w:id="6433"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643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435" w:author="RAFAEL SOTOMAYOR" w:date="2016-12-20T17:07:00Z"/>
              </w:rPr>
            </w:pPr>
            <w:del w:id="6436"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37" w:author="RAFAEL SOTOMAYOR" w:date="2016-12-20T17:07:00Z"/>
              </w:rPr>
            </w:pPr>
            <w:del w:id="6438"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39" w:author="RAFAEL SOTOMAYOR" w:date="2016-12-20T17:07:00Z"/>
              </w:rPr>
            </w:pPr>
            <w:del w:id="6440"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41" w:author="RAFAEL SOTOMAYOR" w:date="2016-12-20T17:07:00Z"/>
              </w:rPr>
            </w:pPr>
            <w:del w:id="6442"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43" w:author="RAFAEL SOTOMAYOR" w:date="2016-12-20T17:07:00Z"/>
              </w:rPr>
            </w:pPr>
            <w:del w:id="6444"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45" w:author="RAFAEL SOTOMAYOR" w:date="2016-12-20T17:07:00Z"/>
              </w:rPr>
            </w:pPr>
            <w:del w:id="6446"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47" w:author="RAFAEL SOTOMAYOR" w:date="2016-12-20T17:07:00Z"/>
              </w:rPr>
            </w:pPr>
            <w:del w:id="6448"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49" w:author="RAFAEL SOTOMAYOR" w:date="2016-12-20T17:07:00Z"/>
              </w:rPr>
            </w:pPr>
            <w:del w:id="6450"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645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452" w:author="RAFAEL SOTOMAYOR" w:date="2016-12-20T17:07:00Z"/>
              </w:rPr>
            </w:pPr>
            <w:del w:id="6453"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54" w:author="RAFAEL SOTOMAYOR" w:date="2016-12-20T17:07:00Z"/>
              </w:rPr>
            </w:pPr>
            <w:del w:id="6455"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56" w:author="RAFAEL SOTOMAYOR" w:date="2016-12-20T17:07:00Z"/>
              </w:rPr>
            </w:pPr>
            <w:del w:id="6457"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58" w:author="RAFAEL SOTOMAYOR" w:date="2016-12-20T17:07:00Z"/>
              </w:rPr>
            </w:pPr>
            <w:del w:id="6459"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60" w:author="RAFAEL SOTOMAYOR" w:date="2016-12-20T17:07:00Z"/>
              </w:rPr>
            </w:pPr>
            <w:del w:id="6461"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62" w:author="RAFAEL SOTOMAYOR" w:date="2016-12-20T17:07:00Z"/>
              </w:rPr>
            </w:pPr>
            <w:del w:id="6463"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64" w:author="RAFAEL SOTOMAYOR" w:date="2016-12-20T17:07:00Z"/>
              </w:rPr>
            </w:pPr>
            <w:del w:id="6465"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66" w:author="RAFAEL SOTOMAYOR" w:date="2016-12-20T17:07:00Z"/>
              </w:rPr>
            </w:pPr>
            <w:del w:id="6467"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646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469" w:author="RAFAEL SOTOMAYOR" w:date="2016-12-20T17:07:00Z"/>
              </w:rPr>
            </w:pPr>
            <w:del w:id="6470"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71" w:author="RAFAEL SOTOMAYOR" w:date="2016-12-20T17:07:00Z"/>
              </w:rPr>
            </w:pPr>
            <w:del w:id="6472"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73" w:author="RAFAEL SOTOMAYOR" w:date="2016-12-20T17:07:00Z"/>
              </w:rPr>
            </w:pPr>
            <w:del w:id="6474"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75" w:author="RAFAEL SOTOMAYOR" w:date="2016-12-20T17:07:00Z"/>
              </w:rPr>
            </w:pPr>
            <w:del w:id="6476"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77" w:author="RAFAEL SOTOMAYOR" w:date="2016-12-20T17:07:00Z"/>
              </w:rPr>
            </w:pPr>
            <w:del w:id="6478"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79" w:author="RAFAEL SOTOMAYOR" w:date="2016-12-20T17:07:00Z"/>
              </w:rPr>
            </w:pPr>
            <w:del w:id="6480"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81" w:author="RAFAEL SOTOMAYOR" w:date="2016-12-20T17:07:00Z"/>
              </w:rPr>
            </w:pPr>
            <w:del w:id="6482"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83" w:author="RAFAEL SOTOMAYOR" w:date="2016-12-20T17:07:00Z"/>
              </w:rPr>
            </w:pPr>
            <w:del w:id="6484"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648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486" w:author="RAFAEL SOTOMAYOR" w:date="2016-12-20T17:07:00Z"/>
              </w:rPr>
            </w:pPr>
            <w:del w:id="6487"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88" w:author="RAFAEL SOTOMAYOR" w:date="2016-12-20T17:07:00Z"/>
              </w:rPr>
            </w:pPr>
            <w:del w:id="6489" w:author="RAFAEL SOTOMAYOR" w:date="2016-12-20T17:07:00Z">
              <w:r w:rsidDel="00C66CF8">
                <w:rPr>
                  <w:sz w:val="16"/>
                  <w:szCs w:val="16"/>
                </w:rPr>
                <w:delText>0</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90" w:author="RAFAEL SOTOMAYOR" w:date="2016-12-20T17:07:00Z"/>
              </w:rPr>
            </w:pPr>
            <w:del w:id="6491"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92" w:author="RAFAEL SOTOMAYOR" w:date="2016-12-20T17:07:00Z"/>
              </w:rPr>
            </w:pPr>
            <w:del w:id="6493" w:author="RAFAEL SOTOMAYOR" w:date="2016-12-20T17:07:00Z">
              <w:r w:rsidDel="00C66CF8">
                <w:rPr>
                  <w:sz w:val="16"/>
                  <w:szCs w:val="16"/>
                </w:rPr>
                <w:delText>0,00000000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94" w:author="RAFAEL SOTOMAYOR" w:date="2016-12-20T17:07:00Z"/>
              </w:rPr>
            </w:pPr>
            <w:del w:id="6495" w:author="RAFAEL SOTOMAYOR" w:date="2016-12-20T17:07:00Z">
              <w:r w:rsidDel="00C66CF8">
                <w:rPr>
                  <w:sz w:val="16"/>
                  <w:szCs w:val="16"/>
                </w:rPr>
                <w:delText>0,0000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96" w:author="RAFAEL SOTOMAYOR" w:date="2016-12-20T17:07:00Z"/>
              </w:rPr>
            </w:pPr>
            <w:del w:id="6497" w:author="RAFAEL SOTOMAYOR" w:date="2016-12-20T17:07:00Z">
              <w:r w:rsidDel="00C66CF8">
                <w:rPr>
                  <w:sz w:val="16"/>
                  <w:szCs w:val="16"/>
                </w:rPr>
                <w:delText>0,0000</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498" w:author="RAFAEL SOTOMAYOR" w:date="2016-12-20T17:07:00Z"/>
              </w:rPr>
            </w:pPr>
            <w:del w:id="6499" w:author="RAFAEL SOTOMAYOR" w:date="2016-12-20T17:07:00Z">
              <w:r w:rsidDel="00C66CF8">
                <w:rPr>
                  <w:sz w:val="16"/>
                  <w:szCs w:val="16"/>
                </w:rPr>
                <w:delText>0,0000</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00" w:author="RAFAEL SOTOMAYOR" w:date="2016-12-20T17:07:00Z"/>
              </w:rPr>
            </w:pPr>
            <w:del w:id="6501" w:author="RAFAEL SOTOMAYOR" w:date="2016-12-20T17:07:00Z">
              <w:r w:rsidDel="00C66CF8">
                <w:rPr>
                  <w:sz w:val="16"/>
                  <w:szCs w:val="16"/>
                </w:rPr>
                <w:delText>0,0000</w:delText>
              </w:r>
            </w:del>
          </w:p>
        </w:tc>
      </w:tr>
      <w:tr w:rsidR="00071D81" w:rsidDel="00C66CF8">
        <w:tblPrEx>
          <w:tblCellMar>
            <w:top w:w="0" w:type="dxa"/>
            <w:left w:w="0" w:type="dxa"/>
            <w:bottom w:w="0" w:type="dxa"/>
            <w:right w:w="0" w:type="dxa"/>
          </w:tblCellMar>
        </w:tblPrEx>
        <w:trPr>
          <w:del w:id="650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503" w:author="RAFAEL SOTOMAYOR" w:date="2016-12-20T17:07:00Z"/>
              </w:rPr>
            </w:pPr>
            <w:del w:id="6504"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05" w:author="RAFAEL SOTOMAYOR" w:date="2016-12-20T17:07:00Z"/>
              </w:rPr>
            </w:pPr>
            <w:del w:id="6506" w:author="RAFAEL SOTOMAYOR" w:date="2016-12-20T17:07:00Z">
              <w:r w:rsidDel="00C66CF8">
                <w:rPr>
                  <w:sz w:val="16"/>
                  <w:szCs w:val="16"/>
                </w:rPr>
                <w:delText>0</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07" w:author="RAFAEL SOTOMAYOR" w:date="2016-12-20T17:07:00Z"/>
              </w:rPr>
            </w:pPr>
            <w:del w:id="6508"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09" w:author="RAFAEL SOTOMAYOR" w:date="2016-12-20T17:07:00Z"/>
              </w:rPr>
            </w:pPr>
            <w:del w:id="6510" w:author="RAFAEL SOTOMAYOR" w:date="2016-12-20T17:07:00Z">
              <w:r w:rsidDel="00C66CF8">
                <w:rPr>
                  <w:sz w:val="16"/>
                  <w:szCs w:val="16"/>
                </w:rPr>
                <w:delText>0,00000000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11" w:author="RAFAEL SOTOMAYOR" w:date="2016-12-20T17:07:00Z"/>
              </w:rPr>
            </w:pPr>
            <w:del w:id="6512" w:author="RAFAEL SOTOMAYOR" w:date="2016-12-20T17:07:00Z">
              <w:r w:rsidDel="00C66CF8">
                <w:rPr>
                  <w:sz w:val="16"/>
                  <w:szCs w:val="16"/>
                </w:rPr>
                <w:delText>0,0000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13" w:author="RAFAEL SOTOMAYOR" w:date="2016-12-20T17:07:00Z"/>
              </w:rPr>
            </w:pPr>
            <w:del w:id="6514" w:author="RAFAEL SOTOMAYOR" w:date="2016-12-20T17:07:00Z">
              <w:r w:rsidDel="00C66CF8">
                <w:rPr>
                  <w:sz w:val="16"/>
                  <w:szCs w:val="16"/>
                </w:rPr>
                <w:delText>0,0000</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15" w:author="RAFAEL SOTOMAYOR" w:date="2016-12-20T17:07:00Z"/>
              </w:rPr>
            </w:pPr>
            <w:del w:id="6516" w:author="RAFAEL SOTOMAYOR" w:date="2016-12-20T17:07:00Z">
              <w:r w:rsidDel="00C66CF8">
                <w:rPr>
                  <w:sz w:val="16"/>
                  <w:szCs w:val="16"/>
                </w:rPr>
                <w:delText>0,0000</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17" w:author="RAFAEL SOTOMAYOR" w:date="2016-12-20T17:07:00Z"/>
              </w:rPr>
            </w:pPr>
            <w:del w:id="6518" w:author="RAFAEL SOTOMAYOR" w:date="2016-12-20T17:07:00Z">
              <w:r w:rsidDel="00C66CF8">
                <w:rPr>
                  <w:sz w:val="16"/>
                  <w:szCs w:val="16"/>
                </w:rPr>
                <w:delText>0,0000</w:delText>
              </w:r>
            </w:del>
          </w:p>
        </w:tc>
      </w:tr>
      <w:tr w:rsidR="00071D81" w:rsidDel="00C66CF8">
        <w:tblPrEx>
          <w:tblCellMar>
            <w:top w:w="0" w:type="dxa"/>
            <w:left w:w="0" w:type="dxa"/>
            <w:bottom w:w="0" w:type="dxa"/>
            <w:right w:w="0" w:type="dxa"/>
          </w:tblCellMar>
        </w:tblPrEx>
        <w:trPr>
          <w:del w:id="651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520" w:author="RAFAEL SOTOMAYOR" w:date="2016-12-20T17:07:00Z"/>
              </w:rPr>
            </w:pPr>
            <w:del w:id="6521"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22" w:author="RAFAEL SOTOMAYOR" w:date="2016-12-20T17:07:00Z"/>
              </w:rPr>
            </w:pPr>
            <w:del w:id="6523"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24" w:author="RAFAEL SOTOMAYOR" w:date="2016-12-20T17:07:00Z"/>
              </w:rPr>
            </w:pPr>
            <w:del w:id="6525"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26" w:author="RAFAEL SOTOMAYOR" w:date="2016-12-20T17:07:00Z"/>
              </w:rPr>
            </w:pPr>
            <w:del w:id="6527"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28" w:author="RAFAEL SOTOMAYOR" w:date="2016-12-20T17:07:00Z"/>
              </w:rPr>
            </w:pPr>
            <w:del w:id="6529"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30" w:author="RAFAEL SOTOMAYOR" w:date="2016-12-20T17:07:00Z"/>
              </w:rPr>
            </w:pPr>
            <w:del w:id="6531"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32" w:author="RAFAEL SOTOMAYOR" w:date="2016-12-20T17:07:00Z"/>
              </w:rPr>
            </w:pPr>
            <w:del w:id="6533"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34" w:author="RAFAEL SOTOMAYOR" w:date="2016-12-20T17:07:00Z"/>
              </w:rPr>
            </w:pPr>
            <w:del w:id="6535"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6536" w:author="RAFAEL SOTOMAYOR" w:date="2016-12-20T17:07:00Z"/>
        </w:trPr>
        <w:tc>
          <w:tcPr>
            <w:tcW w:w="9540" w:type="dxa"/>
            <w:gridSpan w:val="8"/>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537" w:author="RAFAEL SOTOMAYOR" w:date="2016-12-20T17:07:00Z"/>
              </w:rPr>
            </w:pPr>
            <w:del w:id="6538" w:author="RAFAEL SOTOMAYOR" w:date="2016-12-20T17:07:00Z">
              <w:r w:rsidDel="00C66CF8">
                <w:rPr>
                  <w:b/>
                  <w:color w:val="FFFFFF"/>
                  <w:sz w:val="16"/>
                  <w:szCs w:val="16"/>
                  <w:shd w:val="clear" w:color="auto" w:fill="999999"/>
                </w:rPr>
                <w:delText>Kiwi</w:delText>
              </w:r>
            </w:del>
          </w:p>
        </w:tc>
      </w:tr>
      <w:tr w:rsidR="00071D81" w:rsidDel="00C66CF8">
        <w:tblPrEx>
          <w:tblCellMar>
            <w:top w:w="0" w:type="dxa"/>
            <w:left w:w="0" w:type="dxa"/>
            <w:bottom w:w="0" w:type="dxa"/>
            <w:right w:w="0" w:type="dxa"/>
          </w:tblCellMar>
        </w:tblPrEx>
        <w:trPr>
          <w:del w:id="6539"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540" w:author="RAFAEL SOTOMAYOR" w:date="2016-12-20T17:07:00Z"/>
              </w:rPr>
            </w:pPr>
            <w:del w:id="6541"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542" w:author="RAFAEL SOTOMAYOR" w:date="2016-12-20T17:07:00Z"/>
              </w:rPr>
            </w:pPr>
            <w:del w:id="6543"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544" w:author="RAFAEL SOTOMAYOR" w:date="2016-12-20T17:07:00Z"/>
              </w:rPr>
            </w:pPr>
            <w:del w:id="6545"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6546" w:author="RAFAEL SOTOMAYOR" w:date="2016-12-20T17:07:00Z"/>
              </w:rPr>
            </w:pPr>
            <w:del w:id="6547"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548" w:author="RAFAEL SOTOMAYOR" w:date="2016-12-20T17:07:00Z"/>
              </w:rPr>
            </w:pPr>
            <w:del w:id="6549"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6550" w:author="RAFAEL SOTOMAYOR" w:date="2016-12-20T17:07:00Z"/>
              </w:rPr>
            </w:pPr>
            <w:del w:id="6551"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552" w:author="RAFAEL SOTOMAYOR" w:date="2016-12-20T17:07:00Z"/>
              </w:rPr>
            </w:pPr>
            <w:del w:id="6553"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554" w:author="RAFAEL SOTOMAYOR" w:date="2016-12-20T17:07:00Z"/>
              </w:rPr>
            </w:pPr>
            <w:del w:id="6555"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556" w:author="RAFAEL SOTOMAYOR" w:date="2016-12-20T17:07:00Z"/>
              </w:rPr>
            </w:pPr>
            <w:del w:id="6557"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558" w:author="RAFAEL SOTOMAYOR" w:date="2016-12-20T17:07:00Z"/>
              </w:rPr>
            </w:pPr>
            <w:del w:id="6559" w:author="RAFAEL SOTOMAYOR" w:date="2016-12-20T17:07:00Z">
              <w:r w:rsidDel="00C66CF8">
                <w:rPr>
                  <w:b/>
                  <w:color w:val="FFFFFF"/>
                  <w:sz w:val="16"/>
                  <w:szCs w:val="16"/>
                  <w:shd w:val="clear" w:color="auto" w:fill="999999"/>
                </w:rPr>
                <w:delText>MByte 5 a</w:delText>
              </w:r>
              <w:r w:rsidDel="00C66CF8">
                <w:rPr>
                  <w:b/>
                  <w:color w:val="FFFFFF"/>
                  <w:sz w:val="16"/>
                  <w:szCs w:val="16"/>
                  <w:shd w:val="clear" w:color="auto" w:fill="999999"/>
                </w:rPr>
                <w:delText>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560" w:author="RAFAEL SOTOMAYOR" w:date="2016-12-20T17:07:00Z"/>
              </w:rPr>
            </w:pPr>
            <w:del w:id="6561"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562" w:author="RAFAEL SOTOMAYOR" w:date="2016-12-20T17:07:00Z"/>
              </w:rPr>
            </w:pPr>
            <w:del w:id="6563"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564" w:author="RAFAEL SOTOMAYOR" w:date="2016-12-20T17:07:00Z"/>
              </w:rPr>
            </w:pPr>
            <w:del w:id="6565"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566" w:author="RAFAEL SOTOMAYOR" w:date="2016-12-20T17:07:00Z"/>
              </w:rPr>
            </w:pPr>
            <w:del w:id="6567" w:author="RAFAEL SOTOMAYOR" w:date="2016-12-20T17:07:00Z">
              <w:r w:rsidDel="00C66CF8">
                <w:rPr>
                  <w:b/>
                  <w:color w:val="FFFFFF"/>
                  <w:sz w:val="16"/>
                  <w:szCs w:val="16"/>
                  <w:shd w:val="clear" w:color="auto" w:fill="999999"/>
                </w:rPr>
                <w:delText>MByte 20 años</w:delText>
              </w:r>
            </w:del>
          </w:p>
        </w:tc>
      </w:tr>
      <w:tr w:rsidR="00071D81" w:rsidDel="00C66CF8">
        <w:tblPrEx>
          <w:tblCellMar>
            <w:top w:w="0" w:type="dxa"/>
            <w:left w:w="0" w:type="dxa"/>
            <w:bottom w:w="0" w:type="dxa"/>
            <w:right w:w="0" w:type="dxa"/>
          </w:tblCellMar>
        </w:tblPrEx>
        <w:trPr>
          <w:del w:id="656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569" w:author="RAFAEL SOTOMAYOR" w:date="2016-12-20T17:07:00Z"/>
              </w:rPr>
            </w:pPr>
            <w:del w:id="6570"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71" w:author="RAFAEL SOTOMAYOR" w:date="2016-12-20T17:07:00Z"/>
              </w:rPr>
            </w:pPr>
            <w:del w:id="6572"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73" w:author="RAFAEL SOTOMAYOR" w:date="2016-12-20T17:07:00Z"/>
              </w:rPr>
            </w:pPr>
            <w:del w:id="6574"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75" w:author="RAFAEL SOTOMAYOR" w:date="2016-12-20T17:07:00Z"/>
              </w:rPr>
            </w:pPr>
            <w:del w:id="6576"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77" w:author="RAFAEL SOTOMAYOR" w:date="2016-12-20T17:07:00Z"/>
              </w:rPr>
            </w:pPr>
            <w:del w:id="6578"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79" w:author="RAFAEL SOTOMAYOR" w:date="2016-12-20T17:07:00Z"/>
              </w:rPr>
            </w:pPr>
            <w:del w:id="6580"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81" w:author="RAFAEL SOTOMAYOR" w:date="2016-12-20T17:07:00Z"/>
              </w:rPr>
            </w:pPr>
            <w:del w:id="6582"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83" w:author="RAFAEL SOTOMAYOR" w:date="2016-12-20T17:07:00Z"/>
              </w:rPr>
            </w:pPr>
            <w:del w:id="6584"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658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586" w:author="RAFAEL SOTOMAYOR" w:date="2016-12-20T17:07:00Z"/>
              </w:rPr>
            </w:pPr>
            <w:del w:id="6587"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88" w:author="RAFAEL SOTOMAYOR" w:date="2016-12-20T17:07:00Z"/>
              </w:rPr>
            </w:pPr>
            <w:del w:id="6589"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90" w:author="RAFAEL SOTOMAYOR" w:date="2016-12-20T17:07:00Z"/>
              </w:rPr>
            </w:pPr>
            <w:del w:id="6591"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92" w:author="RAFAEL SOTOMAYOR" w:date="2016-12-20T17:07:00Z"/>
              </w:rPr>
            </w:pPr>
            <w:del w:id="6593" w:author="RAFAEL SOTOMAYOR" w:date="2016-12-20T17:07:00Z">
              <w:r w:rsidDel="00C66CF8">
                <w:rPr>
                  <w:sz w:val="16"/>
                  <w:szCs w:val="16"/>
                </w:rPr>
                <w:delText>0,00000556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94" w:author="RAFAEL SOTOMAYOR" w:date="2016-12-20T17:07:00Z"/>
              </w:rPr>
            </w:pPr>
            <w:del w:id="6595" w:author="RAFAEL SOTOMAYOR" w:date="2016-12-20T17:07:00Z">
              <w:r w:rsidDel="00C66CF8">
                <w:rPr>
                  <w:sz w:val="16"/>
                  <w:szCs w:val="16"/>
                </w:rPr>
                <w:delText>0,0200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96" w:author="RAFAEL SOTOMAYOR" w:date="2016-12-20T17:07:00Z"/>
              </w:rPr>
            </w:pPr>
            <w:del w:id="6597" w:author="RAFAEL SOTOMAYOR" w:date="2016-12-20T17:07:00Z">
              <w:r w:rsidDel="00C66CF8">
                <w:rPr>
                  <w:sz w:val="16"/>
                  <w:szCs w:val="16"/>
                </w:rPr>
                <w:delText>0,0638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598" w:author="RAFAEL SOTOMAYOR" w:date="2016-12-20T17:07:00Z"/>
              </w:rPr>
            </w:pPr>
            <w:del w:id="6599" w:author="RAFAEL SOTOMAYOR" w:date="2016-12-20T17:07:00Z">
              <w:r w:rsidDel="00C66CF8">
                <w:rPr>
                  <w:sz w:val="16"/>
                  <w:szCs w:val="16"/>
                </w:rPr>
                <w:delText>0,3708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00" w:author="RAFAEL SOTOMAYOR" w:date="2016-12-20T17:07:00Z"/>
              </w:rPr>
            </w:pPr>
            <w:del w:id="6601" w:author="RAFAEL SOTOMAYOR" w:date="2016-12-20T17:07:00Z">
              <w:r w:rsidDel="00C66CF8">
                <w:rPr>
                  <w:sz w:val="16"/>
                  <w:szCs w:val="16"/>
                </w:rPr>
                <w:delText>8,9372</w:delText>
              </w:r>
            </w:del>
          </w:p>
        </w:tc>
      </w:tr>
      <w:tr w:rsidR="00071D81" w:rsidDel="00C66CF8">
        <w:tblPrEx>
          <w:tblCellMar>
            <w:top w:w="0" w:type="dxa"/>
            <w:left w:w="0" w:type="dxa"/>
            <w:bottom w:w="0" w:type="dxa"/>
            <w:right w:w="0" w:type="dxa"/>
          </w:tblCellMar>
        </w:tblPrEx>
        <w:trPr>
          <w:del w:id="660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603" w:author="RAFAEL SOTOMAYOR" w:date="2016-12-20T17:07:00Z"/>
              </w:rPr>
            </w:pPr>
            <w:del w:id="6604"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05" w:author="RAFAEL SOTOMAYOR" w:date="2016-12-20T17:07:00Z"/>
              </w:rPr>
            </w:pPr>
            <w:del w:id="6606"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07" w:author="RAFAEL SOTOMAYOR" w:date="2016-12-20T17:07:00Z"/>
              </w:rPr>
            </w:pPr>
            <w:del w:id="6608"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09" w:author="RAFAEL SOTOMAYOR" w:date="2016-12-20T17:07:00Z"/>
              </w:rPr>
            </w:pPr>
            <w:del w:id="6610" w:author="RAFAEL SOTOMAYOR" w:date="2016-12-20T17:07:00Z">
              <w:r w:rsidDel="00C66CF8">
                <w:rPr>
                  <w:sz w:val="16"/>
                  <w:szCs w:val="16"/>
                </w:rPr>
                <w:delText>0,00000016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11" w:author="RAFAEL SOTOMAYOR" w:date="2016-12-20T17:07:00Z"/>
              </w:rPr>
            </w:pPr>
            <w:del w:id="6612" w:author="RAFAEL SOTOMAYOR" w:date="2016-12-20T17:07:00Z">
              <w:r w:rsidDel="00C66CF8">
                <w:rPr>
                  <w:sz w:val="16"/>
                  <w:szCs w:val="16"/>
                </w:rPr>
                <w:delText>0,0006</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13" w:author="RAFAEL SOTOMAYOR" w:date="2016-12-20T17:07:00Z"/>
              </w:rPr>
            </w:pPr>
            <w:del w:id="6614" w:author="RAFAEL SOTOMAYOR" w:date="2016-12-20T17:07:00Z">
              <w:r w:rsidDel="00C66CF8">
                <w:rPr>
                  <w:sz w:val="16"/>
                  <w:szCs w:val="16"/>
                </w:rPr>
                <w:delText>0,0019</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15" w:author="RAFAEL SOTOMAYOR" w:date="2016-12-20T17:07:00Z"/>
              </w:rPr>
            </w:pPr>
            <w:del w:id="6616" w:author="RAFAEL SOTOMAYOR" w:date="2016-12-20T17:07:00Z">
              <w:r w:rsidDel="00C66CF8">
                <w:rPr>
                  <w:sz w:val="16"/>
                  <w:szCs w:val="16"/>
                </w:rPr>
                <w:delText>0,0109</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17" w:author="RAFAEL SOTOMAYOR" w:date="2016-12-20T17:07:00Z"/>
              </w:rPr>
            </w:pPr>
            <w:del w:id="6618" w:author="RAFAEL SOTOMAYOR" w:date="2016-12-20T17:07:00Z">
              <w:r w:rsidDel="00C66CF8">
                <w:rPr>
                  <w:sz w:val="16"/>
                  <w:szCs w:val="16"/>
                </w:rPr>
                <w:delText>0,2618</w:delText>
              </w:r>
            </w:del>
          </w:p>
        </w:tc>
      </w:tr>
      <w:tr w:rsidR="00071D81" w:rsidDel="00C66CF8">
        <w:tblPrEx>
          <w:tblCellMar>
            <w:top w:w="0" w:type="dxa"/>
            <w:left w:w="0" w:type="dxa"/>
            <w:bottom w:w="0" w:type="dxa"/>
            <w:right w:w="0" w:type="dxa"/>
          </w:tblCellMar>
        </w:tblPrEx>
        <w:trPr>
          <w:del w:id="661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620" w:author="RAFAEL SOTOMAYOR" w:date="2016-12-20T17:07:00Z"/>
              </w:rPr>
            </w:pPr>
            <w:del w:id="6621"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22" w:author="RAFAEL SOTOMAYOR" w:date="2016-12-20T17:07:00Z"/>
              </w:rPr>
            </w:pPr>
            <w:del w:id="6623"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24" w:author="RAFAEL SOTOMAYOR" w:date="2016-12-20T17:07:00Z"/>
              </w:rPr>
            </w:pPr>
            <w:del w:id="6625"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26" w:author="RAFAEL SOTOMAYOR" w:date="2016-12-20T17:07:00Z"/>
              </w:rPr>
            </w:pPr>
            <w:del w:id="6627"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28" w:author="RAFAEL SOTOMAYOR" w:date="2016-12-20T17:07:00Z"/>
              </w:rPr>
            </w:pPr>
            <w:del w:id="6629"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30" w:author="RAFAEL SOTOMAYOR" w:date="2016-12-20T17:07:00Z"/>
              </w:rPr>
            </w:pPr>
            <w:del w:id="6631"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32" w:author="RAFAEL SOTOMAYOR" w:date="2016-12-20T17:07:00Z"/>
              </w:rPr>
            </w:pPr>
            <w:del w:id="6633"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34" w:author="RAFAEL SOTOMAYOR" w:date="2016-12-20T17:07:00Z"/>
              </w:rPr>
            </w:pPr>
            <w:del w:id="6635"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663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637" w:author="RAFAEL SOTOMAYOR" w:date="2016-12-20T17:07:00Z"/>
              </w:rPr>
            </w:pPr>
            <w:del w:id="6638"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39" w:author="RAFAEL SOTOMAYOR" w:date="2016-12-20T17:07:00Z"/>
              </w:rPr>
            </w:pPr>
            <w:del w:id="6640"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41" w:author="RAFAEL SOTOMAYOR" w:date="2016-12-20T17:07:00Z"/>
              </w:rPr>
            </w:pPr>
            <w:del w:id="6642"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43" w:author="RAFAEL SOTOMAYOR" w:date="2016-12-20T17:07:00Z"/>
              </w:rPr>
            </w:pPr>
            <w:del w:id="6644"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45" w:author="RAFAEL SOTOMAYOR" w:date="2016-12-20T17:07:00Z"/>
              </w:rPr>
            </w:pPr>
            <w:del w:id="6646"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47" w:author="RAFAEL SOTOMAYOR" w:date="2016-12-20T17:07:00Z"/>
              </w:rPr>
            </w:pPr>
            <w:del w:id="6648"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49" w:author="RAFAEL SOTOMAYOR" w:date="2016-12-20T17:07:00Z"/>
              </w:rPr>
            </w:pPr>
            <w:del w:id="6650"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51" w:author="RAFAEL SOTOMAYOR" w:date="2016-12-20T17:07:00Z"/>
              </w:rPr>
            </w:pPr>
            <w:del w:id="6652"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665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654" w:author="RAFAEL SOTOMAYOR" w:date="2016-12-20T17:07:00Z"/>
              </w:rPr>
            </w:pPr>
            <w:del w:id="6655"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56" w:author="RAFAEL SOTOMAYOR" w:date="2016-12-20T17:07:00Z"/>
              </w:rPr>
            </w:pPr>
            <w:del w:id="6657"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58" w:author="RAFAEL SOTOMAYOR" w:date="2016-12-20T17:07:00Z"/>
              </w:rPr>
            </w:pPr>
            <w:del w:id="6659"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60" w:author="RAFAEL SOTOMAYOR" w:date="2016-12-20T17:07:00Z"/>
              </w:rPr>
            </w:pPr>
            <w:del w:id="6661"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62" w:author="RAFAEL SOTOMAYOR" w:date="2016-12-20T17:07:00Z"/>
              </w:rPr>
            </w:pPr>
            <w:del w:id="6663"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64" w:author="RAFAEL SOTOMAYOR" w:date="2016-12-20T17:07:00Z"/>
              </w:rPr>
            </w:pPr>
            <w:del w:id="6665"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66" w:author="RAFAEL SOTOMAYOR" w:date="2016-12-20T17:07:00Z"/>
              </w:rPr>
            </w:pPr>
            <w:del w:id="6667"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68" w:author="RAFAEL SOTOMAYOR" w:date="2016-12-20T17:07:00Z"/>
              </w:rPr>
            </w:pPr>
            <w:del w:id="6669"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667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671" w:author="RAFAEL SOTOMAYOR" w:date="2016-12-20T17:07:00Z"/>
              </w:rPr>
            </w:pPr>
            <w:del w:id="6672"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73" w:author="RAFAEL SOTOMAYOR" w:date="2016-12-20T17:07:00Z"/>
              </w:rPr>
            </w:pPr>
            <w:del w:id="6674"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75" w:author="RAFAEL SOTOMAYOR" w:date="2016-12-20T17:07:00Z"/>
              </w:rPr>
            </w:pPr>
            <w:del w:id="6676"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77" w:author="RAFAEL SOTOMAYOR" w:date="2016-12-20T17:07:00Z"/>
              </w:rPr>
            </w:pPr>
            <w:del w:id="6678"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79" w:author="RAFAEL SOTOMAYOR" w:date="2016-12-20T17:07:00Z"/>
              </w:rPr>
            </w:pPr>
            <w:del w:id="6680"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81" w:author="RAFAEL SOTOMAYOR" w:date="2016-12-20T17:07:00Z"/>
              </w:rPr>
            </w:pPr>
            <w:del w:id="6682"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83" w:author="RAFAEL SOTOMAYOR" w:date="2016-12-20T17:07:00Z"/>
              </w:rPr>
            </w:pPr>
            <w:del w:id="6684"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85" w:author="RAFAEL SOTOMAYOR" w:date="2016-12-20T17:07:00Z"/>
              </w:rPr>
            </w:pPr>
            <w:del w:id="6686"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668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688" w:author="RAFAEL SOTOMAYOR" w:date="2016-12-20T17:07:00Z"/>
              </w:rPr>
            </w:pPr>
            <w:del w:id="6689"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90" w:author="RAFAEL SOTOMAYOR" w:date="2016-12-20T17:07:00Z"/>
              </w:rPr>
            </w:pPr>
            <w:del w:id="6691"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92" w:author="RAFAEL SOTOMAYOR" w:date="2016-12-20T17:07:00Z"/>
              </w:rPr>
            </w:pPr>
            <w:del w:id="6693"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94" w:author="RAFAEL SOTOMAYOR" w:date="2016-12-20T17:07:00Z"/>
              </w:rPr>
            </w:pPr>
            <w:del w:id="6695"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96" w:author="RAFAEL SOTOMAYOR" w:date="2016-12-20T17:07:00Z"/>
              </w:rPr>
            </w:pPr>
            <w:del w:id="6697"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698" w:author="RAFAEL SOTOMAYOR" w:date="2016-12-20T17:07:00Z"/>
              </w:rPr>
            </w:pPr>
            <w:del w:id="6699"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00" w:author="RAFAEL SOTOMAYOR" w:date="2016-12-20T17:07:00Z"/>
              </w:rPr>
            </w:pPr>
            <w:del w:id="6701"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02" w:author="RAFAEL SOTOMAYOR" w:date="2016-12-20T17:07:00Z"/>
              </w:rPr>
            </w:pPr>
            <w:del w:id="6703"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670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705" w:author="RAFAEL SOTOMAYOR" w:date="2016-12-20T17:07:00Z"/>
              </w:rPr>
            </w:pPr>
            <w:del w:id="6706"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07" w:author="RAFAEL SOTOMAYOR" w:date="2016-12-20T17:07:00Z"/>
              </w:rPr>
            </w:pPr>
            <w:del w:id="6708"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09" w:author="RAFAEL SOTOMAYOR" w:date="2016-12-20T17:07:00Z"/>
              </w:rPr>
            </w:pPr>
            <w:del w:id="6710"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11" w:author="RAFAEL SOTOMAYOR" w:date="2016-12-20T17:07:00Z"/>
              </w:rPr>
            </w:pPr>
            <w:del w:id="6712" w:author="RAFAEL SOTOMAYOR" w:date="2016-12-20T17:07:00Z">
              <w:r w:rsidDel="00C66CF8">
                <w:rPr>
                  <w:sz w:val="16"/>
                  <w:szCs w:val="16"/>
                </w:rPr>
                <w:delText>0,00015191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13" w:author="RAFAEL SOTOMAYOR" w:date="2016-12-20T17:07:00Z"/>
              </w:rPr>
            </w:pPr>
            <w:del w:id="6714" w:author="RAFAEL SOTOMAYOR" w:date="2016-12-20T17:07:00Z">
              <w:r w:rsidDel="00C66CF8">
                <w:rPr>
                  <w:sz w:val="16"/>
                  <w:szCs w:val="16"/>
                </w:rPr>
                <w:delText>0,5469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15" w:author="RAFAEL SOTOMAYOR" w:date="2016-12-20T17:07:00Z"/>
              </w:rPr>
            </w:pPr>
            <w:del w:id="6716" w:author="RAFAEL SOTOMAYOR" w:date="2016-12-20T17:07:00Z">
              <w:r w:rsidDel="00C66CF8">
                <w:rPr>
                  <w:sz w:val="16"/>
                  <w:szCs w:val="16"/>
                </w:rPr>
                <w:delText>1,7458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17" w:author="RAFAEL SOTOMAYOR" w:date="2016-12-20T17:07:00Z"/>
              </w:rPr>
            </w:pPr>
            <w:del w:id="6718" w:author="RAFAEL SOTOMAYOR" w:date="2016-12-20T17:07:00Z">
              <w:r w:rsidDel="00C66CF8">
                <w:rPr>
                  <w:sz w:val="16"/>
                  <w:szCs w:val="16"/>
                </w:rPr>
                <w:delText>10,1378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19" w:author="RAFAEL SOTOMAYOR" w:date="2016-12-20T17:07:00Z"/>
              </w:rPr>
            </w:pPr>
            <w:del w:id="6720" w:author="RAFAEL SOTOMAYOR" w:date="2016-12-20T17:07:00Z">
              <w:r w:rsidDel="00C66CF8">
                <w:rPr>
                  <w:sz w:val="16"/>
                  <w:szCs w:val="16"/>
                </w:rPr>
                <w:delText>244,3769</w:delText>
              </w:r>
            </w:del>
          </w:p>
        </w:tc>
      </w:tr>
      <w:tr w:rsidR="00071D81" w:rsidDel="00C66CF8">
        <w:tblPrEx>
          <w:tblCellMar>
            <w:top w:w="0" w:type="dxa"/>
            <w:left w:w="0" w:type="dxa"/>
            <w:bottom w:w="0" w:type="dxa"/>
            <w:right w:w="0" w:type="dxa"/>
          </w:tblCellMar>
        </w:tblPrEx>
        <w:trPr>
          <w:del w:id="672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722" w:author="RAFAEL SOTOMAYOR" w:date="2016-12-20T17:07:00Z"/>
              </w:rPr>
            </w:pPr>
            <w:del w:id="6723" w:author="RAFAEL SOTOMAYOR" w:date="2016-12-20T17:07:00Z">
              <w:r w:rsidDel="00C66CF8">
                <w:rPr>
                  <w:sz w:val="16"/>
                  <w:szCs w:val="16"/>
                </w:rPr>
                <w:lastRenderedPageBreak/>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24" w:author="RAFAEL SOTOMAYOR" w:date="2016-12-20T17:07:00Z"/>
              </w:rPr>
            </w:pPr>
            <w:del w:id="6725"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26" w:author="RAFAEL SOTOMAYOR" w:date="2016-12-20T17:07:00Z"/>
              </w:rPr>
            </w:pPr>
            <w:del w:id="6727"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28" w:author="RAFAEL SOTOMAYOR" w:date="2016-12-20T17:07:00Z"/>
              </w:rPr>
            </w:pPr>
            <w:del w:id="6729" w:author="RAFAEL SOTOMAYOR" w:date="2016-12-20T17:07:00Z">
              <w:r w:rsidDel="00C66CF8">
                <w:rPr>
                  <w:sz w:val="16"/>
                  <w:szCs w:val="16"/>
                </w:rPr>
                <w:delText>0,00003255</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30" w:author="RAFAEL SOTOMAYOR" w:date="2016-12-20T17:07:00Z"/>
              </w:rPr>
            </w:pPr>
            <w:del w:id="6731" w:author="RAFAEL SOTOMAYOR" w:date="2016-12-20T17:07:00Z">
              <w:r w:rsidDel="00C66CF8">
                <w:rPr>
                  <w:sz w:val="16"/>
                  <w:szCs w:val="16"/>
                </w:rPr>
                <w:delText>0,1172</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32" w:author="RAFAEL SOTOMAYOR" w:date="2016-12-20T17:07:00Z"/>
              </w:rPr>
            </w:pPr>
            <w:del w:id="6733" w:author="RAFAEL SOTOMAYOR" w:date="2016-12-20T17:07:00Z">
              <w:r w:rsidDel="00C66CF8">
                <w:rPr>
                  <w:sz w:val="16"/>
                  <w:szCs w:val="16"/>
                </w:rPr>
                <w:delText>0,3741</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34" w:author="RAFAEL SOTOMAYOR" w:date="2016-12-20T17:07:00Z"/>
              </w:rPr>
            </w:pPr>
            <w:del w:id="6735" w:author="RAFAEL SOTOMAYOR" w:date="2016-12-20T17:07:00Z">
              <w:r w:rsidDel="00C66CF8">
                <w:rPr>
                  <w:sz w:val="16"/>
                  <w:szCs w:val="16"/>
                </w:rPr>
                <w:delText>2,1724</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36" w:author="RAFAEL SOTOMAYOR" w:date="2016-12-20T17:07:00Z"/>
              </w:rPr>
            </w:pPr>
            <w:del w:id="6737" w:author="RAFAEL SOTOMAYOR" w:date="2016-12-20T17:07:00Z">
              <w:r w:rsidDel="00C66CF8">
                <w:rPr>
                  <w:sz w:val="16"/>
                  <w:szCs w:val="16"/>
                </w:rPr>
                <w:delText>52,3665</w:delText>
              </w:r>
            </w:del>
          </w:p>
        </w:tc>
      </w:tr>
      <w:tr w:rsidR="00071D81" w:rsidDel="00C66CF8">
        <w:tblPrEx>
          <w:tblCellMar>
            <w:top w:w="0" w:type="dxa"/>
            <w:left w:w="0" w:type="dxa"/>
            <w:bottom w:w="0" w:type="dxa"/>
            <w:right w:w="0" w:type="dxa"/>
          </w:tblCellMar>
        </w:tblPrEx>
        <w:trPr>
          <w:del w:id="673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739" w:author="RAFAEL SOTOMAYOR" w:date="2016-12-20T17:07:00Z"/>
              </w:rPr>
            </w:pPr>
            <w:del w:id="6740"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41" w:author="RAFAEL SOTOMAYOR" w:date="2016-12-20T17:07:00Z"/>
              </w:rPr>
            </w:pPr>
            <w:del w:id="6742"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43" w:author="RAFAEL SOTOMAYOR" w:date="2016-12-20T17:07:00Z"/>
              </w:rPr>
            </w:pPr>
            <w:del w:id="6744"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45" w:author="RAFAEL SOTOMAYOR" w:date="2016-12-20T17:07:00Z"/>
              </w:rPr>
            </w:pPr>
            <w:del w:id="6746"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47" w:author="RAFAEL SOTOMAYOR" w:date="2016-12-20T17:07:00Z"/>
              </w:rPr>
            </w:pPr>
            <w:del w:id="6748"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49" w:author="RAFAEL SOTOMAYOR" w:date="2016-12-20T17:07:00Z"/>
              </w:rPr>
            </w:pPr>
            <w:del w:id="6750"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51" w:author="RAFAEL SOTOMAYOR" w:date="2016-12-20T17:07:00Z"/>
              </w:rPr>
            </w:pPr>
            <w:del w:id="6752"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53" w:author="RAFAEL SOTOMAYOR" w:date="2016-12-20T17:07:00Z"/>
              </w:rPr>
            </w:pPr>
            <w:del w:id="6754"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6755" w:author="RAFAEL SOTOMAYOR" w:date="2016-12-20T17:07:00Z"/>
        </w:trPr>
        <w:tc>
          <w:tcPr>
            <w:tcW w:w="9540" w:type="dxa"/>
            <w:gridSpan w:val="8"/>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756" w:author="RAFAEL SOTOMAYOR" w:date="2016-12-20T17:07:00Z"/>
              </w:rPr>
            </w:pPr>
            <w:del w:id="6757" w:author="RAFAEL SOTOMAYOR" w:date="2016-12-20T17:07:00Z">
              <w:r w:rsidDel="00C66CF8">
                <w:rPr>
                  <w:b/>
                  <w:color w:val="FFFFFF"/>
                  <w:sz w:val="16"/>
                  <w:szCs w:val="16"/>
                  <w:shd w:val="clear" w:color="auto" w:fill="999999"/>
                </w:rPr>
                <w:delText>Nuez</w:delText>
              </w:r>
            </w:del>
          </w:p>
        </w:tc>
      </w:tr>
      <w:tr w:rsidR="00071D81" w:rsidDel="00C66CF8">
        <w:tblPrEx>
          <w:tblCellMar>
            <w:top w:w="0" w:type="dxa"/>
            <w:left w:w="0" w:type="dxa"/>
            <w:bottom w:w="0" w:type="dxa"/>
            <w:right w:w="0" w:type="dxa"/>
          </w:tblCellMar>
        </w:tblPrEx>
        <w:trPr>
          <w:del w:id="6758"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759" w:author="RAFAEL SOTOMAYOR" w:date="2016-12-20T17:07:00Z"/>
              </w:rPr>
            </w:pPr>
            <w:del w:id="6760"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761" w:author="RAFAEL SOTOMAYOR" w:date="2016-12-20T17:07:00Z"/>
              </w:rPr>
            </w:pPr>
            <w:del w:id="6762"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763" w:author="RAFAEL SOTOMAYOR" w:date="2016-12-20T17:07:00Z"/>
              </w:rPr>
            </w:pPr>
            <w:del w:id="6764"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6765" w:author="RAFAEL SOTOMAYOR" w:date="2016-12-20T17:07:00Z"/>
              </w:rPr>
            </w:pPr>
            <w:del w:id="6766"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767" w:author="RAFAEL SOTOMAYOR" w:date="2016-12-20T17:07:00Z"/>
              </w:rPr>
            </w:pPr>
            <w:del w:id="6768"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6769" w:author="RAFAEL SOTOMAYOR" w:date="2016-12-20T17:07:00Z"/>
              </w:rPr>
            </w:pPr>
            <w:del w:id="6770"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771" w:author="RAFAEL SOTOMAYOR" w:date="2016-12-20T17:07:00Z"/>
              </w:rPr>
            </w:pPr>
            <w:del w:id="6772"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773" w:author="RAFAEL SOTOMAYOR" w:date="2016-12-20T17:07:00Z"/>
              </w:rPr>
            </w:pPr>
            <w:del w:id="6774"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775" w:author="RAFAEL SOTOMAYOR" w:date="2016-12-20T17:07:00Z"/>
              </w:rPr>
            </w:pPr>
            <w:del w:id="6776"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777" w:author="RAFAEL SOTOMAYOR" w:date="2016-12-20T17:07:00Z"/>
              </w:rPr>
            </w:pPr>
            <w:del w:id="6778"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779" w:author="RAFAEL SOTOMAYOR" w:date="2016-12-20T17:07:00Z"/>
              </w:rPr>
            </w:pPr>
            <w:del w:id="6780"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781" w:author="RAFAEL SOTOMAYOR" w:date="2016-12-20T17:07:00Z"/>
              </w:rPr>
            </w:pPr>
            <w:del w:id="6782"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783" w:author="RAFAEL SOTOMAYOR" w:date="2016-12-20T17:07:00Z"/>
              </w:rPr>
            </w:pPr>
            <w:del w:id="6784"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785" w:author="RAFAEL SOTOMAYOR" w:date="2016-12-20T17:07:00Z"/>
              </w:rPr>
            </w:pPr>
            <w:del w:id="6786" w:author="RAFAEL SOTOMAYOR" w:date="2016-12-20T17:07:00Z">
              <w:r w:rsidDel="00C66CF8">
                <w:rPr>
                  <w:b/>
                  <w:color w:val="FFFFFF"/>
                  <w:sz w:val="16"/>
                  <w:szCs w:val="16"/>
                  <w:shd w:val="clear" w:color="auto" w:fill="999999"/>
                </w:rPr>
                <w:delText>MByte 20 años</w:delText>
              </w:r>
            </w:del>
          </w:p>
        </w:tc>
      </w:tr>
      <w:tr w:rsidR="00071D81" w:rsidDel="00C66CF8">
        <w:tblPrEx>
          <w:tblCellMar>
            <w:top w:w="0" w:type="dxa"/>
            <w:left w:w="0" w:type="dxa"/>
            <w:bottom w:w="0" w:type="dxa"/>
            <w:right w:w="0" w:type="dxa"/>
          </w:tblCellMar>
        </w:tblPrEx>
        <w:trPr>
          <w:del w:id="678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788" w:author="RAFAEL SOTOMAYOR" w:date="2016-12-20T17:07:00Z"/>
              </w:rPr>
            </w:pPr>
            <w:del w:id="6789"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90" w:author="RAFAEL SOTOMAYOR" w:date="2016-12-20T17:07:00Z"/>
              </w:rPr>
            </w:pPr>
            <w:del w:id="6791"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92" w:author="RAFAEL SOTOMAYOR" w:date="2016-12-20T17:07:00Z"/>
              </w:rPr>
            </w:pPr>
            <w:del w:id="6793"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94" w:author="RAFAEL SOTOMAYOR" w:date="2016-12-20T17:07:00Z"/>
              </w:rPr>
            </w:pPr>
            <w:del w:id="6795"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96" w:author="RAFAEL SOTOMAYOR" w:date="2016-12-20T17:07:00Z"/>
              </w:rPr>
            </w:pPr>
            <w:del w:id="6797"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798" w:author="RAFAEL SOTOMAYOR" w:date="2016-12-20T17:07:00Z"/>
              </w:rPr>
            </w:pPr>
            <w:del w:id="6799"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00" w:author="RAFAEL SOTOMAYOR" w:date="2016-12-20T17:07:00Z"/>
              </w:rPr>
            </w:pPr>
            <w:del w:id="6801"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02" w:author="RAFAEL SOTOMAYOR" w:date="2016-12-20T17:07:00Z"/>
              </w:rPr>
            </w:pPr>
            <w:del w:id="6803"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680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805" w:author="RAFAEL SOTOMAYOR" w:date="2016-12-20T17:07:00Z"/>
              </w:rPr>
            </w:pPr>
            <w:del w:id="6806"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07" w:author="RAFAEL SOTOMAYOR" w:date="2016-12-20T17:07:00Z"/>
              </w:rPr>
            </w:pPr>
            <w:del w:id="6808"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09" w:author="RAFAEL SOTOMAYOR" w:date="2016-12-20T17:07:00Z"/>
              </w:rPr>
            </w:pPr>
            <w:del w:id="6810"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11" w:author="RAFAEL SOTOMAYOR" w:date="2016-12-20T17:07:00Z"/>
              </w:rPr>
            </w:pPr>
            <w:del w:id="6812" w:author="RAFAEL SOTOMAYOR" w:date="2016-12-20T17:07:00Z">
              <w:r w:rsidDel="00C66CF8">
                <w:rPr>
                  <w:sz w:val="16"/>
                  <w:szCs w:val="16"/>
                </w:rPr>
                <w:delText>0,00000556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13" w:author="RAFAEL SOTOMAYOR" w:date="2016-12-20T17:07:00Z"/>
              </w:rPr>
            </w:pPr>
            <w:del w:id="6814" w:author="RAFAEL SOTOMAYOR" w:date="2016-12-20T17:07:00Z">
              <w:r w:rsidDel="00C66CF8">
                <w:rPr>
                  <w:sz w:val="16"/>
                  <w:szCs w:val="16"/>
                </w:rPr>
                <w:delText>0,0200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15" w:author="RAFAEL SOTOMAYOR" w:date="2016-12-20T17:07:00Z"/>
              </w:rPr>
            </w:pPr>
            <w:del w:id="6816" w:author="RAFAEL SOTOMAYOR" w:date="2016-12-20T17:07:00Z">
              <w:r w:rsidDel="00C66CF8">
                <w:rPr>
                  <w:sz w:val="16"/>
                  <w:szCs w:val="16"/>
                </w:rPr>
                <w:delText>0,0638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17" w:author="RAFAEL SOTOMAYOR" w:date="2016-12-20T17:07:00Z"/>
              </w:rPr>
            </w:pPr>
            <w:del w:id="6818" w:author="RAFAEL SOTOMAYOR" w:date="2016-12-20T17:07:00Z">
              <w:r w:rsidDel="00C66CF8">
                <w:rPr>
                  <w:sz w:val="16"/>
                  <w:szCs w:val="16"/>
                </w:rPr>
                <w:delText>0,3708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19" w:author="RAFAEL SOTOMAYOR" w:date="2016-12-20T17:07:00Z"/>
              </w:rPr>
            </w:pPr>
            <w:del w:id="6820" w:author="RAFAEL SOTOMAYOR" w:date="2016-12-20T17:07:00Z">
              <w:r w:rsidDel="00C66CF8">
                <w:rPr>
                  <w:sz w:val="16"/>
                  <w:szCs w:val="16"/>
                </w:rPr>
                <w:delText>8,9372</w:delText>
              </w:r>
            </w:del>
          </w:p>
        </w:tc>
      </w:tr>
      <w:tr w:rsidR="00071D81" w:rsidDel="00C66CF8">
        <w:tblPrEx>
          <w:tblCellMar>
            <w:top w:w="0" w:type="dxa"/>
            <w:left w:w="0" w:type="dxa"/>
            <w:bottom w:w="0" w:type="dxa"/>
            <w:right w:w="0" w:type="dxa"/>
          </w:tblCellMar>
        </w:tblPrEx>
        <w:trPr>
          <w:del w:id="682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822" w:author="RAFAEL SOTOMAYOR" w:date="2016-12-20T17:07:00Z"/>
              </w:rPr>
            </w:pPr>
            <w:del w:id="6823"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24" w:author="RAFAEL SOTOMAYOR" w:date="2016-12-20T17:07:00Z"/>
              </w:rPr>
            </w:pPr>
            <w:del w:id="6825" w:author="RAFAEL SOTOMAYOR" w:date="2016-12-20T17:07:00Z">
              <w:r w:rsidDel="00C66CF8">
                <w:rPr>
                  <w:sz w:val="16"/>
                  <w:szCs w:val="16"/>
                </w:rPr>
                <w:delText>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26" w:author="RAFAEL SOTOMAYOR" w:date="2016-12-20T17:07:00Z"/>
              </w:rPr>
            </w:pPr>
            <w:del w:id="6827"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28" w:author="RAFAEL SOTOMAYOR" w:date="2016-12-20T17:07:00Z"/>
              </w:rPr>
            </w:pPr>
            <w:del w:id="6829"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30" w:author="RAFAEL SOTOMAYOR" w:date="2016-12-20T17:07:00Z"/>
              </w:rPr>
            </w:pPr>
            <w:del w:id="6831"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32" w:author="RAFAEL SOTOMAYOR" w:date="2016-12-20T17:07:00Z"/>
              </w:rPr>
            </w:pPr>
            <w:del w:id="6833"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34" w:author="RAFAEL SOTOMAYOR" w:date="2016-12-20T17:07:00Z"/>
              </w:rPr>
            </w:pPr>
            <w:del w:id="6835"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36" w:author="RAFAEL SOTOMAYOR" w:date="2016-12-20T17:07:00Z"/>
              </w:rPr>
            </w:pPr>
            <w:del w:id="6837"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683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839" w:author="RAFAEL SOTOMAYOR" w:date="2016-12-20T17:07:00Z"/>
              </w:rPr>
            </w:pPr>
            <w:del w:id="6840"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41" w:author="RAFAEL SOTOMAYOR" w:date="2016-12-20T17:07:00Z"/>
              </w:rPr>
            </w:pPr>
            <w:del w:id="6842"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43" w:author="RAFAEL SOTOMAYOR" w:date="2016-12-20T17:07:00Z"/>
              </w:rPr>
            </w:pPr>
            <w:del w:id="6844"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45" w:author="RAFAEL SOTOMAYOR" w:date="2016-12-20T17:07:00Z"/>
              </w:rPr>
            </w:pPr>
            <w:del w:id="6846"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47" w:author="RAFAEL SOTOMAYOR" w:date="2016-12-20T17:07:00Z"/>
              </w:rPr>
            </w:pPr>
            <w:del w:id="6848"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49" w:author="RAFAEL SOTOMAYOR" w:date="2016-12-20T17:07:00Z"/>
              </w:rPr>
            </w:pPr>
            <w:del w:id="6850"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51" w:author="RAFAEL SOTOMAYOR" w:date="2016-12-20T17:07:00Z"/>
              </w:rPr>
            </w:pPr>
            <w:del w:id="6852"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53" w:author="RAFAEL SOTOMAYOR" w:date="2016-12-20T17:07:00Z"/>
              </w:rPr>
            </w:pPr>
            <w:del w:id="6854"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685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856" w:author="RAFAEL SOTOMAYOR" w:date="2016-12-20T17:07:00Z"/>
              </w:rPr>
            </w:pPr>
            <w:del w:id="6857"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58" w:author="RAFAEL SOTOMAYOR" w:date="2016-12-20T17:07:00Z"/>
              </w:rPr>
            </w:pPr>
            <w:del w:id="6859"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60" w:author="RAFAEL SOTOMAYOR" w:date="2016-12-20T17:07:00Z"/>
              </w:rPr>
            </w:pPr>
            <w:del w:id="6861"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62" w:author="RAFAEL SOTOMAYOR" w:date="2016-12-20T17:07:00Z"/>
              </w:rPr>
            </w:pPr>
            <w:del w:id="6863"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64" w:author="RAFAEL SOTOMAYOR" w:date="2016-12-20T17:07:00Z"/>
              </w:rPr>
            </w:pPr>
            <w:del w:id="6865"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66" w:author="RAFAEL SOTOMAYOR" w:date="2016-12-20T17:07:00Z"/>
              </w:rPr>
            </w:pPr>
            <w:del w:id="6867"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68" w:author="RAFAEL SOTOMAYOR" w:date="2016-12-20T17:07:00Z"/>
              </w:rPr>
            </w:pPr>
            <w:del w:id="6869"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70" w:author="RAFAEL SOTOMAYOR" w:date="2016-12-20T17:07:00Z"/>
              </w:rPr>
            </w:pPr>
            <w:del w:id="6871"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687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873" w:author="RAFAEL SOTOMAYOR" w:date="2016-12-20T17:07:00Z"/>
              </w:rPr>
            </w:pPr>
            <w:del w:id="6874"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75" w:author="RAFAEL SOTOMAYOR" w:date="2016-12-20T17:07:00Z"/>
              </w:rPr>
            </w:pPr>
            <w:del w:id="6876"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77" w:author="RAFAEL SOTOMAYOR" w:date="2016-12-20T17:07:00Z"/>
              </w:rPr>
            </w:pPr>
            <w:del w:id="6878"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79" w:author="RAFAEL SOTOMAYOR" w:date="2016-12-20T17:07:00Z"/>
              </w:rPr>
            </w:pPr>
            <w:del w:id="6880"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81" w:author="RAFAEL SOTOMAYOR" w:date="2016-12-20T17:07:00Z"/>
              </w:rPr>
            </w:pPr>
            <w:del w:id="6882"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83" w:author="RAFAEL SOTOMAYOR" w:date="2016-12-20T17:07:00Z"/>
              </w:rPr>
            </w:pPr>
            <w:del w:id="6884"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85" w:author="RAFAEL SOTOMAYOR" w:date="2016-12-20T17:07:00Z"/>
              </w:rPr>
            </w:pPr>
            <w:del w:id="6886"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87" w:author="RAFAEL SOTOMAYOR" w:date="2016-12-20T17:07:00Z"/>
              </w:rPr>
            </w:pPr>
            <w:del w:id="6888"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688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890" w:author="RAFAEL SOTOMAYOR" w:date="2016-12-20T17:07:00Z"/>
              </w:rPr>
            </w:pPr>
            <w:del w:id="6891"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92" w:author="RAFAEL SOTOMAYOR" w:date="2016-12-20T17:07:00Z"/>
              </w:rPr>
            </w:pPr>
            <w:del w:id="6893"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94" w:author="RAFAEL SOTOMAYOR" w:date="2016-12-20T17:07:00Z"/>
              </w:rPr>
            </w:pPr>
            <w:del w:id="6895"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96" w:author="RAFAEL SOTOMAYOR" w:date="2016-12-20T17:07:00Z"/>
              </w:rPr>
            </w:pPr>
            <w:del w:id="6897"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898" w:author="RAFAEL SOTOMAYOR" w:date="2016-12-20T17:07:00Z"/>
              </w:rPr>
            </w:pPr>
            <w:del w:id="6899"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00" w:author="RAFAEL SOTOMAYOR" w:date="2016-12-20T17:07:00Z"/>
              </w:rPr>
            </w:pPr>
            <w:del w:id="6901"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02" w:author="RAFAEL SOTOMAYOR" w:date="2016-12-20T17:07:00Z"/>
              </w:rPr>
            </w:pPr>
            <w:del w:id="6903"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04" w:author="RAFAEL SOTOMAYOR" w:date="2016-12-20T17:07:00Z"/>
              </w:rPr>
            </w:pPr>
            <w:del w:id="6905"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690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907" w:author="RAFAEL SOTOMAYOR" w:date="2016-12-20T17:07:00Z"/>
              </w:rPr>
            </w:pPr>
            <w:del w:id="6908"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09" w:author="RAFAEL SOTOMAYOR" w:date="2016-12-20T17:07:00Z"/>
              </w:rPr>
            </w:pPr>
            <w:del w:id="6910"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11" w:author="RAFAEL SOTOMAYOR" w:date="2016-12-20T17:07:00Z"/>
              </w:rPr>
            </w:pPr>
            <w:del w:id="6912"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13" w:author="RAFAEL SOTOMAYOR" w:date="2016-12-20T17:07:00Z"/>
              </w:rPr>
            </w:pPr>
            <w:del w:id="6914"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15" w:author="RAFAEL SOTOMAYOR" w:date="2016-12-20T17:07:00Z"/>
              </w:rPr>
            </w:pPr>
            <w:del w:id="6916"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17" w:author="RAFAEL SOTOMAYOR" w:date="2016-12-20T17:07:00Z"/>
              </w:rPr>
            </w:pPr>
            <w:del w:id="6918"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19" w:author="RAFAEL SOTOMAYOR" w:date="2016-12-20T17:07:00Z"/>
              </w:rPr>
            </w:pPr>
            <w:del w:id="6920"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21" w:author="RAFAEL SOTOMAYOR" w:date="2016-12-20T17:07:00Z"/>
              </w:rPr>
            </w:pPr>
            <w:del w:id="6922"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692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924" w:author="RAFAEL SOTOMAYOR" w:date="2016-12-20T17:07:00Z"/>
              </w:rPr>
            </w:pPr>
            <w:del w:id="6925"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26" w:author="RAFAEL SOTOMAYOR" w:date="2016-12-20T17:07:00Z"/>
              </w:rPr>
            </w:pPr>
            <w:del w:id="6927"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28" w:author="RAFAEL SOTOMAYOR" w:date="2016-12-20T17:07:00Z"/>
              </w:rPr>
            </w:pPr>
            <w:del w:id="6929"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30" w:author="RAFAEL SOTOMAYOR" w:date="2016-12-20T17:07:00Z"/>
              </w:rPr>
            </w:pPr>
            <w:del w:id="6931" w:author="RAFAEL SOTOMAYOR" w:date="2016-12-20T17:07:00Z">
              <w:r w:rsidDel="00C66CF8">
                <w:rPr>
                  <w:sz w:val="16"/>
                  <w:szCs w:val="16"/>
                </w:rPr>
                <w:delText>0,00091146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32" w:author="RAFAEL SOTOMAYOR" w:date="2016-12-20T17:07:00Z"/>
              </w:rPr>
            </w:pPr>
            <w:del w:id="6933" w:author="RAFAEL SOTOMAYOR" w:date="2016-12-20T17:07:00Z">
              <w:r w:rsidDel="00C66CF8">
                <w:rPr>
                  <w:sz w:val="16"/>
                  <w:szCs w:val="16"/>
                </w:rPr>
                <w:delText>3,2813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34" w:author="RAFAEL SOTOMAYOR" w:date="2016-12-20T17:07:00Z"/>
              </w:rPr>
            </w:pPr>
            <w:del w:id="6935" w:author="RAFAEL SOTOMAYOR" w:date="2016-12-20T17:07:00Z">
              <w:r w:rsidDel="00C66CF8">
                <w:rPr>
                  <w:sz w:val="16"/>
                  <w:szCs w:val="16"/>
                </w:rPr>
                <w:delText>10,4751</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36" w:author="RAFAEL SOTOMAYOR" w:date="2016-12-20T17:07:00Z"/>
              </w:rPr>
            </w:pPr>
            <w:del w:id="6937" w:author="RAFAEL SOTOMAYOR" w:date="2016-12-20T17:07:00Z">
              <w:r w:rsidDel="00C66CF8">
                <w:rPr>
                  <w:sz w:val="16"/>
                  <w:szCs w:val="16"/>
                </w:rPr>
                <w:delText>60,8266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38" w:author="RAFAEL SOTOMAYOR" w:date="2016-12-20T17:07:00Z"/>
              </w:rPr>
            </w:pPr>
            <w:del w:id="6939" w:author="RAFAEL SOTOMAYOR" w:date="2016-12-20T17:07:00Z">
              <w:r w:rsidDel="00C66CF8">
                <w:rPr>
                  <w:sz w:val="16"/>
                  <w:szCs w:val="16"/>
                </w:rPr>
                <w:delText>1466,2615</w:delText>
              </w:r>
            </w:del>
          </w:p>
        </w:tc>
      </w:tr>
      <w:tr w:rsidR="00071D81" w:rsidDel="00C66CF8">
        <w:tblPrEx>
          <w:tblCellMar>
            <w:top w:w="0" w:type="dxa"/>
            <w:left w:w="0" w:type="dxa"/>
            <w:bottom w:w="0" w:type="dxa"/>
            <w:right w:w="0" w:type="dxa"/>
          </w:tblCellMar>
        </w:tblPrEx>
        <w:trPr>
          <w:del w:id="694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941" w:author="RAFAEL SOTOMAYOR" w:date="2016-12-20T17:07:00Z"/>
              </w:rPr>
            </w:pPr>
            <w:del w:id="6942"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43" w:author="RAFAEL SOTOMAYOR" w:date="2016-12-20T17:07:00Z"/>
              </w:rPr>
            </w:pPr>
            <w:del w:id="6944"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45" w:author="RAFAEL SOTOMAYOR" w:date="2016-12-20T17:07:00Z"/>
              </w:rPr>
            </w:pPr>
            <w:del w:id="6946"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47" w:author="RAFAEL SOTOMAYOR" w:date="2016-12-20T17:07:00Z"/>
              </w:rPr>
            </w:pPr>
            <w:del w:id="6948" w:author="RAFAEL SOTOMAYOR" w:date="2016-12-20T17:07:00Z">
              <w:r w:rsidDel="00C66CF8">
                <w:rPr>
                  <w:sz w:val="16"/>
                  <w:szCs w:val="16"/>
                </w:rPr>
                <w:delText>0,00003255</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49" w:author="RAFAEL SOTOMAYOR" w:date="2016-12-20T17:07:00Z"/>
              </w:rPr>
            </w:pPr>
            <w:del w:id="6950" w:author="RAFAEL SOTOMAYOR" w:date="2016-12-20T17:07:00Z">
              <w:r w:rsidDel="00C66CF8">
                <w:rPr>
                  <w:sz w:val="16"/>
                  <w:szCs w:val="16"/>
                </w:rPr>
                <w:delText>0,1172</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51" w:author="RAFAEL SOTOMAYOR" w:date="2016-12-20T17:07:00Z"/>
              </w:rPr>
            </w:pPr>
            <w:del w:id="6952" w:author="RAFAEL SOTOMAYOR" w:date="2016-12-20T17:07:00Z">
              <w:r w:rsidDel="00C66CF8">
                <w:rPr>
                  <w:sz w:val="16"/>
                  <w:szCs w:val="16"/>
                </w:rPr>
                <w:delText>0,3741</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53" w:author="RAFAEL SOTOMAYOR" w:date="2016-12-20T17:07:00Z"/>
              </w:rPr>
            </w:pPr>
            <w:del w:id="6954" w:author="RAFAEL SOTOMAYOR" w:date="2016-12-20T17:07:00Z">
              <w:r w:rsidDel="00C66CF8">
                <w:rPr>
                  <w:sz w:val="16"/>
                  <w:szCs w:val="16"/>
                </w:rPr>
                <w:delText>2,1724</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55" w:author="RAFAEL SOTOMAYOR" w:date="2016-12-20T17:07:00Z"/>
              </w:rPr>
            </w:pPr>
            <w:del w:id="6956" w:author="RAFAEL SOTOMAYOR" w:date="2016-12-20T17:07:00Z">
              <w:r w:rsidDel="00C66CF8">
                <w:rPr>
                  <w:sz w:val="16"/>
                  <w:szCs w:val="16"/>
                </w:rPr>
                <w:delText>52,3665</w:delText>
              </w:r>
            </w:del>
          </w:p>
        </w:tc>
      </w:tr>
      <w:tr w:rsidR="00071D81" w:rsidDel="00C66CF8">
        <w:tblPrEx>
          <w:tblCellMar>
            <w:top w:w="0" w:type="dxa"/>
            <w:left w:w="0" w:type="dxa"/>
            <w:bottom w:w="0" w:type="dxa"/>
            <w:right w:w="0" w:type="dxa"/>
          </w:tblCellMar>
        </w:tblPrEx>
        <w:trPr>
          <w:del w:id="695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6958" w:author="RAFAEL SOTOMAYOR" w:date="2016-12-20T17:07:00Z"/>
              </w:rPr>
            </w:pPr>
            <w:del w:id="6959"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60" w:author="RAFAEL SOTOMAYOR" w:date="2016-12-20T17:07:00Z"/>
              </w:rPr>
            </w:pPr>
            <w:del w:id="6961"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62" w:author="RAFAEL SOTOMAYOR" w:date="2016-12-20T17:07:00Z"/>
              </w:rPr>
            </w:pPr>
            <w:del w:id="6963"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64" w:author="RAFAEL SOTOMAYOR" w:date="2016-12-20T17:07:00Z"/>
              </w:rPr>
            </w:pPr>
            <w:del w:id="6965"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66" w:author="RAFAEL SOTOMAYOR" w:date="2016-12-20T17:07:00Z"/>
              </w:rPr>
            </w:pPr>
            <w:del w:id="6967"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68" w:author="RAFAEL SOTOMAYOR" w:date="2016-12-20T17:07:00Z"/>
              </w:rPr>
            </w:pPr>
            <w:del w:id="6969"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70" w:author="RAFAEL SOTOMAYOR" w:date="2016-12-20T17:07:00Z"/>
              </w:rPr>
            </w:pPr>
            <w:del w:id="6971"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6972" w:author="RAFAEL SOTOMAYOR" w:date="2016-12-20T17:07:00Z"/>
              </w:rPr>
            </w:pPr>
            <w:del w:id="6973"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6974" w:author="RAFAEL SOTOMAYOR" w:date="2016-12-20T17:07:00Z"/>
        </w:trPr>
        <w:tc>
          <w:tcPr>
            <w:tcW w:w="9540" w:type="dxa"/>
            <w:gridSpan w:val="8"/>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975" w:author="RAFAEL SOTOMAYOR" w:date="2016-12-20T17:07:00Z"/>
              </w:rPr>
            </w:pPr>
            <w:del w:id="6976" w:author="RAFAEL SOTOMAYOR" w:date="2016-12-20T17:07:00Z">
              <w:r w:rsidDel="00C66CF8">
                <w:rPr>
                  <w:b/>
                  <w:color w:val="FFFFFF"/>
                  <w:sz w:val="16"/>
                  <w:szCs w:val="16"/>
                  <w:shd w:val="clear" w:color="auto" w:fill="999999"/>
                </w:rPr>
                <w:delText>Olivo</w:delText>
              </w:r>
            </w:del>
          </w:p>
        </w:tc>
      </w:tr>
      <w:tr w:rsidR="00071D81" w:rsidDel="00C66CF8">
        <w:tblPrEx>
          <w:tblCellMar>
            <w:top w:w="0" w:type="dxa"/>
            <w:left w:w="0" w:type="dxa"/>
            <w:bottom w:w="0" w:type="dxa"/>
            <w:right w:w="0" w:type="dxa"/>
          </w:tblCellMar>
        </w:tblPrEx>
        <w:trPr>
          <w:del w:id="6977"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978" w:author="RAFAEL SOTOMAYOR" w:date="2016-12-20T17:07:00Z"/>
              </w:rPr>
            </w:pPr>
            <w:del w:id="6979"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980" w:author="RAFAEL SOTOMAYOR" w:date="2016-12-20T17:07:00Z"/>
              </w:rPr>
            </w:pPr>
            <w:del w:id="6981"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982" w:author="RAFAEL SOTOMAYOR" w:date="2016-12-20T17:07:00Z"/>
              </w:rPr>
            </w:pPr>
            <w:del w:id="6983"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6984" w:author="RAFAEL SOTOMAYOR" w:date="2016-12-20T17:07:00Z"/>
              </w:rPr>
            </w:pPr>
            <w:del w:id="6985"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986" w:author="RAFAEL SOTOMAYOR" w:date="2016-12-20T17:07:00Z"/>
              </w:rPr>
            </w:pPr>
            <w:del w:id="6987"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6988" w:author="RAFAEL SOTOMAYOR" w:date="2016-12-20T17:07:00Z"/>
              </w:rPr>
            </w:pPr>
            <w:del w:id="6989"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990" w:author="RAFAEL SOTOMAYOR" w:date="2016-12-20T17:07:00Z"/>
              </w:rPr>
            </w:pPr>
            <w:del w:id="6991"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992" w:author="RAFAEL SOTOMAYOR" w:date="2016-12-20T17:07:00Z"/>
              </w:rPr>
            </w:pPr>
            <w:del w:id="6993"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994" w:author="RAFAEL SOTOMAYOR" w:date="2016-12-20T17:07:00Z"/>
              </w:rPr>
            </w:pPr>
            <w:del w:id="6995"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6996" w:author="RAFAEL SOTOMAYOR" w:date="2016-12-20T17:07:00Z"/>
              </w:rPr>
            </w:pPr>
            <w:del w:id="6997"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6998" w:author="RAFAEL SOTOMAYOR" w:date="2016-12-20T17:07:00Z"/>
              </w:rPr>
            </w:pPr>
            <w:del w:id="6999"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000" w:author="RAFAEL SOTOMAYOR" w:date="2016-12-20T17:07:00Z"/>
              </w:rPr>
            </w:pPr>
            <w:del w:id="7001"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002" w:author="RAFAEL SOTOMAYOR" w:date="2016-12-20T17:07:00Z"/>
              </w:rPr>
            </w:pPr>
            <w:del w:id="7003"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004" w:author="RAFAEL SOTOMAYOR" w:date="2016-12-20T17:07:00Z"/>
              </w:rPr>
            </w:pPr>
            <w:del w:id="7005" w:author="RAFAEL SOTOMAYOR" w:date="2016-12-20T17:07:00Z">
              <w:r w:rsidDel="00C66CF8">
                <w:rPr>
                  <w:b/>
                  <w:color w:val="FFFFFF"/>
                  <w:sz w:val="16"/>
                  <w:szCs w:val="16"/>
                  <w:shd w:val="clear" w:color="auto" w:fill="999999"/>
                </w:rPr>
                <w:delText>MByte 20 años</w:delText>
              </w:r>
            </w:del>
          </w:p>
        </w:tc>
      </w:tr>
      <w:tr w:rsidR="00071D81" w:rsidDel="00C66CF8">
        <w:tblPrEx>
          <w:tblCellMar>
            <w:top w:w="0" w:type="dxa"/>
            <w:left w:w="0" w:type="dxa"/>
            <w:bottom w:w="0" w:type="dxa"/>
            <w:right w:w="0" w:type="dxa"/>
          </w:tblCellMar>
        </w:tblPrEx>
        <w:trPr>
          <w:del w:id="700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007" w:author="RAFAEL SOTOMAYOR" w:date="2016-12-20T17:07:00Z"/>
              </w:rPr>
            </w:pPr>
            <w:del w:id="7008"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09" w:author="RAFAEL SOTOMAYOR" w:date="2016-12-20T17:07:00Z"/>
              </w:rPr>
            </w:pPr>
            <w:del w:id="7010"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11" w:author="RAFAEL SOTOMAYOR" w:date="2016-12-20T17:07:00Z"/>
              </w:rPr>
            </w:pPr>
            <w:del w:id="7012"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13" w:author="RAFAEL SOTOMAYOR" w:date="2016-12-20T17:07:00Z"/>
              </w:rPr>
            </w:pPr>
            <w:del w:id="7014"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15" w:author="RAFAEL SOTOMAYOR" w:date="2016-12-20T17:07:00Z"/>
              </w:rPr>
            </w:pPr>
            <w:del w:id="7016"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17" w:author="RAFAEL SOTOMAYOR" w:date="2016-12-20T17:07:00Z"/>
              </w:rPr>
            </w:pPr>
            <w:del w:id="7018"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19" w:author="RAFAEL SOTOMAYOR" w:date="2016-12-20T17:07:00Z"/>
              </w:rPr>
            </w:pPr>
            <w:del w:id="7020"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21" w:author="RAFAEL SOTOMAYOR" w:date="2016-12-20T17:07:00Z"/>
              </w:rPr>
            </w:pPr>
            <w:del w:id="7022"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702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024" w:author="RAFAEL SOTOMAYOR" w:date="2016-12-20T17:07:00Z"/>
              </w:rPr>
            </w:pPr>
            <w:del w:id="7025"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26" w:author="RAFAEL SOTOMAYOR" w:date="2016-12-20T17:07:00Z"/>
              </w:rPr>
            </w:pPr>
            <w:del w:id="7027"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28" w:author="RAFAEL SOTOMAYOR" w:date="2016-12-20T17:07:00Z"/>
              </w:rPr>
            </w:pPr>
            <w:del w:id="7029"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30" w:author="RAFAEL SOTOMAYOR" w:date="2016-12-20T17:07:00Z"/>
              </w:rPr>
            </w:pPr>
            <w:del w:id="7031" w:author="RAFAEL SOTOMAYOR" w:date="2016-12-20T17:07:00Z">
              <w:r w:rsidDel="00C66CF8">
                <w:rPr>
                  <w:sz w:val="16"/>
                  <w:szCs w:val="16"/>
                </w:rPr>
                <w:delText>0,00000556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32" w:author="RAFAEL SOTOMAYOR" w:date="2016-12-20T17:07:00Z"/>
              </w:rPr>
            </w:pPr>
            <w:del w:id="7033" w:author="RAFAEL SOTOMAYOR" w:date="2016-12-20T17:07:00Z">
              <w:r w:rsidDel="00C66CF8">
                <w:rPr>
                  <w:sz w:val="16"/>
                  <w:szCs w:val="16"/>
                </w:rPr>
                <w:delText>0,0200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34" w:author="RAFAEL SOTOMAYOR" w:date="2016-12-20T17:07:00Z"/>
              </w:rPr>
            </w:pPr>
            <w:del w:id="7035" w:author="RAFAEL SOTOMAYOR" w:date="2016-12-20T17:07:00Z">
              <w:r w:rsidDel="00C66CF8">
                <w:rPr>
                  <w:sz w:val="16"/>
                  <w:szCs w:val="16"/>
                </w:rPr>
                <w:delText>0,0638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36" w:author="RAFAEL SOTOMAYOR" w:date="2016-12-20T17:07:00Z"/>
              </w:rPr>
            </w:pPr>
            <w:del w:id="7037" w:author="RAFAEL SOTOMAYOR" w:date="2016-12-20T17:07:00Z">
              <w:r w:rsidDel="00C66CF8">
                <w:rPr>
                  <w:sz w:val="16"/>
                  <w:szCs w:val="16"/>
                </w:rPr>
                <w:delText>0,3708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38" w:author="RAFAEL SOTOMAYOR" w:date="2016-12-20T17:07:00Z"/>
              </w:rPr>
            </w:pPr>
            <w:del w:id="7039" w:author="RAFAEL SOTOMAYOR" w:date="2016-12-20T17:07:00Z">
              <w:r w:rsidDel="00C66CF8">
                <w:rPr>
                  <w:sz w:val="16"/>
                  <w:szCs w:val="16"/>
                </w:rPr>
                <w:delText>8,9372</w:delText>
              </w:r>
            </w:del>
          </w:p>
        </w:tc>
      </w:tr>
      <w:tr w:rsidR="00071D81" w:rsidDel="00C66CF8">
        <w:tblPrEx>
          <w:tblCellMar>
            <w:top w:w="0" w:type="dxa"/>
            <w:left w:w="0" w:type="dxa"/>
            <w:bottom w:w="0" w:type="dxa"/>
            <w:right w:w="0" w:type="dxa"/>
          </w:tblCellMar>
        </w:tblPrEx>
        <w:trPr>
          <w:del w:id="704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041" w:author="RAFAEL SOTOMAYOR" w:date="2016-12-20T17:07:00Z"/>
              </w:rPr>
            </w:pPr>
            <w:del w:id="7042"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43" w:author="RAFAEL SOTOMAYOR" w:date="2016-12-20T17:07:00Z"/>
              </w:rPr>
            </w:pPr>
            <w:del w:id="7044" w:author="RAFAEL SOTOMAYOR" w:date="2016-12-20T17:07:00Z">
              <w:r w:rsidDel="00C66CF8">
                <w:rPr>
                  <w:sz w:val="16"/>
                  <w:szCs w:val="16"/>
                </w:rPr>
                <w:delText>0,25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45" w:author="RAFAEL SOTOMAYOR" w:date="2016-12-20T17:07:00Z"/>
              </w:rPr>
            </w:pPr>
            <w:del w:id="7046"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47" w:author="RAFAEL SOTOMAYOR" w:date="2016-12-20T17:07:00Z"/>
              </w:rPr>
            </w:pPr>
            <w:del w:id="7048"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49" w:author="RAFAEL SOTOMAYOR" w:date="2016-12-20T17:07:00Z"/>
              </w:rPr>
            </w:pPr>
            <w:del w:id="7050"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51" w:author="RAFAEL SOTOMAYOR" w:date="2016-12-20T17:07:00Z"/>
              </w:rPr>
            </w:pPr>
            <w:del w:id="7052"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53" w:author="RAFAEL SOTOMAYOR" w:date="2016-12-20T17:07:00Z"/>
              </w:rPr>
            </w:pPr>
            <w:del w:id="7054"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55" w:author="RAFAEL SOTOMAYOR" w:date="2016-12-20T17:07:00Z"/>
              </w:rPr>
            </w:pPr>
            <w:del w:id="7056"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705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058" w:author="RAFAEL SOTOMAYOR" w:date="2016-12-20T17:07:00Z"/>
              </w:rPr>
            </w:pPr>
            <w:del w:id="7059"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60" w:author="RAFAEL SOTOMAYOR" w:date="2016-12-20T17:07:00Z"/>
              </w:rPr>
            </w:pPr>
            <w:del w:id="7061"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62" w:author="RAFAEL SOTOMAYOR" w:date="2016-12-20T17:07:00Z"/>
              </w:rPr>
            </w:pPr>
            <w:del w:id="7063"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64" w:author="RAFAEL SOTOMAYOR" w:date="2016-12-20T17:07:00Z"/>
              </w:rPr>
            </w:pPr>
            <w:del w:id="7065"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66" w:author="RAFAEL SOTOMAYOR" w:date="2016-12-20T17:07:00Z"/>
              </w:rPr>
            </w:pPr>
            <w:del w:id="7067"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68" w:author="RAFAEL SOTOMAYOR" w:date="2016-12-20T17:07:00Z"/>
              </w:rPr>
            </w:pPr>
            <w:del w:id="7069"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70" w:author="RAFAEL SOTOMAYOR" w:date="2016-12-20T17:07:00Z"/>
              </w:rPr>
            </w:pPr>
            <w:del w:id="7071"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72" w:author="RAFAEL SOTOMAYOR" w:date="2016-12-20T17:07:00Z"/>
              </w:rPr>
            </w:pPr>
            <w:del w:id="7073"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707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075" w:author="RAFAEL SOTOMAYOR" w:date="2016-12-20T17:07:00Z"/>
              </w:rPr>
            </w:pPr>
            <w:del w:id="7076"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77" w:author="RAFAEL SOTOMAYOR" w:date="2016-12-20T17:07:00Z"/>
              </w:rPr>
            </w:pPr>
            <w:del w:id="7078"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79" w:author="RAFAEL SOTOMAYOR" w:date="2016-12-20T17:07:00Z"/>
              </w:rPr>
            </w:pPr>
            <w:del w:id="7080"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81" w:author="RAFAEL SOTOMAYOR" w:date="2016-12-20T17:07:00Z"/>
              </w:rPr>
            </w:pPr>
            <w:del w:id="7082"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83" w:author="RAFAEL SOTOMAYOR" w:date="2016-12-20T17:07:00Z"/>
              </w:rPr>
            </w:pPr>
            <w:del w:id="7084"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85" w:author="RAFAEL SOTOMAYOR" w:date="2016-12-20T17:07:00Z"/>
              </w:rPr>
            </w:pPr>
            <w:del w:id="7086"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87" w:author="RAFAEL SOTOMAYOR" w:date="2016-12-20T17:07:00Z"/>
              </w:rPr>
            </w:pPr>
            <w:del w:id="7088"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89" w:author="RAFAEL SOTOMAYOR" w:date="2016-12-20T17:07:00Z"/>
              </w:rPr>
            </w:pPr>
            <w:del w:id="7090"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709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092" w:author="RAFAEL SOTOMAYOR" w:date="2016-12-20T17:07:00Z"/>
              </w:rPr>
            </w:pPr>
            <w:del w:id="7093"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94" w:author="RAFAEL SOTOMAYOR" w:date="2016-12-20T17:07:00Z"/>
              </w:rPr>
            </w:pPr>
            <w:del w:id="7095"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96" w:author="RAFAEL SOTOMAYOR" w:date="2016-12-20T17:07:00Z"/>
              </w:rPr>
            </w:pPr>
            <w:del w:id="7097"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098" w:author="RAFAEL SOTOMAYOR" w:date="2016-12-20T17:07:00Z"/>
              </w:rPr>
            </w:pPr>
            <w:del w:id="7099"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00" w:author="RAFAEL SOTOMAYOR" w:date="2016-12-20T17:07:00Z"/>
              </w:rPr>
            </w:pPr>
            <w:del w:id="7101"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02" w:author="RAFAEL SOTOMAYOR" w:date="2016-12-20T17:07:00Z"/>
              </w:rPr>
            </w:pPr>
            <w:del w:id="7103"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04" w:author="RAFAEL SOTOMAYOR" w:date="2016-12-20T17:07:00Z"/>
              </w:rPr>
            </w:pPr>
            <w:del w:id="7105"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06" w:author="RAFAEL SOTOMAYOR" w:date="2016-12-20T17:07:00Z"/>
              </w:rPr>
            </w:pPr>
            <w:del w:id="7107"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710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109" w:author="RAFAEL SOTOMAYOR" w:date="2016-12-20T17:07:00Z"/>
              </w:rPr>
            </w:pPr>
            <w:del w:id="7110"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11" w:author="RAFAEL SOTOMAYOR" w:date="2016-12-20T17:07:00Z"/>
              </w:rPr>
            </w:pPr>
            <w:del w:id="7112"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13" w:author="RAFAEL SOTOMAYOR" w:date="2016-12-20T17:07:00Z"/>
              </w:rPr>
            </w:pPr>
            <w:del w:id="7114"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15" w:author="RAFAEL SOTOMAYOR" w:date="2016-12-20T17:07:00Z"/>
              </w:rPr>
            </w:pPr>
            <w:del w:id="7116"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17" w:author="RAFAEL SOTOMAYOR" w:date="2016-12-20T17:07:00Z"/>
              </w:rPr>
            </w:pPr>
            <w:del w:id="7118"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19" w:author="RAFAEL SOTOMAYOR" w:date="2016-12-20T17:07:00Z"/>
              </w:rPr>
            </w:pPr>
            <w:del w:id="7120"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21" w:author="RAFAEL SOTOMAYOR" w:date="2016-12-20T17:07:00Z"/>
              </w:rPr>
            </w:pPr>
            <w:del w:id="7122"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23" w:author="RAFAEL SOTOMAYOR" w:date="2016-12-20T17:07:00Z"/>
              </w:rPr>
            </w:pPr>
            <w:del w:id="7124"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712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126" w:author="RAFAEL SOTOMAYOR" w:date="2016-12-20T17:07:00Z"/>
              </w:rPr>
            </w:pPr>
            <w:del w:id="7127"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28" w:author="RAFAEL SOTOMAYOR" w:date="2016-12-20T17:07:00Z"/>
              </w:rPr>
            </w:pPr>
            <w:del w:id="7129"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30" w:author="RAFAEL SOTOMAYOR" w:date="2016-12-20T17:07:00Z"/>
              </w:rPr>
            </w:pPr>
            <w:del w:id="7131"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32" w:author="RAFAEL SOTOMAYOR" w:date="2016-12-20T17:07:00Z"/>
              </w:rPr>
            </w:pPr>
            <w:del w:id="7133"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34" w:author="RAFAEL SOTOMAYOR" w:date="2016-12-20T17:07:00Z"/>
              </w:rPr>
            </w:pPr>
            <w:del w:id="7135"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36" w:author="RAFAEL SOTOMAYOR" w:date="2016-12-20T17:07:00Z"/>
              </w:rPr>
            </w:pPr>
            <w:del w:id="7137"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38" w:author="RAFAEL SOTOMAYOR" w:date="2016-12-20T17:07:00Z"/>
              </w:rPr>
            </w:pPr>
            <w:del w:id="7139"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40" w:author="RAFAEL SOTOMAYOR" w:date="2016-12-20T17:07:00Z"/>
              </w:rPr>
            </w:pPr>
            <w:del w:id="7141"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714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143" w:author="RAFAEL SOTOMAYOR" w:date="2016-12-20T17:07:00Z"/>
              </w:rPr>
            </w:pPr>
            <w:del w:id="7144"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45" w:author="RAFAEL SOTOMAYOR" w:date="2016-12-20T17:07:00Z"/>
              </w:rPr>
            </w:pPr>
            <w:del w:id="7146"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47" w:author="RAFAEL SOTOMAYOR" w:date="2016-12-20T17:07:00Z"/>
              </w:rPr>
            </w:pPr>
            <w:del w:id="7148"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49" w:author="RAFAEL SOTOMAYOR" w:date="2016-12-20T17:07:00Z"/>
              </w:rPr>
            </w:pPr>
            <w:del w:id="7150" w:author="RAFAEL SOTOMAYOR" w:date="2016-12-20T17:07:00Z">
              <w:r w:rsidDel="00C66CF8">
                <w:rPr>
                  <w:sz w:val="16"/>
                  <w:szCs w:val="16"/>
                </w:rPr>
                <w:delText>0,00006076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51" w:author="RAFAEL SOTOMAYOR" w:date="2016-12-20T17:07:00Z"/>
              </w:rPr>
            </w:pPr>
            <w:del w:id="7152" w:author="RAFAEL SOTOMAYOR" w:date="2016-12-20T17:07:00Z">
              <w:r w:rsidDel="00C66CF8">
                <w:rPr>
                  <w:sz w:val="16"/>
                  <w:szCs w:val="16"/>
                </w:rPr>
                <w:delText>0,2188</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53" w:author="RAFAEL SOTOMAYOR" w:date="2016-12-20T17:07:00Z"/>
              </w:rPr>
            </w:pPr>
            <w:del w:id="7154" w:author="RAFAEL SOTOMAYOR" w:date="2016-12-20T17:07:00Z">
              <w:r w:rsidDel="00C66CF8">
                <w:rPr>
                  <w:sz w:val="16"/>
                  <w:szCs w:val="16"/>
                </w:rPr>
                <w:delText>0,6983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55" w:author="RAFAEL SOTOMAYOR" w:date="2016-12-20T17:07:00Z"/>
              </w:rPr>
            </w:pPr>
            <w:del w:id="7156" w:author="RAFAEL SOTOMAYOR" w:date="2016-12-20T17:07:00Z">
              <w:r w:rsidDel="00C66CF8">
                <w:rPr>
                  <w:sz w:val="16"/>
                  <w:szCs w:val="16"/>
                </w:rPr>
                <w:delText>4,0551</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57" w:author="RAFAEL SOTOMAYOR" w:date="2016-12-20T17:07:00Z"/>
              </w:rPr>
            </w:pPr>
            <w:del w:id="7158" w:author="RAFAEL SOTOMAYOR" w:date="2016-12-20T17:07:00Z">
              <w:r w:rsidDel="00C66CF8">
                <w:rPr>
                  <w:sz w:val="16"/>
                  <w:szCs w:val="16"/>
                </w:rPr>
                <w:delText>97,7508</w:delText>
              </w:r>
            </w:del>
          </w:p>
        </w:tc>
      </w:tr>
      <w:tr w:rsidR="00071D81" w:rsidDel="00C66CF8">
        <w:tblPrEx>
          <w:tblCellMar>
            <w:top w:w="0" w:type="dxa"/>
            <w:left w:w="0" w:type="dxa"/>
            <w:bottom w:w="0" w:type="dxa"/>
            <w:right w:w="0" w:type="dxa"/>
          </w:tblCellMar>
        </w:tblPrEx>
        <w:trPr>
          <w:del w:id="715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160" w:author="RAFAEL SOTOMAYOR" w:date="2016-12-20T17:07:00Z"/>
              </w:rPr>
            </w:pPr>
            <w:del w:id="7161"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62" w:author="RAFAEL SOTOMAYOR" w:date="2016-12-20T17:07:00Z"/>
              </w:rPr>
            </w:pPr>
            <w:del w:id="7163"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64" w:author="RAFAEL SOTOMAYOR" w:date="2016-12-20T17:07:00Z"/>
              </w:rPr>
            </w:pPr>
            <w:del w:id="7165"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66" w:author="RAFAEL SOTOMAYOR" w:date="2016-12-20T17:07:00Z"/>
              </w:rPr>
            </w:pPr>
            <w:del w:id="7167" w:author="RAFAEL SOTOMAYOR" w:date="2016-12-20T17:07:00Z">
              <w:r w:rsidDel="00C66CF8">
                <w:rPr>
                  <w:sz w:val="16"/>
                  <w:szCs w:val="16"/>
                </w:rPr>
                <w:delText>0,00001302</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68" w:author="RAFAEL SOTOMAYOR" w:date="2016-12-20T17:07:00Z"/>
              </w:rPr>
            </w:pPr>
            <w:del w:id="7169" w:author="RAFAEL SOTOMAYOR" w:date="2016-12-20T17:07:00Z">
              <w:r w:rsidDel="00C66CF8">
                <w:rPr>
                  <w:sz w:val="16"/>
                  <w:szCs w:val="16"/>
                </w:rPr>
                <w:delText>0,0469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70" w:author="RAFAEL SOTOMAYOR" w:date="2016-12-20T17:07:00Z"/>
              </w:rPr>
            </w:pPr>
            <w:del w:id="7171" w:author="RAFAEL SOTOMAYOR" w:date="2016-12-20T17:07:00Z">
              <w:r w:rsidDel="00C66CF8">
                <w:rPr>
                  <w:sz w:val="16"/>
                  <w:szCs w:val="16"/>
                </w:rPr>
                <w:delText>0,1496</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72" w:author="RAFAEL SOTOMAYOR" w:date="2016-12-20T17:07:00Z"/>
              </w:rPr>
            </w:pPr>
            <w:del w:id="7173" w:author="RAFAEL SOTOMAYOR" w:date="2016-12-20T17:07:00Z">
              <w:r w:rsidDel="00C66CF8">
                <w:rPr>
                  <w:sz w:val="16"/>
                  <w:szCs w:val="16"/>
                </w:rPr>
                <w:delText>0,8690</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74" w:author="RAFAEL SOTOMAYOR" w:date="2016-12-20T17:07:00Z"/>
              </w:rPr>
            </w:pPr>
            <w:del w:id="7175" w:author="RAFAEL SOTOMAYOR" w:date="2016-12-20T17:07:00Z">
              <w:r w:rsidDel="00C66CF8">
                <w:rPr>
                  <w:sz w:val="16"/>
                  <w:szCs w:val="16"/>
                </w:rPr>
                <w:delText>20,9466</w:delText>
              </w:r>
            </w:del>
          </w:p>
        </w:tc>
      </w:tr>
      <w:tr w:rsidR="00071D81" w:rsidDel="00C66CF8">
        <w:tblPrEx>
          <w:tblCellMar>
            <w:top w:w="0" w:type="dxa"/>
            <w:left w:w="0" w:type="dxa"/>
            <w:bottom w:w="0" w:type="dxa"/>
            <w:right w:w="0" w:type="dxa"/>
          </w:tblCellMar>
        </w:tblPrEx>
        <w:trPr>
          <w:del w:id="717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177" w:author="RAFAEL SOTOMAYOR" w:date="2016-12-20T17:07:00Z"/>
              </w:rPr>
            </w:pPr>
            <w:del w:id="7178"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79" w:author="RAFAEL SOTOMAYOR" w:date="2016-12-20T17:07:00Z"/>
              </w:rPr>
            </w:pPr>
            <w:del w:id="7180"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81" w:author="RAFAEL SOTOMAYOR" w:date="2016-12-20T17:07:00Z"/>
              </w:rPr>
            </w:pPr>
            <w:del w:id="7182"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83" w:author="RAFAEL SOTOMAYOR" w:date="2016-12-20T17:07:00Z"/>
              </w:rPr>
            </w:pPr>
            <w:del w:id="7184"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85" w:author="RAFAEL SOTOMAYOR" w:date="2016-12-20T17:07:00Z"/>
              </w:rPr>
            </w:pPr>
            <w:del w:id="7186"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87" w:author="RAFAEL SOTOMAYOR" w:date="2016-12-20T17:07:00Z"/>
              </w:rPr>
            </w:pPr>
            <w:del w:id="7188"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89" w:author="RAFAEL SOTOMAYOR" w:date="2016-12-20T17:07:00Z"/>
              </w:rPr>
            </w:pPr>
            <w:del w:id="7190"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191" w:author="RAFAEL SOTOMAYOR" w:date="2016-12-20T17:07:00Z"/>
              </w:rPr>
            </w:pPr>
            <w:del w:id="7192"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7193" w:author="RAFAEL SOTOMAYOR" w:date="2016-12-20T17:07:00Z"/>
        </w:trPr>
        <w:tc>
          <w:tcPr>
            <w:tcW w:w="9540" w:type="dxa"/>
            <w:gridSpan w:val="8"/>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194" w:author="RAFAEL SOTOMAYOR" w:date="2016-12-20T17:07:00Z"/>
              </w:rPr>
            </w:pPr>
            <w:del w:id="7195" w:author="RAFAEL SOTOMAYOR" w:date="2016-12-20T17:07:00Z">
              <w:r w:rsidDel="00C66CF8">
                <w:rPr>
                  <w:b/>
                  <w:color w:val="FFFFFF"/>
                  <w:sz w:val="16"/>
                  <w:szCs w:val="16"/>
                  <w:shd w:val="clear" w:color="auto" w:fill="999999"/>
                </w:rPr>
                <w:delText>Paltas</w:delText>
              </w:r>
            </w:del>
          </w:p>
        </w:tc>
      </w:tr>
      <w:tr w:rsidR="00071D81" w:rsidDel="00C66CF8">
        <w:tblPrEx>
          <w:tblCellMar>
            <w:top w:w="0" w:type="dxa"/>
            <w:left w:w="0" w:type="dxa"/>
            <w:bottom w:w="0" w:type="dxa"/>
            <w:right w:w="0" w:type="dxa"/>
          </w:tblCellMar>
        </w:tblPrEx>
        <w:trPr>
          <w:del w:id="7196"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197" w:author="RAFAEL SOTOMAYOR" w:date="2016-12-20T17:07:00Z"/>
              </w:rPr>
            </w:pPr>
            <w:del w:id="7198"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199" w:author="RAFAEL SOTOMAYOR" w:date="2016-12-20T17:07:00Z"/>
              </w:rPr>
            </w:pPr>
            <w:del w:id="7200"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201" w:author="RAFAEL SOTOMAYOR" w:date="2016-12-20T17:07:00Z"/>
              </w:rPr>
            </w:pPr>
            <w:del w:id="7202"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7203" w:author="RAFAEL SOTOMAYOR" w:date="2016-12-20T17:07:00Z"/>
              </w:rPr>
            </w:pPr>
            <w:del w:id="7204"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205" w:author="RAFAEL SOTOMAYOR" w:date="2016-12-20T17:07:00Z"/>
              </w:rPr>
            </w:pPr>
            <w:del w:id="7206"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7207" w:author="RAFAEL SOTOMAYOR" w:date="2016-12-20T17:07:00Z"/>
              </w:rPr>
            </w:pPr>
            <w:del w:id="7208"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209" w:author="RAFAEL SOTOMAYOR" w:date="2016-12-20T17:07:00Z"/>
              </w:rPr>
            </w:pPr>
            <w:del w:id="7210"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211" w:author="RAFAEL SOTOMAYOR" w:date="2016-12-20T17:07:00Z"/>
              </w:rPr>
            </w:pPr>
            <w:del w:id="7212"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213" w:author="RAFAEL SOTOMAYOR" w:date="2016-12-20T17:07:00Z"/>
              </w:rPr>
            </w:pPr>
            <w:del w:id="7214"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215" w:author="RAFAEL SOTOMAYOR" w:date="2016-12-20T17:07:00Z"/>
              </w:rPr>
            </w:pPr>
            <w:del w:id="7216"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217" w:author="RAFAEL SOTOMAYOR" w:date="2016-12-20T17:07:00Z"/>
              </w:rPr>
            </w:pPr>
            <w:del w:id="7218"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219" w:author="RAFAEL SOTOMAYOR" w:date="2016-12-20T17:07:00Z"/>
              </w:rPr>
            </w:pPr>
            <w:del w:id="7220"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221" w:author="RAFAEL SOTOMAYOR" w:date="2016-12-20T17:07:00Z"/>
              </w:rPr>
            </w:pPr>
            <w:del w:id="7222"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223" w:author="RAFAEL SOTOMAYOR" w:date="2016-12-20T17:07:00Z"/>
              </w:rPr>
            </w:pPr>
            <w:del w:id="7224" w:author="RAFAEL SOTOMAYOR" w:date="2016-12-20T17:07:00Z">
              <w:r w:rsidDel="00C66CF8">
                <w:rPr>
                  <w:b/>
                  <w:color w:val="FFFFFF"/>
                  <w:sz w:val="16"/>
                  <w:szCs w:val="16"/>
                  <w:shd w:val="clear" w:color="auto" w:fill="999999"/>
                </w:rPr>
                <w:delText>MByte 20 a</w:delText>
              </w:r>
              <w:r w:rsidDel="00C66CF8">
                <w:rPr>
                  <w:b/>
                  <w:color w:val="FFFFFF"/>
                  <w:sz w:val="16"/>
                  <w:szCs w:val="16"/>
                  <w:shd w:val="clear" w:color="auto" w:fill="999999"/>
                </w:rPr>
                <w:delText>ños</w:delText>
              </w:r>
            </w:del>
          </w:p>
        </w:tc>
      </w:tr>
      <w:tr w:rsidR="00071D81" w:rsidDel="00C66CF8">
        <w:tblPrEx>
          <w:tblCellMar>
            <w:top w:w="0" w:type="dxa"/>
            <w:left w:w="0" w:type="dxa"/>
            <w:bottom w:w="0" w:type="dxa"/>
            <w:right w:w="0" w:type="dxa"/>
          </w:tblCellMar>
        </w:tblPrEx>
        <w:trPr>
          <w:del w:id="722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226" w:author="RAFAEL SOTOMAYOR" w:date="2016-12-20T17:07:00Z"/>
              </w:rPr>
            </w:pPr>
            <w:del w:id="7227"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28" w:author="RAFAEL SOTOMAYOR" w:date="2016-12-20T17:07:00Z"/>
              </w:rPr>
            </w:pPr>
            <w:del w:id="7229"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30" w:author="RAFAEL SOTOMAYOR" w:date="2016-12-20T17:07:00Z"/>
              </w:rPr>
            </w:pPr>
            <w:del w:id="7231"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32" w:author="RAFAEL SOTOMAYOR" w:date="2016-12-20T17:07:00Z"/>
              </w:rPr>
            </w:pPr>
            <w:del w:id="7233"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34" w:author="RAFAEL SOTOMAYOR" w:date="2016-12-20T17:07:00Z"/>
              </w:rPr>
            </w:pPr>
            <w:del w:id="7235"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36" w:author="RAFAEL SOTOMAYOR" w:date="2016-12-20T17:07:00Z"/>
              </w:rPr>
            </w:pPr>
            <w:del w:id="7237"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38" w:author="RAFAEL SOTOMAYOR" w:date="2016-12-20T17:07:00Z"/>
              </w:rPr>
            </w:pPr>
            <w:del w:id="7239"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40" w:author="RAFAEL SOTOMAYOR" w:date="2016-12-20T17:07:00Z"/>
              </w:rPr>
            </w:pPr>
            <w:del w:id="7241"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724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243" w:author="RAFAEL SOTOMAYOR" w:date="2016-12-20T17:07:00Z"/>
              </w:rPr>
            </w:pPr>
            <w:del w:id="7244"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45" w:author="RAFAEL SOTOMAYOR" w:date="2016-12-20T17:07:00Z"/>
              </w:rPr>
            </w:pPr>
            <w:del w:id="7246"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47" w:author="RAFAEL SOTOMAYOR" w:date="2016-12-20T17:07:00Z"/>
              </w:rPr>
            </w:pPr>
            <w:del w:id="7248"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49" w:author="RAFAEL SOTOMAYOR" w:date="2016-12-20T17:07:00Z"/>
              </w:rPr>
            </w:pPr>
            <w:del w:id="7250" w:author="RAFAEL SOTOMAYOR" w:date="2016-12-20T17:07:00Z">
              <w:r w:rsidDel="00C66CF8">
                <w:rPr>
                  <w:sz w:val="16"/>
                  <w:szCs w:val="16"/>
                </w:rPr>
                <w:delText>0,00000556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51" w:author="RAFAEL SOTOMAYOR" w:date="2016-12-20T17:07:00Z"/>
              </w:rPr>
            </w:pPr>
            <w:del w:id="7252" w:author="RAFAEL SOTOMAYOR" w:date="2016-12-20T17:07:00Z">
              <w:r w:rsidDel="00C66CF8">
                <w:rPr>
                  <w:sz w:val="16"/>
                  <w:szCs w:val="16"/>
                </w:rPr>
                <w:delText>0,0200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53" w:author="RAFAEL SOTOMAYOR" w:date="2016-12-20T17:07:00Z"/>
              </w:rPr>
            </w:pPr>
            <w:del w:id="7254" w:author="RAFAEL SOTOMAYOR" w:date="2016-12-20T17:07:00Z">
              <w:r w:rsidDel="00C66CF8">
                <w:rPr>
                  <w:sz w:val="16"/>
                  <w:szCs w:val="16"/>
                </w:rPr>
                <w:delText>0,0638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55" w:author="RAFAEL SOTOMAYOR" w:date="2016-12-20T17:07:00Z"/>
              </w:rPr>
            </w:pPr>
            <w:del w:id="7256" w:author="RAFAEL SOTOMAYOR" w:date="2016-12-20T17:07:00Z">
              <w:r w:rsidDel="00C66CF8">
                <w:rPr>
                  <w:sz w:val="16"/>
                  <w:szCs w:val="16"/>
                </w:rPr>
                <w:delText>0,3708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57" w:author="RAFAEL SOTOMAYOR" w:date="2016-12-20T17:07:00Z"/>
              </w:rPr>
            </w:pPr>
            <w:del w:id="7258" w:author="RAFAEL SOTOMAYOR" w:date="2016-12-20T17:07:00Z">
              <w:r w:rsidDel="00C66CF8">
                <w:rPr>
                  <w:sz w:val="16"/>
                  <w:szCs w:val="16"/>
                </w:rPr>
                <w:delText>8,9372</w:delText>
              </w:r>
            </w:del>
          </w:p>
        </w:tc>
      </w:tr>
      <w:tr w:rsidR="00071D81" w:rsidDel="00C66CF8">
        <w:tblPrEx>
          <w:tblCellMar>
            <w:top w:w="0" w:type="dxa"/>
            <w:left w:w="0" w:type="dxa"/>
            <w:bottom w:w="0" w:type="dxa"/>
            <w:right w:w="0" w:type="dxa"/>
          </w:tblCellMar>
        </w:tblPrEx>
        <w:trPr>
          <w:del w:id="725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260" w:author="RAFAEL SOTOMAYOR" w:date="2016-12-20T17:07:00Z"/>
              </w:rPr>
            </w:pPr>
            <w:del w:id="7261"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62" w:author="RAFAEL SOTOMAYOR" w:date="2016-12-20T17:07:00Z"/>
              </w:rPr>
            </w:pPr>
            <w:del w:id="7263" w:author="RAFAEL SOTOMAYOR" w:date="2016-12-20T17:07:00Z">
              <w:r w:rsidDel="00C66CF8">
                <w:rPr>
                  <w:sz w:val="16"/>
                  <w:szCs w:val="16"/>
                </w:rPr>
                <w:delText>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64" w:author="RAFAEL SOTOMAYOR" w:date="2016-12-20T17:07:00Z"/>
              </w:rPr>
            </w:pPr>
            <w:del w:id="7265"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66" w:author="RAFAEL SOTOMAYOR" w:date="2016-12-20T17:07:00Z"/>
              </w:rPr>
            </w:pPr>
            <w:del w:id="7267"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68" w:author="RAFAEL SOTOMAYOR" w:date="2016-12-20T17:07:00Z"/>
              </w:rPr>
            </w:pPr>
            <w:del w:id="7269"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70" w:author="RAFAEL SOTOMAYOR" w:date="2016-12-20T17:07:00Z"/>
              </w:rPr>
            </w:pPr>
            <w:del w:id="7271"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72" w:author="RAFAEL SOTOMAYOR" w:date="2016-12-20T17:07:00Z"/>
              </w:rPr>
            </w:pPr>
            <w:del w:id="7273"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74" w:author="RAFAEL SOTOMAYOR" w:date="2016-12-20T17:07:00Z"/>
              </w:rPr>
            </w:pPr>
            <w:del w:id="7275"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727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277" w:author="RAFAEL SOTOMAYOR" w:date="2016-12-20T17:07:00Z"/>
              </w:rPr>
            </w:pPr>
            <w:del w:id="7278"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79" w:author="RAFAEL SOTOMAYOR" w:date="2016-12-20T17:07:00Z"/>
              </w:rPr>
            </w:pPr>
            <w:del w:id="7280"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81" w:author="RAFAEL SOTOMAYOR" w:date="2016-12-20T17:07:00Z"/>
              </w:rPr>
            </w:pPr>
            <w:del w:id="7282"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83" w:author="RAFAEL SOTOMAYOR" w:date="2016-12-20T17:07:00Z"/>
              </w:rPr>
            </w:pPr>
            <w:del w:id="7284"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85" w:author="RAFAEL SOTOMAYOR" w:date="2016-12-20T17:07:00Z"/>
              </w:rPr>
            </w:pPr>
            <w:del w:id="7286"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87" w:author="RAFAEL SOTOMAYOR" w:date="2016-12-20T17:07:00Z"/>
              </w:rPr>
            </w:pPr>
            <w:del w:id="7288"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89" w:author="RAFAEL SOTOMAYOR" w:date="2016-12-20T17:07:00Z"/>
              </w:rPr>
            </w:pPr>
            <w:del w:id="7290"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91" w:author="RAFAEL SOTOMAYOR" w:date="2016-12-20T17:07:00Z"/>
              </w:rPr>
            </w:pPr>
            <w:del w:id="7292"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729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294" w:author="RAFAEL SOTOMAYOR" w:date="2016-12-20T17:07:00Z"/>
              </w:rPr>
            </w:pPr>
            <w:del w:id="7295"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96" w:author="RAFAEL SOTOMAYOR" w:date="2016-12-20T17:07:00Z"/>
              </w:rPr>
            </w:pPr>
            <w:del w:id="7297"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298" w:author="RAFAEL SOTOMAYOR" w:date="2016-12-20T17:07:00Z"/>
              </w:rPr>
            </w:pPr>
            <w:del w:id="7299"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00" w:author="RAFAEL SOTOMAYOR" w:date="2016-12-20T17:07:00Z"/>
              </w:rPr>
            </w:pPr>
            <w:del w:id="7301"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02" w:author="RAFAEL SOTOMAYOR" w:date="2016-12-20T17:07:00Z"/>
              </w:rPr>
            </w:pPr>
            <w:del w:id="7303"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04" w:author="RAFAEL SOTOMAYOR" w:date="2016-12-20T17:07:00Z"/>
              </w:rPr>
            </w:pPr>
            <w:del w:id="7305"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06" w:author="RAFAEL SOTOMAYOR" w:date="2016-12-20T17:07:00Z"/>
              </w:rPr>
            </w:pPr>
            <w:del w:id="7307"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08" w:author="RAFAEL SOTOMAYOR" w:date="2016-12-20T17:07:00Z"/>
              </w:rPr>
            </w:pPr>
            <w:del w:id="7309"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731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311" w:author="RAFAEL SOTOMAYOR" w:date="2016-12-20T17:07:00Z"/>
              </w:rPr>
            </w:pPr>
            <w:del w:id="7312"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13" w:author="RAFAEL SOTOMAYOR" w:date="2016-12-20T17:07:00Z"/>
              </w:rPr>
            </w:pPr>
            <w:del w:id="7314"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15" w:author="RAFAEL SOTOMAYOR" w:date="2016-12-20T17:07:00Z"/>
              </w:rPr>
            </w:pPr>
            <w:del w:id="7316"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17" w:author="RAFAEL SOTOMAYOR" w:date="2016-12-20T17:07:00Z"/>
              </w:rPr>
            </w:pPr>
            <w:del w:id="7318"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19" w:author="RAFAEL SOTOMAYOR" w:date="2016-12-20T17:07:00Z"/>
              </w:rPr>
            </w:pPr>
            <w:del w:id="7320"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21" w:author="RAFAEL SOTOMAYOR" w:date="2016-12-20T17:07:00Z"/>
              </w:rPr>
            </w:pPr>
            <w:del w:id="7322"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23" w:author="RAFAEL SOTOMAYOR" w:date="2016-12-20T17:07:00Z"/>
              </w:rPr>
            </w:pPr>
            <w:del w:id="7324"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25" w:author="RAFAEL SOTOMAYOR" w:date="2016-12-20T17:07:00Z"/>
              </w:rPr>
            </w:pPr>
            <w:del w:id="7326"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732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328" w:author="RAFAEL SOTOMAYOR" w:date="2016-12-20T17:07:00Z"/>
              </w:rPr>
            </w:pPr>
            <w:del w:id="7329" w:author="RAFAEL SOTOMAYOR" w:date="2016-12-20T17:07:00Z">
              <w:r w:rsidDel="00C66CF8">
                <w:rPr>
                  <w:sz w:val="16"/>
                  <w:szCs w:val="16"/>
                </w:rPr>
                <w:lastRenderedPageBreak/>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30" w:author="RAFAEL SOTOMAYOR" w:date="2016-12-20T17:07:00Z"/>
              </w:rPr>
            </w:pPr>
            <w:del w:id="7331"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32" w:author="RAFAEL SOTOMAYOR" w:date="2016-12-20T17:07:00Z"/>
              </w:rPr>
            </w:pPr>
            <w:del w:id="7333"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34" w:author="RAFAEL SOTOMAYOR" w:date="2016-12-20T17:07:00Z"/>
              </w:rPr>
            </w:pPr>
            <w:del w:id="7335"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36" w:author="RAFAEL SOTOMAYOR" w:date="2016-12-20T17:07:00Z"/>
              </w:rPr>
            </w:pPr>
            <w:del w:id="7337"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38" w:author="RAFAEL SOTOMAYOR" w:date="2016-12-20T17:07:00Z"/>
              </w:rPr>
            </w:pPr>
            <w:del w:id="7339"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40" w:author="RAFAEL SOTOMAYOR" w:date="2016-12-20T17:07:00Z"/>
              </w:rPr>
            </w:pPr>
            <w:del w:id="7341"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42" w:author="RAFAEL SOTOMAYOR" w:date="2016-12-20T17:07:00Z"/>
              </w:rPr>
            </w:pPr>
            <w:del w:id="7343"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734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345" w:author="RAFAEL SOTOMAYOR" w:date="2016-12-20T17:07:00Z"/>
              </w:rPr>
            </w:pPr>
            <w:del w:id="7346"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47" w:author="RAFAEL SOTOMAYOR" w:date="2016-12-20T17:07:00Z"/>
              </w:rPr>
            </w:pPr>
            <w:del w:id="7348"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49" w:author="RAFAEL SOTOMAYOR" w:date="2016-12-20T17:07:00Z"/>
              </w:rPr>
            </w:pPr>
            <w:del w:id="7350"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51" w:author="RAFAEL SOTOMAYOR" w:date="2016-12-20T17:07:00Z"/>
              </w:rPr>
            </w:pPr>
            <w:del w:id="7352"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53" w:author="RAFAEL SOTOMAYOR" w:date="2016-12-20T17:07:00Z"/>
              </w:rPr>
            </w:pPr>
            <w:del w:id="7354"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55" w:author="RAFAEL SOTOMAYOR" w:date="2016-12-20T17:07:00Z"/>
              </w:rPr>
            </w:pPr>
            <w:del w:id="7356"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57" w:author="RAFAEL SOTOMAYOR" w:date="2016-12-20T17:07:00Z"/>
              </w:rPr>
            </w:pPr>
            <w:del w:id="7358"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59" w:author="RAFAEL SOTOMAYOR" w:date="2016-12-20T17:07:00Z"/>
              </w:rPr>
            </w:pPr>
            <w:del w:id="7360"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736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362" w:author="RAFAEL SOTOMAYOR" w:date="2016-12-20T17:07:00Z"/>
              </w:rPr>
            </w:pPr>
            <w:del w:id="7363"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64" w:author="RAFAEL SOTOMAYOR" w:date="2016-12-20T17:07:00Z"/>
              </w:rPr>
            </w:pPr>
            <w:del w:id="7365"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66" w:author="RAFAEL SOTOMAYOR" w:date="2016-12-20T17:07:00Z"/>
              </w:rPr>
            </w:pPr>
            <w:del w:id="7367"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68" w:author="RAFAEL SOTOMAYOR" w:date="2016-12-20T17:07:00Z"/>
              </w:rPr>
            </w:pPr>
            <w:del w:id="7369" w:author="RAFAEL SOTOMAYOR" w:date="2016-12-20T17:07:00Z">
              <w:r w:rsidDel="00C66CF8">
                <w:rPr>
                  <w:sz w:val="16"/>
                  <w:szCs w:val="16"/>
                </w:rPr>
                <w:delText>0,00015191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70" w:author="RAFAEL SOTOMAYOR" w:date="2016-12-20T17:07:00Z"/>
              </w:rPr>
            </w:pPr>
            <w:del w:id="7371" w:author="RAFAEL SOTOMAYOR" w:date="2016-12-20T17:07:00Z">
              <w:r w:rsidDel="00C66CF8">
                <w:rPr>
                  <w:sz w:val="16"/>
                  <w:szCs w:val="16"/>
                </w:rPr>
                <w:delText>0,5469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72" w:author="RAFAEL SOTOMAYOR" w:date="2016-12-20T17:07:00Z"/>
              </w:rPr>
            </w:pPr>
            <w:del w:id="7373" w:author="RAFAEL SOTOMAYOR" w:date="2016-12-20T17:07:00Z">
              <w:r w:rsidDel="00C66CF8">
                <w:rPr>
                  <w:sz w:val="16"/>
                  <w:szCs w:val="16"/>
                </w:rPr>
                <w:delText>1,7458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74" w:author="RAFAEL SOTOMAYOR" w:date="2016-12-20T17:07:00Z"/>
              </w:rPr>
            </w:pPr>
            <w:del w:id="7375" w:author="RAFAEL SOTOMAYOR" w:date="2016-12-20T17:07:00Z">
              <w:r w:rsidDel="00C66CF8">
                <w:rPr>
                  <w:sz w:val="16"/>
                  <w:szCs w:val="16"/>
                </w:rPr>
                <w:delText>10,1378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76" w:author="RAFAEL SOTOMAYOR" w:date="2016-12-20T17:07:00Z"/>
              </w:rPr>
            </w:pPr>
            <w:del w:id="7377" w:author="RAFAEL SOTOMAYOR" w:date="2016-12-20T17:07:00Z">
              <w:r w:rsidDel="00C66CF8">
                <w:rPr>
                  <w:sz w:val="16"/>
                  <w:szCs w:val="16"/>
                </w:rPr>
                <w:delText>244,3769</w:delText>
              </w:r>
            </w:del>
          </w:p>
        </w:tc>
      </w:tr>
      <w:tr w:rsidR="00071D81" w:rsidDel="00C66CF8">
        <w:tblPrEx>
          <w:tblCellMar>
            <w:top w:w="0" w:type="dxa"/>
            <w:left w:w="0" w:type="dxa"/>
            <w:bottom w:w="0" w:type="dxa"/>
            <w:right w:w="0" w:type="dxa"/>
          </w:tblCellMar>
        </w:tblPrEx>
        <w:trPr>
          <w:del w:id="737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379" w:author="RAFAEL SOTOMAYOR" w:date="2016-12-20T17:07:00Z"/>
              </w:rPr>
            </w:pPr>
            <w:del w:id="7380"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81" w:author="RAFAEL SOTOMAYOR" w:date="2016-12-20T17:07:00Z"/>
              </w:rPr>
            </w:pPr>
            <w:del w:id="7382"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83" w:author="RAFAEL SOTOMAYOR" w:date="2016-12-20T17:07:00Z"/>
              </w:rPr>
            </w:pPr>
            <w:del w:id="7384"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85" w:author="RAFAEL SOTOMAYOR" w:date="2016-12-20T17:07:00Z"/>
              </w:rPr>
            </w:pPr>
            <w:del w:id="7386" w:author="RAFAEL SOTOMAYOR" w:date="2016-12-20T17:07:00Z">
              <w:r w:rsidDel="00C66CF8">
                <w:rPr>
                  <w:sz w:val="16"/>
                  <w:szCs w:val="16"/>
                </w:rPr>
                <w:delText>0,00003255</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87" w:author="RAFAEL SOTOMAYOR" w:date="2016-12-20T17:07:00Z"/>
              </w:rPr>
            </w:pPr>
            <w:del w:id="7388" w:author="RAFAEL SOTOMAYOR" w:date="2016-12-20T17:07:00Z">
              <w:r w:rsidDel="00C66CF8">
                <w:rPr>
                  <w:sz w:val="16"/>
                  <w:szCs w:val="16"/>
                </w:rPr>
                <w:delText>0,1172</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89" w:author="RAFAEL SOTOMAYOR" w:date="2016-12-20T17:07:00Z"/>
              </w:rPr>
            </w:pPr>
            <w:del w:id="7390" w:author="RAFAEL SOTOMAYOR" w:date="2016-12-20T17:07:00Z">
              <w:r w:rsidDel="00C66CF8">
                <w:rPr>
                  <w:sz w:val="16"/>
                  <w:szCs w:val="16"/>
                </w:rPr>
                <w:delText>0,3741</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91" w:author="RAFAEL SOTOMAYOR" w:date="2016-12-20T17:07:00Z"/>
              </w:rPr>
            </w:pPr>
            <w:del w:id="7392" w:author="RAFAEL SOTOMAYOR" w:date="2016-12-20T17:07:00Z">
              <w:r w:rsidDel="00C66CF8">
                <w:rPr>
                  <w:sz w:val="16"/>
                  <w:szCs w:val="16"/>
                </w:rPr>
                <w:delText>2,1724</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93" w:author="RAFAEL SOTOMAYOR" w:date="2016-12-20T17:07:00Z"/>
              </w:rPr>
            </w:pPr>
            <w:del w:id="7394" w:author="RAFAEL SOTOMAYOR" w:date="2016-12-20T17:07:00Z">
              <w:r w:rsidDel="00C66CF8">
                <w:rPr>
                  <w:sz w:val="16"/>
                  <w:szCs w:val="16"/>
                </w:rPr>
                <w:delText>52,3665</w:delText>
              </w:r>
            </w:del>
          </w:p>
        </w:tc>
      </w:tr>
      <w:tr w:rsidR="00071D81" w:rsidDel="00C66CF8">
        <w:tblPrEx>
          <w:tblCellMar>
            <w:top w:w="0" w:type="dxa"/>
            <w:left w:w="0" w:type="dxa"/>
            <w:bottom w:w="0" w:type="dxa"/>
            <w:right w:w="0" w:type="dxa"/>
          </w:tblCellMar>
        </w:tblPrEx>
        <w:trPr>
          <w:del w:id="739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396" w:author="RAFAEL SOTOMAYOR" w:date="2016-12-20T17:07:00Z"/>
              </w:rPr>
            </w:pPr>
            <w:del w:id="7397"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398" w:author="RAFAEL SOTOMAYOR" w:date="2016-12-20T17:07:00Z"/>
              </w:rPr>
            </w:pPr>
            <w:del w:id="7399"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00" w:author="RAFAEL SOTOMAYOR" w:date="2016-12-20T17:07:00Z"/>
              </w:rPr>
            </w:pPr>
            <w:del w:id="7401"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02" w:author="RAFAEL SOTOMAYOR" w:date="2016-12-20T17:07:00Z"/>
              </w:rPr>
            </w:pPr>
            <w:del w:id="7403"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04" w:author="RAFAEL SOTOMAYOR" w:date="2016-12-20T17:07:00Z"/>
              </w:rPr>
            </w:pPr>
            <w:del w:id="7405"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06" w:author="RAFAEL SOTOMAYOR" w:date="2016-12-20T17:07:00Z"/>
              </w:rPr>
            </w:pPr>
            <w:del w:id="7407"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08" w:author="RAFAEL SOTOMAYOR" w:date="2016-12-20T17:07:00Z"/>
              </w:rPr>
            </w:pPr>
            <w:del w:id="7409"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10" w:author="RAFAEL SOTOMAYOR" w:date="2016-12-20T17:07:00Z"/>
              </w:rPr>
            </w:pPr>
            <w:del w:id="7411"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7412" w:author="RAFAEL SOTOMAYOR" w:date="2016-12-20T17:07:00Z"/>
        </w:trPr>
        <w:tc>
          <w:tcPr>
            <w:tcW w:w="9540" w:type="dxa"/>
            <w:gridSpan w:val="8"/>
            <w:tcBorders>
              <w:left w:val="single" w:sz="4" w:space="0" w:color="CCCCCC"/>
              <w:bottom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413" w:author="RAFAEL SOTOMAYOR" w:date="2016-12-20T17:07:00Z"/>
              </w:rPr>
            </w:pPr>
            <w:del w:id="7414" w:author="RAFAEL SOTOMAYOR" w:date="2016-12-20T17:07:00Z">
              <w:r w:rsidDel="00C66CF8">
                <w:rPr>
                  <w:b/>
                  <w:color w:val="FFFFFF"/>
                  <w:sz w:val="16"/>
                  <w:szCs w:val="16"/>
                  <w:shd w:val="clear" w:color="auto" w:fill="999999"/>
                </w:rPr>
                <w:delText>Pomáceas</w:delText>
              </w:r>
            </w:del>
          </w:p>
        </w:tc>
      </w:tr>
      <w:tr w:rsidR="00071D81" w:rsidDel="00C66CF8">
        <w:tblPrEx>
          <w:tblCellMar>
            <w:top w:w="0" w:type="dxa"/>
            <w:left w:w="0" w:type="dxa"/>
            <w:bottom w:w="0" w:type="dxa"/>
            <w:right w:w="0" w:type="dxa"/>
          </w:tblCellMar>
        </w:tblPrEx>
        <w:trPr>
          <w:del w:id="7415"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416" w:author="RAFAEL SOTOMAYOR" w:date="2016-12-20T17:07:00Z"/>
              </w:rPr>
            </w:pPr>
            <w:del w:id="7417"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418" w:author="RAFAEL SOTOMAYOR" w:date="2016-12-20T17:07:00Z"/>
              </w:rPr>
            </w:pPr>
            <w:del w:id="7419"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420" w:author="RAFAEL SOTOMAYOR" w:date="2016-12-20T17:07:00Z"/>
              </w:rPr>
            </w:pPr>
            <w:del w:id="7421"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7422" w:author="RAFAEL SOTOMAYOR" w:date="2016-12-20T17:07:00Z"/>
              </w:rPr>
            </w:pPr>
            <w:del w:id="7423"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424" w:author="RAFAEL SOTOMAYOR" w:date="2016-12-20T17:07:00Z"/>
              </w:rPr>
            </w:pPr>
            <w:del w:id="7425"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7426" w:author="RAFAEL SOTOMAYOR" w:date="2016-12-20T17:07:00Z"/>
              </w:rPr>
            </w:pPr>
            <w:del w:id="7427"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428" w:author="RAFAEL SOTOMAYOR" w:date="2016-12-20T17:07:00Z"/>
              </w:rPr>
            </w:pPr>
            <w:del w:id="7429"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430" w:author="RAFAEL SOTOMAYOR" w:date="2016-12-20T17:07:00Z"/>
              </w:rPr>
            </w:pPr>
            <w:del w:id="7431"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432" w:author="RAFAEL SOTOMAYOR" w:date="2016-12-20T17:07:00Z"/>
              </w:rPr>
            </w:pPr>
            <w:del w:id="7433"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434" w:author="RAFAEL SOTOMAYOR" w:date="2016-12-20T17:07:00Z"/>
              </w:rPr>
            </w:pPr>
            <w:del w:id="7435"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436" w:author="RAFAEL SOTOMAYOR" w:date="2016-12-20T17:07:00Z"/>
              </w:rPr>
            </w:pPr>
            <w:del w:id="7437"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438" w:author="RAFAEL SOTOMAYOR" w:date="2016-12-20T17:07:00Z"/>
              </w:rPr>
            </w:pPr>
            <w:del w:id="7439"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440" w:author="RAFAEL SOTOMAYOR" w:date="2016-12-20T17:07:00Z"/>
              </w:rPr>
            </w:pPr>
            <w:del w:id="7441"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442" w:author="RAFAEL SOTOMAYOR" w:date="2016-12-20T17:07:00Z"/>
              </w:rPr>
            </w:pPr>
            <w:del w:id="7443" w:author="RAFAEL SOTOMAYOR" w:date="2016-12-20T17:07:00Z">
              <w:r w:rsidDel="00C66CF8">
                <w:rPr>
                  <w:b/>
                  <w:color w:val="FFFFFF"/>
                  <w:sz w:val="16"/>
                  <w:szCs w:val="16"/>
                  <w:shd w:val="clear" w:color="auto" w:fill="999999"/>
                </w:rPr>
                <w:delText>MByte 20 años</w:delText>
              </w:r>
            </w:del>
          </w:p>
        </w:tc>
      </w:tr>
      <w:tr w:rsidR="00071D81" w:rsidDel="00C66CF8">
        <w:tblPrEx>
          <w:tblCellMar>
            <w:top w:w="0" w:type="dxa"/>
            <w:left w:w="0" w:type="dxa"/>
            <w:bottom w:w="0" w:type="dxa"/>
            <w:right w:w="0" w:type="dxa"/>
          </w:tblCellMar>
        </w:tblPrEx>
        <w:trPr>
          <w:del w:id="744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445" w:author="RAFAEL SOTOMAYOR" w:date="2016-12-20T17:07:00Z"/>
              </w:rPr>
            </w:pPr>
            <w:del w:id="7446"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47" w:author="RAFAEL SOTOMAYOR" w:date="2016-12-20T17:07:00Z"/>
              </w:rPr>
            </w:pPr>
            <w:del w:id="7448"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49" w:author="RAFAEL SOTOMAYOR" w:date="2016-12-20T17:07:00Z"/>
              </w:rPr>
            </w:pPr>
            <w:del w:id="7450"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51" w:author="RAFAEL SOTOMAYOR" w:date="2016-12-20T17:07:00Z"/>
              </w:rPr>
            </w:pPr>
            <w:del w:id="7452"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53" w:author="RAFAEL SOTOMAYOR" w:date="2016-12-20T17:07:00Z"/>
              </w:rPr>
            </w:pPr>
            <w:del w:id="7454"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55" w:author="RAFAEL SOTOMAYOR" w:date="2016-12-20T17:07:00Z"/>
              </w:rPr>
            </w:pPr>
            <w:del w:id="7456"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57" w:author="RAFAEL SOTOMAYOR" w:date="2016-12-20T17:07:00Z"/>
              </w:rPr>
            </w:pPr>
            <w:del w:id="7458"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59" w:author="RAFAEL SOTOMAYOR" w:date="2016-12-20T17:07:00Z"/>
              </w:rPr>
            </w:pPr>
            <w:del w:id="7460"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746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462" w:author="RAFAEL SOTOMAYOR" w:date="2016-12-20T17:07:00Z"/>
              </w:rPr>
            </w:pPr>
            <w:del w:id="7463"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64" w:author="RAFAEL SOTOMAYOR" w:date="2016-12-20T17:07:00Z"/>
              </w:rPr>
            </w:pPr>
            <w:del w:id="7465"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66" w:author="RAFAEL SOTOMAYOR" w:date="2016-12-20T17:07:00Z"/>
              </w:rPr>
            </w:pPr>
            <w:del w:id="7467"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68" w:author="RAFAEL SOTOMAYOR" w:date="2016-12-20T17:07:00Z"/>
              </w:rPr>
            </w:pPr>
            <w:del w:id="7469" w:author="RAFAEL SOTOMAYOR" w:date="2016-12-20T17:07:00Z">
              <w:r w:rsidDel="00C66CF8">
                <w:rPr>
                  <w:sz w:val="16"/>
                  <w:szCs w:val="16"/>
                </w:rPr>
                <w:delText>0,00000556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70" w:author="RAFAEL SOTOMAYOR" w:date="2016-12-20T17:07:00Z"/>
              </w:rPr>
            </w:pPr>
            <w:del w:id="7471" w:author="RAFAEL SOTOMAYOR" w:date="2016-12-20T17:07:00Z">
              <w:r w:rsidDel="00C66CF8">
                <w:rPr>
                  <w:sz w:val="16"/>
                  <w:szCs w:val="16"/>
                </w:rPr>
                <w:delText>0,0200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72" w:author="RAFAEL SOTOMAYOR" w:date="2016-12-20T17:07:00Z"/>
              </w:rPr>
            </w:pPr>
            <w:del w:id="7473" w:author="RAFAEL SOTOMAYOR" w:date="2016-12-20T17:07:00Z">
              <w:r w:rsidDel="00C66CF8">
                <w:rPr>
                  <w:sz w:val="16"/>
                  <w:szCs w:val="16"/>
                </w:rPr>
                <w:delText>0,0638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74" w:author="RAFAEL SOTOMAYOR" w:date="2016-12-20T17:07:00Z"/>
              </w:rPr>
            </w:pPr>
            <w:del w:id="7475" w:author="RAFAEL SOTOMAYOR" w:date="2016-12-20T17:07:00Z">
              <w:r w:rsidDel="00C66CF8">
                <w:rPr>
                  <w:sz w:val="16"/>
                  <w:szCs w:val="16"/>
                </w:rPr>
                <w:delText>0,3708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76" w:author="RAFAEL SOTOMAYOR" w:date="2016-12-20T17:07:00Z"/>
              </w:rPr>
            </w:pPr>
            <w:del w:id="7477" w:author="RAFAEL SOTOMAYOR" w:date="2016-12-20T17:07:00Z">
              <w:r w:rsidDel="00C66CF8">
                <w:rPr>
                  <w:sz w:val="16"/>
                  <w:szCs w:val="16"/>
                </w:rPr>
                <w:delText>8,9372</w:delText>
              </w:r>
            </w:del>
          </w:p>
        </w:tc>
      </w:tr>
      <w:tr w:rsidR="00071D81" w:rsidDel="00C66CF8">
        <w:tblPrEx>
          <w:tblCellMar>
            <w:top w:w="0" w:type="dxa"/>
            <w:left w:w="0" w:type="dxa"/>
            <w:bottom w:w="0" w:type="dxa"/>
            <w:right w:w="0" w:type="dxa"/>
          </w:tblCellMar>
        </w:tblPrEx>
        <w:trPr>
          <w:del w:id="747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479" w:author="RAFAEL SOTOMAYOR" w:date="2016-12-20T17:07:00Z"/>
              </w:rPr>
            </w:pPr>
            <w:del w:id="7480"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81" w:author="RAFAEL SOTOMAYOR" w:date="2016-12-20T17:07:00Z"/>
              </w:rPr>
            </w:pPr>
            <w:del w:id="7482"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83" w:author="RAFAEL SOTOMAYOR" w:date="2016-12-20T17:07:00Z"/>
              </w:rPr>
            </w:pPr>
            <w:del w:id="7484"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85" w:author="RAFAEL SOTOMAYOR" w:date="2016-12-20T17:07:00Z"/>
              </w:rPr>
            </w:pPr>
            <w:del w:id="7486" w:author="RAFAEL SOTOMAYOR" w:date="2016-12-20T17:07:00Z">
              <w:r w:rsidDel="00C66CF8">
                <w:rPr>
                  <w:sz w:val="16"/>
                  <w:szCs w:val="16"/>
                </w:rPr>
                <w:delText>0,00000016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87" w:author="RAFAEL SOTOMAYOR" w:date="2016-12-20T17:07:00Z"/>
              </w:rPr>
            </w:pPr>
            <w:del w:id="7488" w:author="RAFAEL SOTOMAYOR" w:date="2016-12-20T17:07:00Z">
              <w:r w:rsidDel="00C66CF8">
                <w:rPr>
                  <w:sz w:val="16"/>
                  <w:szCs w:val="16"/>
                </w:rPr>
                <w:delText>0,0006</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89" w:author="RAFAEL SOTOMAYOR" w:date="2016-12-20T17:07:00Z"/>
              </w:rPr>
            </w:pPr>
            <w:del w:id="7490" w:author="RAFAEL SOTOMAYOR" w:date="2016-12-20T17:07:00Z">
              <w:r w:rsidDel="00C66CF8">
                <w:rPr>
                  <w:sz w:val="16"/>
                  <w:szCs w:val="16"/>
                </w:rPr>
                <w:delText>0,0019</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91" w:author="RAFAEL SOTOMAYOR" w:date="2016-12-20T17:07:00Z"/>
              </w:rPr>
            </w:pPr>
            <w:del w:id="7492" w:author="RAFAEL SOTOMAYOR" w:date="2016-12-20T17:07:00Z">
              <w:r w:rsidDel="00C66CF8">
                <w:rPr>
                  <w:sz w:val="16"/>
                  <w:szCs w:val="16"/>
                </w:rPr>
                <w:delText>0,0109</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93" w:author="RAFAEL SOTOMAYOR" w:date="2016-12-20T17:07:00Z"/>
              </w:rPr>
            </w:pPr>
            <w:del w:id="7494" w:author="RAFAEL SOTOMAYOR" w:date="2016-12-20T17:07:00Z">
              <w:r w:rsidDel="00C66CF8">
                <w:rPr>
                  <w:sz w:val="16"/>
                  <w:szCs w:val="16"/>
                </w:rPr>
                <w:delText>0,2618</w:delText>
              </w:r>
            </w:del>
          </w:p>
        </w:tc>
      </w:tr>
      <w:tr w:rsidR="00071D81" w:rsidDel="00C66CF8">
        <w:tblPrEx>
          <w:tblCellMar>
            <w:top w:w="0" w:type="dxa"/>
            <w:left w:w="0" w:type="dxa"/>
            <w:bottom w:w="0" w:type="dxa"/>
            <w:right w:w="0" w:type="dxa"/>
          </w:tblCellMar>
        </w:tblPrEx>
        <w:trPr>
          <w:del w:id="749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496" w:author="RAFAEL SOTOMAYOR" w:date="2016-12-20T17:07:00Z"/>
              </w:rPr>
            </w:pPr>
            <w:del w:id="7497"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498" w:author="RAFAEL SOTOMAYOR" w:date="2016-12-20T17:07:00Z"/>
              </w:rPr>
            </w:pPr>
            <w:del w:id="7499"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00" w:author="RAFAEL SOTOMAYOR" w:date="2016-12-20T17:07:00Z"/>
              </w:rPr>
            </w:pPr>
            <w:del w:id="7501"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02" w:author="RAFAEL SOTOMAYOR" w:date="2016-12-20T17:07:00Z"/>
              </w:rPr>
            </w:pPr>
            <w:del w:id="7503"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04" w:author="RAFAEL SOTOMAYOR" w:date="2016-12-20T17:07:00Z"/>
              </w:rPr>
            </w:pPr>
            <w:del w:id="7505"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06" w:author="RAFAEL SOTOMAYOR" w:date="2016-12-20T17:07:00Z"/>
              </w:rPr>
            </w:pPr>
            <w:del w:id="7507"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08" w:author="RAFAEL SOTOMAYOR" w:date="2016-12-20T17:07:00Z"/>
              </w:rPr>
            </w:pPr>
            <w:del w:id="7509"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10" w:author="RAFAEL SOTOMAYOR" w:date="2016-12-20T17:07:00Z"/>
              </w:rPr>
            </w:pPr>
            <w:del w:id="7511"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751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513" w:author="RAFAEL SOTOMAYOR" w:date="2016-12-20T17:07:00Z"/>
              </w:rPr>
            </w:pPr>
            <w:del w:id="7514"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15" w:author="RAFAEL SOTOMAYOR" w:date="2016-12-20T17:07:00Z"/>
              </w:rPr>
            </w:pPr>
            <w:del w:id="7516"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17" w:author="RAFAEL SOTOMAYOR" w:date="2016-12-20T17:07:00Z"/>
              </w:rPr>
            </w:pPr>
            <w:del w:id="7518"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19" w:author="RAFAEL SOTOMAYOR" w:date="2016-12-20T17:07:00Z"/>
              </w:rPr>
            </w:pPr>
            <w:del w:id="7520"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21" w:author="RAFAEL SOTOMAYOR" w:date="2016-12-20T17:07:00Z"/>
              </w:rPr>
            </w:pPr>
            <w:del w:id="7522"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23" w:author="RAFAEL SOTOMAYOR" w:date="2016-12-20T17:07:00Z"/>
              </w:rPr>
            </w:pPr>
            <w:del w:id="7524"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25" w:author="RAFAEL SOTOMAYOR" w:date="2016-12-20T17:07:00Z"/>
              </w:rPr>
            </w:pPr>
            <w:del w:id="7526"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27" w:author="RAFAEL SOTOMAYOR" w:date="2016-12-20T17:07:00Z"/>
              </w:rPr>
            </w:pPr>
            <w:del w:id="7528"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752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530" w:author="RAFAEL SOTOMAYOR" w:date="2016-12-20T17:07:00Z"/>
              </w:rPr>
            </w:pPr>
            <w:del w:id="7531"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32" w:author="RAFAEL SOTOMAYOR" w:date="2016-12-20T17:07:00Z"/>
              </w:rPr>
            </w:pPr>
            <w:del w:id="7533"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34" w:author="RAFAEL SOTOMAYOR" w:date="2016-12-20T17:07:00Z"/>
              </w:rPr>
            </w:pPr>
            <w:del w:id="7535"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36" w:author="RAFAEL SOTOMAYOR" w:date="2016-12-20T17:07:00Z"/>
              </w:rPr>
            </w:pPr>
            <w:del w:id="7537"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38" w:author="RAFAEL SOTOMAYOR" w:date="2016-12-20T17:07:00Z"/>
              </w:rPr>
            </w:pPr>
            <w:del w:id="7539"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40" w:author="RAFAEL SOTOMAYOR" w:date="2016-12-20T17:07:00Z"/>
              </w:rPr>
            </w:pPr>
            <w:del w:id="7541"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42" w:author="RAFAEL SOTOMAYOR" w:date="2016-12-20T17:07:00Z"/>
              </w:rPr>
            </w:pPr>
            <w:del w:id="7543"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44" w:author="RAFAEL SOTOMAYOR" w:date="2016-12-20T17:07:00Z"/>
              </w:rPr>
            </w:pPr>
            <w:del w:id="7545"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754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547" w:author="RAFAEL SOTOMAYOR" w:date="2016-12-20T17:07:00Z"/>
              </w:rPr>
            </w:pPr>
            <w:del w:id="7548"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49" w:author="RAFAEL SOTOMAYOR" w:date="2016-12-20T17:07:00Z"/>
              </w:rPr>
            </w:pPr>
            <w:del w:id="7550"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51" w:author="RAFAEL SOTOMAYOR" w:date="2016-12-20T17:07:00Z"/>
              </w:rPr>
            </w:pPr>
            <w:del w:id="7552"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53" w:author="RAFAEL SOTOMAYOR" w:date="2016-12-20T17:07:00Z"/>
              </w:rPr>
            </w:pPr>
            <w:del w:id="7554"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55" w:author="RAFAEL SOTOMAYOR" w:date="2016-12-20T17:07:00Z"/>
              </w:rPr>
            </w:pPr>
            <w:del w:id="7556"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57" w:author="RAFAEL SOTOMAYOR" w:date="2016-12-20T17:07:00Z"/>
              </w:rPr>
            </w:pPr>
            <w:del w:id="7558"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59" w:author="RAFAEL SOTOMAYOR" w:date="2016-12-20T17:07:00Z"/>
              </w:rPr>
            </w:pPr>
            <w:del w:id="7560"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61" w:author="RAFAEL SOTOMAYOR" w:date="2016-12-20T17:07:00Z"/>
              </w:rPr>
            </w:pPr>
            <w:del w:id="7562"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756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564" w:author="RAFAEL SOTOMAYOR" w:date="2016-12-20T17:07:00Z"/>
              </w:rPr>
            </w:pPr>
            <w:del w:id="7565"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66" w:author="RAFAEL SOTOMAYOR" w:date="2016-12-20T17:07:00Z"/>
              </w:rPr>
            </w:pPr>
            <w:del w:id="7567"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68" w:author="RAFAEL SOTOMAYOR" w:date="2016-12-20T17:07:00Z"/>
              </w:rPr>
            </w:pPr>
            <w:del w:id="7569"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70" w:author="RAFAEL SOTOMAYOR" w:date="2016-12-20T17:07:00Z"/>
              </w:rPr>
            </w:pPr>
            <w:del w:id="7571"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72" w:author="RAFAEL SOTOMAYOR" w:date="2016-12-20T17:07:00Z"/>
              </w:rPr>
            </w:pPr>
            <w:del w:id="7573"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74" w:author="RAFAEL SOTOMAYOR" w:date="2016-12-20T17:07:00Z"/>
              </w:rPr>
            </w:pPr>
            <w:del w:id="7575"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76" w:author="RAFAEL SOTOMAYOR" w:date="2016-12-20T17:07:00Z"/>
              </w:rPr>
            </w:pPr>
            <w:del w:id="7577"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78" w:author="RAFAEL SOTOMAYOR" w:date="2016-12-20T17:07:00Z"/>
              </w:rPr>
            </w:pPr>
            <w:del w:id="7579"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758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581" w:author="RAFAEL SOTOMAYOR" w:date="2016-12-20T17:07:00Z"/>
              </w:rPr>
            </w:pPr>
            <w:del w:id="7582"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83" w:author="RAFAEL SOTOMAYOR" w:date="2016-12-20T17:07:00Z"/>
              </w:rPr>
            </w:pPr>
            <w:del w:id="7584"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85" w:author="RAFAEL SOTOMAYOR" w:date="2016-12-20T17:07:00Z"/>
              </w:rPr>
            </w:pPr>
            <w:del w:id="7586"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87" w:author="RAFAEL SOTOMAYOR" w:date="2016-12-20T17:07:00Z"/>
              </w:rPr>
            </w:pPr>
            <w:del w:id="7588" w:author="RAFAEL SOTOMAYOR" w:date="2016-12-20T17:07:00Z">
              <w:r w:rsidDel="00C66CF8">
                <w:rPr>
                  <w:sz w:val="16"/>
                  <w:szCs w:val="16"/>
                </w:rPr>
                <w:delText>0,00006076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89" w:author="RAFAEL SOTOMAYOR" w:date="2016-12-20T17:07:00Z"/>
              </w:rPr>
            </w:pPr>
            <w:del w:id="7590" w:author="RAFAEL SOTOMAYOR" w:date="2016-12-20T17:07:00Z">
              <w:r w:rsidDel="00C66CF8">
                <w:rPr>
                  <w:sz w:val="16"/>
                  <w:szCs w:val="16"/>
                </w:rPr>
                <w:delText>0,2188</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91" w:author="RAFAEL SOTOMAYOR" w:date="2016-12-20T17:07:00Z"/>
              </w:rPr>
            </w:pPr>
            <w:del w:id="7592" w:author="RAFAEL SOTOMAYOR" w:date="2016-12-20T17:07:00Z">
              <w:r w:rsidDel="00C66CF8">
                <w:rPr>
                  <w:sz w:val="16"/>
                  <w:szCs w:val="16"/>
                </w:rPr>
                <w:delText>0,6983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93" w:author="RAFAEL SOTOMAYOR" w:date="2016-12-20T17:07:00Z"/>
              </w:rPr>
            </w:pPr>
            <w:del w:id="7594" w:author="RAFAEL SOTOMAYOR" w:date="2016-12-20T17:07:00Z">
              <w:r w:rsidDel="00C66CF8">
                <w:rPr>
                  <w:sz w:val="16"/>
                  <w:szCs w:val="16"/>
                </w:rPr>
                <w:delText>4,0551</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595" w:author="RAFAEL SOTOMAYOR" w:date="2016-12-20T17:07:00Z"/>
              </w:rPr>
            </w:pPr>
            <w:del w:id="7596" w:author="RAFAEL SOTOMAYOR" w:date="2016-12-20T17:07:00Z">
              <w:r w:rsidDel="00C66CF8">
                <w:rPr>
                  <w:sz w:val="16"/>
                  <w:szCs w:val="16"/>
                </w:rPr>
                <w:delText>97,7508</w:delText>
              </w:r>
            </w:del>
          </w:p>
        </w:tc>
      </w:tr>
      <w:tr w:rsidR="00071D81" w:rsidDel="00C66CF8">
        <w:tblPrEx>
          <w:tblCellMar>
            <w:top w:w="0" w:type="dxa"/>
            <w:left w:w="0" w:type="dxa"/>
            <w:bottom w:w="0" w:type="dxa"/>
            <w:right w:w="0" w:type="dxa"/>
          </w:tblCellMar>
        </w:tblPrEx>
        <w:trPr>
          <w:del w:id="759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598" w:author="RAFAEL SOTOMAYOR" w:date="2016-12-20T17:07:00Z"/>
              </w:rPr>
            </w:pPr>
            <w:del w:id="7599"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00" w:author="RAFAEL SOTOMAYOR" w:date="2016-12-20T17:07:00Z"/>
              </w:rPr>
            </w:pPr>
            <w:del w:id="7601"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02" w:author="RAFAEL SOTOMAYOR" w:date="2016-12-20T17:07:00Z"/>
              </w:rPr>
            </w:pPr>
            <w:del w:id="7603"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04" w:author="RAFAEL SOTOMAYOR" w:date="2016-12-20T17:07:00Z"/>
              </w:rPr>
            </w:pPr>
            <w:del w:id="7605" w:author="RAFAEL SOTOMAYOR" w:date="2016-12-20T17:07:00Z">
              <w:r w:rsidDel="00C66CF8">
                <w:rPr>
                  <w:sz w:val="16"/>
                  <w:szCs w:val="16"/>
                </w:rPr>
                <w:delText>0,00001302</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06" w:author="RAFAEL SOTOMAYOR" w:date="2016-12-20T17:07:00Z"/>
              </w:rPr>
            </w:pPr>
            <w:del w:id="7607" w:author="RAFAEL SOTOMAYOR" w:date="2016-12-20T17:07:00Z">
              <w:r w:rsidDel="00C66CF8">
                <w:rPr>
                  <w:sz w:val="16"/>
                  <w:szCs w:val="16"/>
                </w:rPr>
                <w:delText>0,0469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08" w:author="RAFAEL SOTOMAYOR" w:date="2016-12-20T17:07:00Z"/>
              </w:rPr>
            </w:pPr>
            <w:del w:id="7609" w:author="RAFAEL SOTOMAYOR" w:date="2016-12-20T17:07:00Z">
              <w:r w:rsidDel="00C66CF8">
                <w:rPr>
                  <w:sz w:val="16"/>
                  <w:szCs w:val="16"/>
                </w:rPr>
                <w:delText>0,1496</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10" w:author="RAFAEL SOTOMAYOR" w:date="2016-12-20T17:07:00Z"/>
              </w:rPr>
            </w:pPr>
            <w:del w:id="7611" w:author="RAFAEL SOTOMAYOR" w:date="2016-12-20T17:07:00Z">
              <w:r w:rsidDel="00C66CF8">
                <w:rPr>
                  <w:sz w:val="16"/>
                  <w:szCs w:val="16"/>
                </w:rPr>
                <w:delText>0,8690</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12" w:author="RAFAEL SOTOMAYOR" w:date="2016-12-20T17:07:00Z"/>
              </w:rPr>
            </w:pPr>
            <w:del w:id="7613" w:author="RAFAEL SOTOMAYOR" w:date="2016-12-20T17:07:00Z">
              <w:r w:rsidDel="00C66CF8">
                <w:rPr>
                  <w:sz w:val="16"/>
                  <w:szCs w:val="16"/>
                </w:rPr>
                <w:delText>20,9466</w:delText>
              </w:r>
            </w:del>
          </w:p>
        </w:tc>
      </w:tr>
      <w:tr w:rsidR="00071D81" w:rsidDel="00C66CF8">
        <w:tblPrEx>
          <w:tblCellMar>
            <w:top w:w="0" w:type="dxa"/>
            <w:left w:w="0" w:type="dxa"/>
            <w:bottom w:w="0" w:type="dxa"/>
            <w:right w:w="0" w:type="dxa"/>
          </w:tblCellMar>
        </w:tblPrEx>
        <w:trPr>
          <w:del w:id="761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615" w:author="RAFAEL SOTOMAYOR" w:date="2016-12-20T17:07:00Z"/>
              </w:rPr>
            </w:pPr>
            <w:del w:id="7616"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17" w:author="RAFAEL SOTOMAYOR" w:date="2016-12-20T17:07:00Z"/>
              </w:rPr>
            </w:pPr>
            <w:del w:id="7618"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19" w:author="RAFAEL SOTOMAYOR" w:date="2016-12-20T17:07:00Z"/>
              </w:rPr>
            </w:pPr>
            <w:del w:id="7620"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21" w:author="RAFAEL SOTOMAYOR" w:date="2016-12-20T17:07:00Z"/>
              </w:rPr>
            </w:pPr>
            <w:del w:id="7622"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23" w:author="RAFAEL SOTOMAYOR" w:date="2016-12-20T17:07:00Z"/>
              </w:rPr>
            </w:pPr>
            <w:del w:id="7624"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25" w:author="RAFAEL SOTOMAYOR" w:date="2016-12-20T17:07:00Z"/>
              </w:rPr>
            </w:pPr>
            <w:del w:id="7626"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27" w:author="RAFAEL SOTOMAYOR" w:date="2016-12-20T17:07:00Z"/>
              </w:rPr>
            </w:pPr>
            <w:del w:id="7628"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29" w:author="RAFAEL SOTOMAYOR" w:date="2016-12-20T17:07:00Z"/>
              </w:rPr>
            </w:pPr>
            <w:del w:id="7630" w:author="RAFAEL SOTOMAYOR" w:date="2016-12-20T17:07:00Z">
              <w:r w:rsidDel="00C66CF8">
                <w:rPr>
                  <w:sz w:val="16"/>
                  <w:szCs w:val="16"/>
                </w:rPr>
                <w:delText>34,9110</w:delText>
              </w:r>
            </w:del>
          </w:p>
        </w:tc>
      </w:tr>
      <w:tr w:rsidR="00071D81" w:rsidDel="00C66CF8">
        <w:tblPrEx>
          <w:tblCellMar>
            <w:top w:w="0" w:type="dxa"/>
            <w:left w:w="0" w:type="dxa"/>
            <w:bottom w:w="0" w:type="dxa"/>
            <w:right w:w="0" w:type="dxa"/>
          </w:tblCellMar>
        </w:tblPrEx>
        <w:trPr>
          <w:del w:id="7631" w:author="RAFAEL SOTOMAYOR" w:date="2016-12-20T17:07:00Z"/>
        </w:trPr>
        <w:tc>
          <w:tcPr>
            <w:tcW w:w="9540" w:type="dxa"/>
            <w:gridSpan w:val="8"/>
            <w:tcBorders>
              <w:left w:val="single" w:sz="4" w:space="0" w:color="CCCCCC"/>
              <w:bottom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632" w:author="RAFAEL SOTOMAYOR" w:date="2016-12-20T17:07:00Z"/>
              </w:rPr>
            </w:pPr>
            <w:del w:id="7633" w:author="RAFAEL SOTOMAYOR" w:date="2016-12-20T17:07:00Z">
              <w:r w:rsidDel="00C66CF8">
                <w:rPr>
                  <w:b/>
                  <w:color w:val="FFFFFF"/>
                  <w:sz w:val="16"/>
                  <w:szCs w:val="16"/>
                  <w:shd w:val="clear" w:color="auto" w:fill="999999"/>
                </w:rPr>
                <w:delText>Uva de mesa</w:delText>
              </w:r>
            </w:del>
          </w:p>
        </w:tc>
      </w:tr>
      <w:tr w:rsidR="00071D81" w:rsidDel="00C66CF8">
        <w:tblPrEx>
          <w:tblCellMar>
            <w:top w:w="0" w:type="dxa"/>
            <w:left w:w="0" w:type="dxa"/>
            <w:bottom w:w="0" w:type="dxa"/>
            <w:right w:w="0" w:type="dxa"/>
          </w:tblCellMar>
        </w:tblPrEx>
        <w:trPr>
          <w:del w:id="7634" w:author="RAFAEL SOTOMAYOR" w:date="2016-12-20T17:07:00Z"/>
        </w:trPr>
        <w:tc>
          <w:tcPr>
            <w:tcW w:w="1770" w:type="dxa"/>
            <w:tcBorders>
              <w:left w:val="single" w:sz="4" w:space="0" w:color="CCCCCC"/>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635" w:author="RAFAEL SOTOMAYOR" w:date="2016-12-20T17:07:00Z"/>
              </w:rPr>
            </w:pPr>
            <w:del w:id="7636" w:author="RAFAEL SOTOMAYOR" w:date="2016-12-20T17:07:00Z">
              <w:r w:rsidDel="00C66CF8">
                <w:rPr>
                  <w:b/>
                  <w:color w:val="FFFFFF"/>
                  <w:sz w:val="16"/>
                  <w:szCs w:val="16"/>
                  <w:shd w:val="clear" w:color="auto" w:fill="999999"/>
                </w:rPr>
                <w:delText>Dispositivo</w:delText>
              </w:r>
            </w:del>
          </w:p>
        </w:tc>
        <w:tc>
          <w:tcPr>
            <w:tcW w:w="8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637" w:author="RAFAEL SOTOMAYOR" w:date="2016-12-20T17:07:00Z"/>
              </w:rPr>
            </w:pPr>
            <w:del w:id="7638" w:author="RAFAEL SOTOMAYOR" w:date="2016-12-20T17:07:00Z">
              <w:r w:rsidDel="00C66CF8">
                <w:rPr>
                  <w:b/>
                  <w:color w:val="FFFFFF"/>
                  <w:sz w:val="16"/>
                  <w:szCs w:val="16"/>
                  <w:shd w:val="clear" w:color="auto" w:fill="999999"/>
                </w:rPr>
                <w:delText>Cantidad</w:delText>
              </w:r>
            </w:del>
          </w:p>
        </w:tc>
        <w:tc>
          <w:tcPr>
            <w:tcW w:w="99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639" w:author="RAFAEL SOTOMAYOR" w:date="2016-12-20T17:07:00Z"/>
              </w:rPr>
            </w:pPr>
            <w:del w:id="7640" w:author="RAFAEL SOTOMAYOR" w:date="2016-12-20T17:07:00Z">
              <w:r w:rsidDel="00C66CF8">
                <w:rPr>
                  <w:b/>
                  <w:color w:val="FFFFFF"/>
                  <w:sz w:val="16"/>
                  <w:szCs w:val="16"/>
                  <w:shd w:val="clear" w:color="auto" w:fill="999999"/>
                </w:rPr>
                <w:delText>Accesos/</w:delText>
              </w:r>
            </w:del>
          </w:p>
          <w:p w:rsidR="00071D81" w:rsidDel="00C66CF8" w:rsidRDefault="004423CA">
            <w:pPr>
              <w:contextualSpacing w:val="0"/>
              <w:jc w:val="center"/>
              <w:rPr>
                <w:del w:id="7641" w:author="RAFAEL SOTOMAYOR" w:date="2016-12-20T17:07:00Z"/>
              </w:rPr>
            </w:pPr>
            <w:del w:id="7642" w:author="RAFAEL SOTOMAYOR" w:date="2016-12-20T17:07:00Z">
              <w:r w:rsidDel="00C66CF8">
                <w:rPr>
                  <w:b/>
                  <w:color w:val="FFFFFF"/>
                  <w:sz w:val="16"/>
                  <w:szCs w:val="16"/>
                  <w:shd w:val="clear" w:color="auto" w:fill="999999"/>
                </w:rPr>
                <w:delText>Hora</w:delText>
              </w:r>
            </w:del>
          </w:p>
        </w:tc>
        <w:tc>
          <w:tcPr>
            <w:tcW w:w="118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643" w:author="RAFAEL SOTOMAYOR" w:date="2016-12-20T17:07:00Z"/>
              </w:rPr>
            </w:pPr>
            <w:del w:id="7644" w:author="RAFAEL SOTOMAYOR" w:date="2016-12-20T17:07:00Z">
              <w:r w:rsidDel="00C66CF8">
                <w:rPr>
                  <w:b/>
                  <w:color w:val="FFFFFF"/>
                  <w:sz w:val="16"/>
                  <w:szCs w:val="16"/>
                  <w:shd w:val="clear" w:color="auto" w:fill="999999"/>
                </w:rPr>
                <w:delText>Promedio/Mbps</w:delText>
              </w:r>
            </w:del>
          </w:p>
          <w:p w:rsidR="00071D81" w:rsidDel="00C66CF8" w:rsidRDefault="004423CA">
            <w:pPr>
              <w:contextualSpacing w:val="0"/>
              <w:jc w:val="center"/>
              <w:rPr>
                <w:del w:id="7645" w:author="RAFAEL SOTOMAYOR" w:date="2016-12-20T17:07:00Z"/>
              </w:rPr>
            </w:pPr>
            <w:del w:id="7646" w:author="RAFAEL SOTOMAYOR" w:date="2016-12-20T17:07:00Z">
              <w:r w:rsidDel="00C66CF8">
                <w:rPr>
                  <w:b/>
                  <w:color w:val="FFFFFF"/>
                  <w:sz w:val="16"/>
                  <w:szCs w:val="16"/>
                  <w:shd w:val="clear" w:color="auto" w:fill="999999"/>
                </w:rPr>
                <w:delText>Acceso</w:delText>
              </w:r>
            </w:del>
          </w:p>
        </w:tc>
        <w:tc>
          <w:tcPr>
            <w:tcW w:w="123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647" w:author="RAFAEL SOTOMAYOR" w:date="2016-12-20T17:07:00Z"/>
              </w:rPr>
            </w:pPr>
            <w:del w:id="7648"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649" w:author="RAFAEL SOTOMAYOR" w:date="2016-12-20T17:07:00Z"/>
              </w:rPr>
            </w:pPr>
            <w:del w:id="7650" w:author="RAFAEL SOTOMAYOR" w:date="2016-12-20T17:07:00Z">
              <w:r w:rsidDel="00C66CF8">
                <w:rPr>
                  <w:b/>
                  <w:color w:val="FFFFFF"/>
                  <w:sz w:val="16"/>
                  <w:szCs w:val="16"/>
                  <w:shd w:val="clear" w:color="auto" w:fill="999999"/>
                </w:rPr>
                <w:delText>MByte</w:delText>
              </w:r>
            </w:del>
          </w:p>
        </w:tc>
        <w:tc>
          <w:tcPr>
            <w:tcW w:w="120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651" w:author="RAFAEL SOTOMAYOR" w:date="2016-12-20T17:07:00Z"/>
              </w:rPr>
            </w:pPr>
            <w:del w:id="7652"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653" w:author="RAFAEL SOTOMAYOR" w:date="2016-12-20T17:07:00Z"/>
              </w:rPr>
            </w:pPr>
            <w:del w:id="7654" w:author="RAFAEL SOTOMAYOR" w:date="2016-12-20T17:07:00Z">
              <w:r w:rsidDel="00C66CF8">
                <w:rPr>
                  <w:b/>
                  <w:color w:val="FFFFFF"/>
                  <w:sz w:val="16"/>
                  <w:szCs w:val="16"/>
                  <w:shd w:val="clear" w:color="auto" w:fill="999999"/>
                </w:rPr>
                <w:delText>MByte 5 años</w:delText>
              </w:r>
            </w:del>
          </w:p>
        </w:tc>
        <w:tc>
          <w:tcPr>
            <w:tcW w:w="1170"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655" w:author="RAFAEL SOTOMAYOR" w:date="2016-12-20T17:07:00Z"/>
              </w:rPr>
            </w:pPr>
            <w:del w:id="7656" w:author="RAFAEL SOTOMAYOR" w:date="2016-12-20T17:07:00Z">
              <w:r w:rsidDel="00C66CF8">
                <w:rPr>
                  <w:b/>
                  <w:color w:val="FFFFFF"/>
                  <w:sz w:val="16"/>
                  <w:szCs w:val="16"/>
                  <w:shd w:val="clear" w:color="auto" w:fill="999999"/>
                </w:rPr>
                <w:delText>Tráfico Hora</w:delText>
              </w:r>
            </w:del>
          </w:p>
          <w:p w:rsidR="00071D81" w:rsidDel="00C66CF8" w:rsidRDefault="004423CA">
            <w:pPr>
              <w:contextualSpacing w:val="0"/>
              <w:jc w:val="center"/>
              <w:rPr>
                <w:del w:id="7657" w:author="RAFAEL SOTOMAYOR" w:date="2016-12-20T17:07:00Z"/>
              </w:rPr>
            </w:pPr>
            <w:del w:id="7658" w:author="RAFAEL SOTOMAYOR" w:date="2016-12-20T17:07:00Z">
              <w:r w:rsidDel="00C66CF8">
                <w:rPr>
                  <w:b/>
                  <w:color w:val="FFFFFF"/>
                  <w:sz w:val="16"/>
                  <w:szCs w:val="16"/>
                  <w:shd w:val="clear" w:color="auto" w:fill="999999"/>
                </w:rPr>
                <w:delText>MByte 10 años</w:delText>
              </w:r>
            </w:del>
          </w:p>
        </w:tc>
        <w:tc>
          <w:tcPr>
            <w:tcW w:w="1125" w:type="dxa"/>
            <w:tcBorders>
              <w:bottom w:val="single" w:sz="4" w:space="0" w:color="CCCCCC"/>
              <w:right w:val="single" w:sz="4" w:space="0" w:color="CCCCCC"/>
            </w:tcBorders>
            <w:shd w:val="clear" w:color="auto" w:fill="999999"/>
            <w:tcMar>
              <w:top w:w="40" w:type="dxa"/>
              <w:left w:w="40" w:type="dxa"/>
              <w:bottom w:w="40" w:type="dxa"/>
              <w:right w:w="40" w:type="dxa"/>
            </w:tcMar>
            <w:vAlign w:val="bottom"/>
          </w:tcPr>
          <w:p w:rsidR="00071D81" w:rsidDel="00C66CF8" w:rsidRDefault="004423CA">
            <w:pPr>
              <w:contextualSpacing w:val="0"/>
              <w:jc w:val="center"/>
              <w:rPr>
                <w:del w:id="7659" w:author="RAFAEL SOTOMAYOR" w:date="2016-12-20T17:07:00Z"/>
              </w:rPr>
            </w:pPr>
            <w:del w:id="7660" w:author="RAFAEL SOTOMAYOR" w:date="2016-12-20T17:07:00Z">
              <w:r w:rsidDel="00C66CF8">
                <w:rPr>
                  <w:b/>
                  <w:color w:val="FFFFFF"/>
                  <w:sz w:val="16"/>
                  <w:szCs w:val="16"/>
                  <w:shd w:val="clear" w:color="auto" w:fill="999999"/>
                </w:rPr>
                <w:delText>Tr</w:delText>
              </w:r>
              <w:r w:rsidDel="00C66CF8">
                <w:rPr>
                  <w:b/>
                  <w:color w:val="FFFFFF"/>
                  <w:sz w:val="16"/>
                  <w:szCs w:val="16"/>
                  <w:shd w:val="clear" w:color="auto" w:fill="999999"/>
                </w:rPr>
                <w:delText>áfico Hora</w:delText>
              </w:r>
            </w:del>
          </w:p>
          <w:p w:rsidR="00071D81" w:rsidDel="00C66CF8" w:rsidRDefault="004423CA">
            <w:pPr>
              <w:contextualSpacing w:val="0"/>
              <w:jc w:val="center"/>
              <w:rPr>
                <w:del w:id="7661" w:author="RAFAEL SOTOMAYOR" w:date="2016-12-20T17:07:00Z"/>
              </w:rPr>
            </w:pPr>
            <w:del w:id="7662" w:author="RAFAEL SOTOMAYOR" w:date="2016-12-20T17:07:00Z">
              <w:r w:rsidDel="00C66CF8">
                <w:rPr>
                  <w:b/>
                  <w:color w:val="FFFFFF"/>
                  <w:sz w:val="16"/>
                  <w:szCs w:val="16"/>
                  <w:shd w:val="clear" w:color="auto" w:fill="999999"/>
                </w:rPr>
                <w:delText>MByte 20 años</w:delText>
              </w:r>
            </w:del>
          </w:p>
        </w:tc>
      </w:tr>
      <w:tr w:rsidR="00071D81" w:rsidDel="00C66CF8">
        <w:tblPrEx>
          <w:tblCellMar>
            <w:top w:w="0" w:type="dxa"/>
            <w:left w:w="0" w:type="dxa"/>
            <w:bottom w:w="0" w:type="dxa"/>
            <w:right w:w="0" w:type="dxa"/>
          </w:tblCellMar>
        </w:tblPrEx>
        <w:trPr>
          <w:del w:id="766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664" w:author="RAFAEL SOTOMAYOR" w:date="2016-12-20T17:07:00Z"/>
              </w:rPr>
            </w:pPr>
            <w:del w:id="7665" w:author="RAFAEL SOTOMAYOR" w:date="2016-12-20T17:07:00Z">
              <w:r w:rsidDel="00C66CF8">
                <w:rPr>
                  <w:sz w:val="16"/>
                  <w:szCs w:val="16"/>
                </w:rPr>
                <w:delText>GPS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66" w:author="RAFAEL SOTOMAYOR" w:date="2016-12-20T17:07:00Z"/>
              </w:rPr>
            </w:pPr>
            <w:del w:id="7667"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68" w:author="RAFAEL SOTOMAYOR" w:date="2016-12-20T17:07:00Z"/>
              </w:rPr>
            </w:pPr>
            <w:del w:id="7669"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70" w:author="RAFAEL SOTOMAYOR" w:date="2016-12-20T17:07:00Z"/>
              </w:rPr>
            </w:pPr>
            <w:del w:id="7671" w:author="RAFAEL SOTOMAYOR" w:date="2016-12-20T17:07:00Z">
              <w:r w:rsidDel="00C66CF8">
                <w:rPr>
                  <w:sz w:val="16"/>
                  <w:szCs w:val="16"/>
                </w:rPr>
                <w:delText>0,00000004</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72" w:author="RAFAEL SOTOMAYOR" w:date="2016-12-20T17:07:00Z"/>
              </w:rPr>
            </w:pPr>
            <w:del w:id="7673" w:author="RAFAEL SOTOMAYOR" w:date="2016-12-20T17:07:00Z">
              <w:r w:rsidDel="00C66CF8">
                <w:rPr>
                  <w:sz w:val="16"/>
                  <w:szCs w:val="16"/>
                </w:rPr>
                <w:delText>0,0001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74" w:author="RAFAEL SOTOMAYOR" w:date="2016-12-20T17:07:00Z"/>
              </w:rPr>
            </w:pPr>
            <w:del w:id="7675" w:author="RAFAEL SOTOMAYOR" w:date="2016-12-20T17:07:00Z">
              <w:r w:rsidDel="00C66CF8">
                <w:rPr>
                  <w:sz w:val="16"/>
                  <w:szCs w:val="16"/>
                </w:rPr>
                <w:delText>0,0005</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76" w:author="RAFAEL SOTOMAYOR" w:date="2016-12-20T17:07:00Z"/>
              </w:rPr>
            </w:pPr>
            <w:del w:id="7677" w:author="RAFAEL SOTOMAYOR" w:date="2016-12-20T17:07:00Z">
              <w:r w:rsidDel="00C66CF8">
                <w:rPr>
                  <w:sz w:val="16"/>
                  <w:szCs w:val="16"/>
                </w:rPr>
                <w:delText>0,0027</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78" w:author="RAFAEL SOTOMAYOR" w:date="2016-12-20T17:07:00Z"/>
              </w:rPr>
            </w:pPr>
            <w:del w:id="7679" w:author="RAFAEL SOTOMAYOR" w:date="2016-12-20T17:07:00Z">
              <w:r w:rsidDel="00C66CF8">
                <w:rPr>
                  <w:sz w:val="16"/>
                  <w:szCs w:val="16"/>
                </w:rPr>
                <w:delText>0,0655</w:delText>
              </w:r>
            </w:del>
          </w:p>
        </w:tc>
      </w:tr>
      <w:tr w:rsidR="00071D81" w:rsidDel="00C66CF8">
        <w:tblPrEx>
          <w:tblCellMar>
            <w:top w:w="0" w:type="dxa"/>
            <w:left w:w="0" w:type="dxa"/>
            <w:bottom w:w="0" w:type="dxa"/>
            <w:right w:w="0" w:type="dxa"/>
          </w:tblCellMar>
        </w:tblPrEx>
        <w:trPr>
          <w:del w:id="7680"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681" w:author="RAFAEL SOTOMAYOR" w:date="2016-12-20T17:07:00Z"/>
              </w:rPr>
            </w:pPr>
            <w:del w:id="7682" w:author="RAFAEL SOTOMAYOR" w:date="2016-12-20T17:07:00Z">
              <w:r w:rsidDel="00C66CF8">
                <w:rPr>
                  <w:sz w:val="16"/>
                  <w:szCs w:val="16"/>
                </w:rPr>
                <w:delText>Drone con Teledetección de Imágen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83" w:author="RAFAEL SOTOMAYOR" w:date="2016-12-20T17:07:00Z"/>
              </w:rPr>
            </w:pPr>
            <w:del w:id="7684"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85" w:author="RAFAEL SOTOMAYOR" w:date="2016-12-20T17:07:00Z"/>
              </w:rPr>
            </w:pPr>
            <w:del w:id="7686" w:author="RAFAEL SOTOMAYOR" w:date="2016-12-20T17:07:00Z">
              <w:r w:rsidDel="00C66CF8">
                <w:rPr>
                  <w:sz w:val="16"/>
                  <w:szCs w:val="16"/>
                </w:rPr>
                <w:delText>0,1</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87" w:author="RAFAEL SOTOMAYOR" w:date="2016-12-20T17:07:00Z"/>
              </w:rPr>
            </w:pPr>
            <w:del w:id="7688" w:author="RAFAEL SOTOMAYOR" w:date="2016-12-20T17:07:00Z">
              <w:r w:rsidDel="00C66CF8">
                <w:rPr>
                  <w:sz w:val="16"/>
                  <w:szCs w:val="16"/>
                </w:rPr>
                <w:delText>0,00000556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89" w:author="RAFAEL SOTOMAYOR" w:date="2016-12-20T17:07:00Z"/>
              </w:rPr>
            </w:pPr>
            <w:del w:id="7690" w:author="RAFAEL SOTOMAYOR" w:date="2016-12-20T17:07:00Z">
              <w:r w:rsidDel="00C66CF8">
                <w:rPr>
                  <w:sz w:val="16"/>
                  <w:szCs w:val="16"/>
                </w:rPr>
                <w:delText>0,0200</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91" w:author="RAFAEL SOTOMAYOR" w:date="2016-12-20T17:07:00Z"/>
              </w:rPr>
            </w:pPr>
            <w:del w:id="7692" w:author="RAFAEL SOTOMAYOR" w:date="2016-12-20T17:07:00Z">
              <w:r w:rsidDel="00C66CF8">
                <w:rPr>
                  <w:sz w:val="16"/>
                  <w:szCs w:val="16"/>
                </w:rPr>
                <w:delText>0,0638</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93" w:author="RAFAEL SOTOMAYOR" w:date="2016-12-20T17:07:00Z"/>
              </w:rPr>
            </w:pPr>
            <w:del w:id="7694" w:author="RAFAEL SOTOMAYOR" w:date="2016-12-20T17:07:00Z">
              <w:r w:rsidDel="00C66CF8">
                <w:rPr>
                  <w:sz w:val="16"/>
                  <w:szCs w:val="16"/>
                </w:rPr>
                <w:delText>0,3708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695" w:author="RAFAEL SOTOMAYOR" w:date="2016-12-20T17:07:00Z"/>
              </w:rPr>
            </w:pPr>
            <w:del w:id="7696" w:author="RAFAEL SOTOMAYOR" w:date="2016-12-20T17:07:00Z">
              <w:r w:rsidDel="00C66CF8">
                <w:rPr>
                  <w:sz w:val="16"/>
                  <w:szCs w:val="16"/>
                </w:rPr>
                <w:delText>8,9372</w:delText>
              </w:r>
            </w:del>
          </w:p>
        </w:tc>
      </w:tr>
      <w:tr w:rsidR="00071D81" w:rsidDel="00C66CF8">
        <w:tblPrEx>
          <w:tblCellMar>
            <w:top w:w="0" w:type="dxa"/>
            <w:left w:w="0" w:type="dxa"/>
            <w:bottom w:w="0" w:type="dxa"/>
            <w:right w:w="0" w:type="dxa"/>
          </w:tblCellMar>
        </w:tblPrEx>
        <w:trPr>
          <w:del w:id="7697"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698" w:author="RAFAEL SOTOMAYOR" w:date="2016-12-20T17:07:00Z"/>
              </w:rPr>
            </w:pPr>
            <w:del w:id="7699" w:author="RAFAEL SOTOMAYOR" w:date="2016-12-20T17:07:00Z">
              <w:r w:rsidDel="00C66CF8">
                <w:rPr>
                  <w:sz w:val="16"/>
                  <w:szCs w:val="16"/>
                </w:rPr>
                <w:delText>Sensor de Humedad de Suelo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00" w:author="RAFAEL SOTOMAYOR" w:date="2016-12-20T17:07:00Z"/>
              </w:rPr>
            </w:pPr>
            <w:del w:id="7701"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02" w:author="RAFAEL SOTOMAYOR" w:date="2016-12-20T17:07:00Z"/>
              </w:rPr>
            </w:pPr>
            <w:del w:id="7703" w:author="RAFAEL SOTOMAYOR" w:date="2016-12-20T17:07:00Z">
              <w:r w:rsidDel="00C66CF8">
                <w:rPr>
                  <w:sz w:val="16"/>
                  <w:szCs w:val="16"/>
                </w:rPr>
                <w:delText>12</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04" w:author="RAFAEL SOTOMAYOR" w:date="2016-12-20T17:07:00Z"/>
              </w:rPr>
            </w:pPr>
            <w:del w:id="7705" w:author="RAFAEL SOTOMAYOR" w:date="2016-12-20T17:07:00Z">
              <w:r w:rsidDel="00C66CF8">
                <w:rPr>
                  <w:sz w:val="16"/>
                  <w:szCs w:val="16"/>
                </w:rPr>
                <w:delText>0,00000016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06" w:author="RAFAEL SOTOMAYOR" w:date="2016-12-20T17:07:00Z"/>
              </w:rPr>
            </w:pPr>
            <w:del w:id="7707" w:author="RAFAEL SOTOMAYOR" w:date="2016-12-20T17:07:00Z">
              <w:r w:rsidDel="00C66CF8">
                <w:rPr>
                  <w:sz w:val="16"/>
                  <w:szCs w:val="16"/>
                </w:rPr>
                <w:delText>0,0006</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08" w:author="RAFAEL SOTOMAYOR" w:date="2016-12-20T17:07:00Z"/>
              </w:rPr>
            </w:pPr>
            <w:del w:id="7709" w:author="RAFAEL SOTOMAYOR" w:date="2016-12-20T17:07:00Z">
              <w:r w:rsidDel="00C66CF8">
                <w:rPr>
                  <w:sz w:val="16"/>
                  <w:szCs w:val="16"/>
                </w:rPr>
                <w:delText>0,0019</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10" w:author="RAFAEL SOTOMAYOR" w:date="2016-12-20T17:07:00Z"/>
              </w:rPr>
            </w:pPr>
            <w:del w:id="7711" w:author="RAFAEL SOTOMAYOR" w:date="2016-12-20T17:07:00Z">
              <w:r w:rsidDel="00C66CF8">
                <w:rPr>
                  <w:sz w:val="16"/>
                  <w:szCs w:val="16"/>
                </w:rPr>
                <w:delText>0,0109</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12" w:author="RAFAEL SOTOMAYOR" w:date="2016-12-20T17:07:00Z"/>
              </w:rPr>
            </w:pPr>
            <w:del w:id="7713" w:author="RAFAEL SOTOMAYOR" w:date="2016-12-20T17:07:00Z">
              <w:r w:rsidDel="00C66CF8">
                <w:rPr>
                  <w:sz w:val="16"/>
                  <w:szCs w:val="16"/>
                </w:rPr>
                <w:delText>0,2618</w:delText>
              </w:r>
            </w:del>
          </w:p>
        </w:tc>
      </w:tr>
      <w:tr w:rsidR="00071D81" w:rsidDel="00C66CF8">
        <w:tblPrEx>
          <w:tblCellMar>
            <w:top w:w="0" w:type="dxa"/>
            <w:left w:w="0" w:type="dxa"/>
            <w:bottom w:w="0" w:type="dxa"/>
            <w:right w:w="0" w:type="dxa"/>
          </w:tblCellMar>
        </w:tblPrEx>
        <w:trPr>
          <w:del w:id="7714"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715" w:author="RAFAEL SOTOMAYOR" w:date="2016-12-20T17:07:00Z"/>
              </w:rPr>
            </w:pPr>
            <w:del w:id="7716"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17" w:author="RAFAEL SOTOMAYOR" w:date="2016-12-20T17:07:00Z"/>
              </w:rPr>
            </w:pPr>
            <w:del w:id="7718"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19" w:author="RAFAEL SOTOMAYOR" w:date="2016-12-20T17:07:00Z"/>
              </w:rPr>
            </w:pPr>
            <w:del w:id="7720"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21" w:author="RAFAEL SOTOMAYOR" w:date="2016-12-20T17:07:00Z"/>
              </w:rPr>
            </w:pPr>
            <w:del w:id="7722" w:author="RAFAEL SOTOMAYOR" w:date="2016-12-20T17:07:00Z">
              <w:r w:rsidDel="00C66CF8">
                <w:rPr>
                  <w:sz w:val="16"/>
                  <w:szCs w:val="16"/>
                </w:rPr>
                <w:delText>0,00000041</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23" w:author="RAFAEL SOTOMAYOR" w:date="2016-12-20T17:07:00Z"/>
              </w:rPr>
            </w:pPr>
            <w:del w:id="7724" w:author="RAFAEL SOTOMAYOR" w:date="2016-12-20T17:07:00Z">
              <w:r w:rsidDel="00C66CF8">
                <w:rPr>
                  <w:sz w:val="16"/>
                  <w:szCs w:val="16"/>
                </w:rPr>
                <w:delText>0,0015</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25" w:author="RAFAEL SOTOMAYOR" w:date="2016-12-20T17:07:00Z"/>
              </w:rPr>
            </w:pPr>
            <w:del w:id="7726" w:author="RAFAEL SOTOMAYOR" w:date="2016-12-20T17:07:00Z">
              <w:r w:rsidDel="00C66CF8">
                <w:rPr>
                  <w:sz w:val="16"/>
                  <w:szCs w:val="16"/>
                </w:rPr>
                <w:delText>0,0047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27" w:author="RAFAEL SOTOMAYOR" w:date="2016-12-20T17:07:00Z"/>
              </w:rPr>
            </w:pPr>
            <w:del w:id="7728" w:author="RAFAEL SOTOMAYOR" w:date="2016-12-20T17:07:00Z">
              <w:r w:rsidDel="00C66CF8">
                <w:rPr>
                  <w:sz w:val="16"/>
                  <w:szCs w:val="16"/>
                </w:rPr>
                <w:delText>0,0272</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29" w:author="RAFAEL SOTOMAYOR" w:date="2016-12-20T17:07:00Z"/>
              </w:rPr>
            </w:pPr>
            <w:del w:id="7730" w:author="RAFAEL SOTOMAYOR" w:date="2016-12-20T17:07:00Z">
              <w:r w:rsidDel="00C66CF8">
                <w:rPr>
                  <w:sz w:val="16"/>
                  <w:szCs w:val="16"/>
                </w:rPr>
                <w:delText>0,6546</w:delText>
              </w:r>
            </w:del>
          </w:p>
        </w:tc>
      </w:tr>
      <w:tr w:rsidR="00071D81" w:rsidDel="00C66CF8">
        <w:tblPrEx>
          <w:tblCellMar>
            <w:top w:w="0" w:type="dxa"/>
            <w:left w:w="0" w:type="dxa"/>
            <w:bottom w:w="0" w:type="dxa"/>
            <w:right w:w="0" w:type="dxa"/>
          </w:tblCellMar>
        </w:tblPrEx>
        <w:trPr>
          <w:del w:id="7731"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732" w:author="RAFAEL SOTOMAYOR" w:date="2016-12-20T17:07:00Z"/>
              </w:rPr>
            </w:pPr>
            <w:del w:id="7733" w:author="RAFAEL SOTOMAYOR" w:date="2016-12-20T17:07:00Z">
              <w:r w:rsidDel="00C66CF8">
                <w:rPr>
                  <w:sz w:val="16"/>
                  <w:szCs w:val="16"/>
                </w:rPr>
                <w:delText>Estación Metereológica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34" w:author="RAFAEL SOTOMAYOR" w:date="2016-12-20T17:07:00Z"/>
              </w:rPr>
            </w:pPr>
            <w:del w:id="7735"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36" w:author="RAFAEL SOTOMAYOR" w:date="2016-12-20T17:07:00Z"/>
              </w:rPr>
            </w:pPr>
            <w:del w:id="7737"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38" w:author="RAFAEL SOTOMAYOR" w:date="2016-12-20T17:07:00Z"/>
              </w:rPr>
            </w:pPr>
            <w:del w:id="7739" w:author="RAFAEL SOTOMAYOR" w:date="2016-12-20T17:07:00Z">
              <w:r w:rsidDel="00C66CF8">
                <w:rPr>
                  <w:sz w:val="16"/>
                  <w:szCs w:val="16"/>
                </w:rPr>
                <w:delText>0,00000163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40" w:author="RAFAEL SOTOMAYOR" w:date="2016-12-20T17:07:00Z"/>
              </w:rPr>
            </w:pPr>
            <w:del w:id="7741" w:author="RAFAEL SOTOMAYOR" w:date="2016-12-20T17:07:00Z">
              <w:r w:rsidDel="00C66CF8">
                <w:rPr>
                  <w:sz w:val="16"/>
                  <w:szCs w:val="16"/>
                </w:rPr>
                <w:delText>0,0059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42" w:author="RAFAEL SOTOMAYOR" w:date="2016-12-20T17:07:00Z"/>
              </w:rPr>
            </w:pPr>
            <w:del w:id="7743" w:author="RAFAEL SOTOMAYOR" w:date="2016-12-20T17:07:00Z">
              <w:r w:rsidDel="00C66CF8">
                <w:rPr>
                  <w:sz w:val="16"/>
                  <w:szCs w:val="16"/>
                </w:rPr>
                <w:delText>0,0187</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44" w:author="RAFAEL SOTOMAYOR" w:date="2016-12-20T17:07:00Z"/>
              </w:rPr>
            </w:pPr>
            <w:del w:id="7745" w:author="RAFAEL SOTOMAYOR" w:date="2016-12-20T17:07:00Z">
              <w:r w:rsidDel="00C66CF8">
                <w:rPr>
                  <w:sz w:val="16"/>
                  <w:szCs w:val="16"/>
                </w:rPr>
                <w:delText>0,1086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46" w:author="RAFAEL SOTOMAYOR" w:date="2016-12-20T17:07:00Z"/>
              </w:rPr>
            </w:pPr>
            <w:del w:id="7747" w:author="RAFAEL SOTOMAYOR" w:date="2016-12-20T17:07:00Z">
              <w:r w:rsidDel="00C66CF8">
                <w:rPr>
                  <w:sz w:val="16"/>
                  <w:szCs w:val="16"/>
                </w:rPr>
                <w:delText>2,6183</w:delText>
              </w:r>
            </w:del>
          </w:p>
        </w:tc>
      </w:tr>
      <w:tr w:rsidR="00071D81" w:rsidDel="00C66CF8">
        <w:tblPrEx>
          <w:tblCellMar>
            <w:top w:w="0" w:type="dxa"/>
            <w:left w:w="0" w:type="dxa"/>
            <w:bottom w:w="0" w:type="dxa"/>
            <w:right w:w="0" w:type="dxa"/>
          </w:tblCellMar>
        </w:tblPrEx>
        <w:trPr>
          <w:del w:id="7748"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749" w:author="RAFAEL SOTOMAYOR" w:date="2016-12-20T17:07:00Z"/>
              </w:rPr>
            </w:pPr>
            <w:del w:id="7750" w:author="RAFAEL SOTOMAYOR" w:date="2016-12-20T17:07:00Z">
              <w:r w:rsidDel="00C66CF8">
                <w:rPr>
                  <w:sz w:val="16"/>
                  <w:szCs w:val="16"/>
                </w:rPr>
                <w:delText>Sensor de Radiación</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51" w:author="RAFAEL SOTOMAYOR" w:date="2016-12-20T17:07:00Z"/>
              </w:rPr>
            </w:pPr>
            <w:del w:id="7752"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53" w:author="RAFAEL SOTOMAYOR" w:date="2016-12-20T17:07:00Z"/>
              </w:rPr>
            </w:pPr>
            <w:del w:id="7754"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55" w:author="RAFAEL SOTOMAYOR" w:date="2016-12-20T17:07:00Z"/>
              </w:rPr>
            </w:pPr>
            <w:del w:id="7756"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57" w:author="RAFAEL SOTOMAYOR" w:date="2016-12-20T17:07:00Z"/>
              </w:rPr>
            </w:pPr>
            <w:del w:id="7758"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59" w:author="RAFAEL SOTOMAYOR" w:date="2016-12-20T17:07:00Z"/>
              </w:rPr>
            </w:pPr>
            <w:del w:id="7760"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61" w:author="RAFAEL SOTOMAYOR" w:date="2016-12-20T17:07:00Z"/>
              </w:rPr>
            </w:pPr>
            <w:del w:id="7762"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63" w:author="RAFAEL SOTOMAYOR" w:date="2016-12-20T17:07:00Z"/>
              </w:rPr>
            </w:pPr>
            <w:del w:id="7764"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7765"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766" w:author="RAFAEL SOTOMAYOR" w:date="2016-12-20T17:07:00Z"/>
              </w:rPr>
            </w:pPr>
            <w:del w:id="7767" w:author="RAFAEL SOTOMAYOR" w:date="2016-12-20T17:07:00Z">
              <w:r w:rsidDel="00C66CF8">
                <w:rPr>
                  <w:sz w:val="16"/>
                  <w:szCs w:val="16"/>
                </w:rPr>
                <w:delText>Sensor de Nivel</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68" w:author="RAFAEL SOTOMAYOR" w:date="2016-12-20T17:07:00Z"/>
              </w:rPr>
            </w:pPr>
            <w:del w:id="7769" w:author="RAFAEL SOTOMAYOR" w:date="2016-12-20T17:07:00Z">
              <w:r w:rsidDel="00C66CF8">
                <w:rPr>
                  <w:sz w:val="16"/>
                  <w:szCs w:val="16"/>
                </w:rPr>
                <w:delText>0,1</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70" w:author="RAFAEL SOTOMAYOR" w:date="2016-12-20T17:07:00Z"/>
              </w:rPr>
            </w:pPr>
            <w:del w:id="7771"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72" w:author="RAFAEL SOTOMAYOR" w:date="2016-12-20T17:07:00Z"/>
              </w:rPr>
            </w:pPr>
            <w:del w:id="7773" w:author="RAFAEL SOTOMAYOR" w:date="2016-12-20T17:07:00Z">
              <w:r w:rsidDel="00C66CF8">
                <w:rPr>
                  <w:sz w:val="16"/>
                  <w:szCs w:val="16"/>
                </w:rPr>
                <w:delText>0,00000020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74" w:author="RAFAEL SOTOMAYOR" w:date="2016-12-20T17:07:00Z"/>
              </w:rPr>
            </w:pPr>
            <w:del w:id="7775" w:author="RAFAEL SOTOMAYOR" w:date="2016-12-20T17:07:00Z">
              <w:r w:rsidDel="00C66CF8">
                <w:rPr>
                  <w:sz w:val="16"/>
                  <w:szCs w:val="16"/>
                </w:rPr>
                <w:delText>0,0007</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76" w:author="RAFAEL SOTOMAYOR" w:date="2016-12-20T17:07:00Z"/>
              </w:rPr>
            </w:pPr>
            <w:del w:id="7777" w:author="RAFAEL SOTOMAYOR" w:date="2016-12-20T17:07:00Z">
              <w:r w:rsidDel="00C66CF8">
                <w:rPr>
                  <w:sz w:val="16"/>
                  <w:szCs w:val="16"/>
                </w:rPr>
                <w:delText>0,0023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78" w:author="RAFAEL SOTOMAYOR" w:date="2016-12-20T17:07:00Z"/>
              </w:rPr>
            </w:pPr>
            <w:del w:id="7779" w:author="RAFAEL SOTOMAYOR" w:date="2016-12-20T17:07:00Z">
              <w:r w:rsidDel="00C66CF8">
                <w:rPr>
                  <w:sz w:val="16"/>
                  <w:szCs w:val="16"/>
                </w:rPr>
                <w:delText>0,0136</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80" w:author="RAFAEL SOTOMAYOR" w:date="2016-12-20T17:07:00Z"/>
              </w:rPr>
            </w:pPr>
            <w:del w:id="7781" w:author="RAFAEL SOTOMAYOR" w:date="2016-12-20T17:07:00Z">
              <w:r w:rsidDel="00C66CF8">
                <w:rPr>
                  <w:sz w:val="16"/>
                  <w:szCs w:val="16"/>
                </w:rPr>
                <w:delText>0,3273</w:delText>
              </w:r>
            </w:del>
          </w:p>
        </w:tc>
      </w:tr>
      <w:tr w:rsidR="00071D81" w:rsidDel="00C66CF8">
        <w:tblPrEx>
          <w:tblCellMar>
            <w:top w:w="0" w:type="dxa"/>
            <w:left w:w="0" w:type="dxa"/>
            <w:bottom w:w="0" w:type="dxa"/>
            <w:right w:w="0" w:type="dxa"/>
          </w:tblCellMar>
        </w:tblPrEx>
        <w:trPr>
          <w:del w:id="7782"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783" w:author="RAFAEL SOTOMAYOR" w:date="2016-12-20T17:07:00Z"/>
              </w:rPr>
            </w:pPr>
            <w:del w:id="7784" w:author="RAFAEL SOTOMAYOR" w:date="2016-12-20T17:07:00Z">
              <w:r w:rsidDel="00C66CF8">
                <w:rPr>
                  <w:sz w:val="16"/>
                  <w:szCs w:val="16"/>
                </w:rPr>
                <w:delText>Sensor ON/OFF Tablero Riego</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85" w:author="RAFAEL SOTOMAYOR" w:date="2016-12-20T17:07:00Z"/>
              </w:rPr>
            </w:pPr>
            <w:del w:id="7786"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87" w:author="RAFAEL SOTOMAYOR" w:date="2016-12-20T17:07:00Z"/>
              </w:rPr>
            </w:pPr>
            <w:del w:id="7788" w:author="RAFAEL SOTOMAYOR" w:date="2016-12-20T17:07:00Z">
              <w:r w:rsidDel="00C66CF8">
                <w:rPr>
                  <w:sz w:val="16"/>
                  <w:szCs w:val="16"/>
                </w:rPr>
                <w:delText>60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89" w:author="RAFAEL SOTOMAYOR" w:date="2016-12-20T17:07:00Z"/>
              </w:rPr>
            </w:pPr>
            <w:del w:id="7790" w:author="RAFAEL SOTOMAYOR" w:date="2016-12-20T17:07:00Z">
              <w:r w:rsidDel="00C66CF8">
                <w:rPr>
                  <w:sz w:val="16"/>
                  <w:szCs w:val="16"/>
                </w:rPr>
                <w:delText>0,00000203</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91" w:author="RAFAEL SOTOMAYOR" w:date="2016-12-20T17:07:00Z"/>
              </w:rPr>
            </w:pPr>
            <w:del w:id="7792" w:author="RAFAEL SOTOMAYOR" w:date="2016-12-20T17:07:00Z">
              <w:r w:rsidDel="00C66CF8">
                <w:rPr>
                  <w:sz w:val="16"/>
                  <w:szCs w:val="16"/>
                </w:rPr>
                <w:delText>0,0073</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93" w:author="RAFAEL SOTOMAYOR" w:date="2016-12-20T17:07:00Z"/>
              </w:rPr>
            </w:pPr>
            <w:del w:id="7794" w:author="RAFAEL SOTOMAYOR" w:date="2016-12-20T17:07:00Z">
              <w:r w:rsidDel="00C66CF8">
                <w:rPr>
                  <w:sz w:val="16"/>
                  <w:szCs w:val="16"/>
                </w:rPr>
                <w:delText>0,0234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95" w:author="RAFAEL SOTOMAYOR" w:date="2016-12-20T17:07:00Z"/>
              </w:rPr>
            </w:pPr>
            <w:del w:id="7796" w:author="RAFAEL SOTOMAYOR" w:date="2016-12-20T17:07:00Z">
              <w:r w:rsidDel="00C66CF8">
                <w:rPr>
                  <w:sz w:val="16"/>
                  <w:szCs w:val="16"/>
                </w:rPr>
                <w:delText>0,1358</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797" w:author="RAFAEL SOTOMAYOR" w:date="2016-12-20T17:07:00Z"/>
              </w:rPr>
            </w:pPr>
            <w:del w:id="7798" w:author="RAFAEL SOTOMAYOR" w:date="2016-12-20T17:07:00Z">
              <w:r w:rsidDel="00C66CF8">
                <w:rPr>
                  <w:sz w:val="16"/>
                  <w:szCs w:val="16"/>
                </w:rPr>
                <w:delText>3,2729</w:delText>
              </w:r>
            </w:del>
          </w:p>
        </w:tc>
      </w:tr>
      <w:tr w:rsidR="00071D81" w:rsidDel="00C66CF8">
        <w:tblPrEx>
          <w:tblCellMar>
            <w:top w:w="0" w:type="dxa"/>
            <w:left w:w="0" w:type="dxa"/>
            <w:bottom w:w="0" w:type="dxa"/>
            <w:right w:w="0" w:type="dxa"/>
          </w:tblCellMar>
        </w:tblPrEx>
        <w:trPr>
          <w:del w:id="7799"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800" w:author="RAFAEL SOTOMAYOR" w:date="2016-12-20T17:07:00Z"/>
              </w:rPr>
            </w:pPr>
            <w:del w:id="7801" w:author="RAFAEL SOTOMAYOR" w:date="2016-12-20T17:07:00Z">
              <w:r w:rsidDel="00C66CF8">
                <w:rPr>
                  <w:sz w:val="16"/>
                  <w:szCs w:val="16"/>
                </w:rPr>
                <w:delText>Video Vigilancia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02" w:author="RAFAEL SOTOMAYOR" w:date="2016-12-20T17:07:00Z"/>
              </w:rPr>
            </w:pPr>
            <w:del w:id="7803"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04" w:author="RAFAEL SOTOMAYOR" w:date="2016-12-20T17:07:00Z"/>
              </w:rPr>
            </w:pPr>
            <w:del w:id="7805"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06" w:author="RAFAEL SOTOMAYOR" w:date="2016-12-20T17:07:00Z"/>
              </w:rPr>
            </w:pPr>
            <w:del w:id="7807" w:author="RAFAEL SOTOMAYOR" w:date="2016-12-20T17:07:00Z">
              <w:r w:rsidDel="00C66CF8">
                <w:rPr>
                  <w:sz w:val="16"/>
                  <w:szCs w:val="16"/>
                </w:rPr>
                <w:delText>0,00006076</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08" w:author="RAFAEL SOTOMAYOR" w:date="2016-12-20T17:07:00Z"/>
              </w:rPr>
            </w:pPr>
            <w:del w:id="7809" w:author="RAFAEL SOTOMAYOR" w:date="2016-12-20T17:07:00Z">
              <w:r w:rsidDel="00C66CF8">
                <w:rPr>
                  <w:sz w:val="16"/>
                  <w:szCs w:val="16"/>
                </w:rPr>
                <w:delText>0,2188</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10" w:author="RAFAEL SOTOMAYOR" w:date="2016-12-20T17:07:00Z"/>
              </w:rPr>
            </w:pPr>
            <w:del w:id="7811" w:author="RAFAEL SOTOMAYOR" w:date="2016-12-20T17:07:00Z">
              <w:r w:rsidDel="00C66CF8">
                <w:rPr>
                  <w:sz w:val="16"/>
                  <w:szCs w:val="16"/>
                </w:rPr>
                <w:delText>0,6983</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12" w:author="RAFAEL SOTOMAYOR" w:date="2016-12-20T17:07:00Z"/>
              </w:rPr>
            </w:pPr>
            <w:del w:id="7813" w:author="RAFAEL SOTOMAYOR" w:date="2016-12-20T17:07:00Z">
              <w:r w:rsidDel="00C66CF8">
                <w:rPr>
                  <w:sz w:val="16"/>
                  <w:szCs w:val="16"/>
                </w:rPr>
                <w:delText>4,0551</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14" w:author="RAFAEL SOTOMAYOR" w:date="2016-12-20T17:07:00Z"/>
              </w:rPr>
            </w:pPr>
            <w:del w:id="7815" w:author="RAFAEL SOTOMAYOR" w:date="2016-12-20T17:07:00Z">
              <w:r w:rsidDel="00C66CF8">
                <w:rPr>
                  <w:sz w:val="16"/>
                  <w:szCs w:val="16"/>
                </w:rPr>
                <w:delText>97,7508</w:delText>
              </w:r>
            </w:del>
          </w:p>
        </w:tc>
      </w:tr>
      <w:tr w:rsidR="00071D81" w:rsidDel="00C66CF8">
        <w:tblPrEx>
          <w:tblCellMar>
            <w:top w:w="0" w:type="dxa"/>
            <w:left w:w="0" w:type="dxa"/>
            <w:bottom w:w="0" w:type="dxa"/>
            <w:right w:w="0" w:type="dxa"/>
          </w:tblCellMar>
        </w:tblPrEx>
        <w:trPr>
          <w:del w:id="7816"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817" w:author="RAFAEL SOTOMAYOR" w:date="2016-12-20T17:07:00Z"/>
              </w:rPr>
            </w:pPr>
            <w:del w:id="7818" w:author="RAFAEL SOTOMAYOR" w:date="2016-12-20T17:07:00Z">
              <w:r w:rsidDel="00C66CF8">
                <w:rPr>
                  <w:sz w:val="16"/>
                  <w:szCs w:val="16"/>
                </w:rPr>
                <w:delText>SmartApps</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19" w:author="RAFAEL SOTOMAYOR" w:date="2016-12-20T17:07:00Z"/>
              </w:rPr>
            </w:pPr>
            <w:del w:id="7820" w:author="RAFAEL SOTOMAYOR" w:date="2016-12-20T17:07:00Z">
              <w:r w:rsidDel="00C66CF8">
                <w:rPr>
                  <w:sz w:val="16"/>
                  <w:szCs w:val="16"/>
                </w:rPr>
                <w:delText>0,2</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21" w:author="RAFAEL SOTOMAYOR" w:date="2016-12-20T17:07:00Z"/>
              </w:rPr>
            </w:pPr>
            <w:del w:id="7822" w:author="RAFAEL SOTOMAYOR" w:date="2016-12-20T17:07:00Z">
              <w:r w:rsidDel="00C66CF8">
                <w:rPr>
                  <w:sz w:val="16"/>
                  <w:szCs w:val="16"/>
                </w:rPr>
                <w:delText>30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23" w:author="RAFAEL SOTOMAYOR" w:date="2016-12-20T17:07:00Z"/>
              </w:rPr>
            </w:pPr>
            <w:del w:id="7824" w:author="RAFAEL SOTOMAYOR" w:date="2016-12-20T17:07:00Z">
              <w:r w:rsidDel="00C66CF8">
                <w:rPr>
                  <w:sz w:val="16"/>
                  <w:szCs w:val="16"/>
                </w:rPr>
                <w:delText>0,00001302</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25" w:author="RAFAEL SOTOMAYOR" w:date="2016-12-20T17:07:00Z"/>
              </w:rPr>
            </w:pPr>
            <w:del w:id="7826" w:author="RAFAEL SOTOMAYOR" w:date="2016-12-20T17:07:00Z">
              <w:r w:rsidDel="00C66CF8">
                <w:rPr>
                  <w:sz w:val="16"/>
                  <w:szCs w:val="16"/>
                </w:rPr>
                <w:delText>0,0469</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27" w:author="RAFAEL SOTOMAYOR" w:date="2016-12-20T17:07:00Z"/>
              </w:rPr>
            </w:pPr>
            <w:del w:id="7828" w:author="RAFAEL SOTOMAYOR" w:date="2016-12-20T17:07:00Z">
              <w:r w:rsidDel="00C66CF8">
                <w:rPr>
                  <w:sz w:val="16"/>
                  <w:szCs w:val="16"/>
                </w:rPr>
                <w:delText>0,1496</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29" w:author="RAFAEL SOTOMAYOR" w:date="2016-12-20T17:07:00Z"/>
              </w:rPr>
            </w:pPr>
            <w:del w:id="7830" w:author="RAFAEL SOTOMAYOR" w:date="2016-12-20T17:07:00Z">
              <w:r w:rsidDel="00C66CF8">
                <w:rPr>
                  <w:sz w:val="16"/>
                  <w:szCs w:val="16"/>
                </w:rPr>
                <w:delText>0,8690</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31" w:author="RAFAEL SOTOMAYOR" w:date="2016-12-20T17:07:00Z"/>
              </w:rPr>
            </w:pPr>
            <w:del w:id="7832" w:author="RAFAEL SOTOMAYOR" w:date="2016-12-20T17:07:00Z">
              <w:r w:rsidDel="00C66CF8">
                <w:rPr>
                  <w:sz w:val="16"/>
                  <w:szCs w:val="16"/>
                </w:rPr>
                <w:delText>20,9466</w:delText>
              </w:r>
            </w:del>
          </w:p>
        </w:tc>
      </w:tr>
      <w:tr w:rsidR="00071D81" w:rsidDel="00C66CF8">
        <w:tblPrEx>
          <w:tblCellMar>
            <w:top w:w="0" w:type="dxa"/>
            <w:left w:w="0" w:type="dxa"/>
            <w:bottom w:w="0" w:type="dxa"/>
            <w:right w:w="0" w:type="dxa"/>
          </w:tblCellMar>
        </w:tblPrEx>
        <w:trPr>
          <w:del w:id="7833" w:author="RAFAEL SOTOMAYOR" w:date="2016-12-20T17:07:00Z"/>
        </w:trPr>
        <w:tc>
          <w:tcPr>
            <w:tcW w:w="1770" w:type="dxa"/>
            <w:tcBorders>
              <w:left w:val="single" w:sz="4" w:space="0" w:color="CCCCCC"/>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rPr>
                <w:del w:id="7834" w:author="RAFAEL SOTOMAYOR" w:date="2016-12-20T17:07:00Z"/>
              </w:rPr>
            </w:pPr>
            <w:del w:id="7835" w:author="RAFAEL SOTOMAYOR" w:date="2016-12-20T17:07:00Z">
              <w:r w:rsidDel="00C66CF8">
                <w:rPr>
                  <w:sz w:val="16"/>
                  <w:szCs w:val="16"/>
                </w:rPr>
                <w:delText>Ofimática Agrícola</w:delText>
              </w:r>
            </w:del>
          </w:p>
        </w:tc>
        <w:tc>
          <w:tcPr>
            <w:tcW w:w="8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36" w:author="RAFAEL SOTOMAYOR" w:date="2016-12-20T17:07:00Z"/>
              </w:rPr>
            </w:pPr>
            <w:del w:id="7837" w:author="RAFAEL SOTOMAYOR" w:date="2016-12-20T17:07:00Z">
              <w:r w:rsidDel="00C66CF8">
                <w:rPr>
                  <w:sz w:val="16"/>
                  <w:szCs w:val="16"/>
                </w:rPr>
                <w:delText>0,5</w:delText>
              </w:r>
            </w:del>
          </w:p>
        </w:tc>
        <w:tc>
          <w:tcPr>
            <w:tcW w:w="99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38" w:author="RAFAEL SOTOMAYOR" w:date="2016-12-20T17:07:00Z"/>
              </w:rPr>
            </w:pPr>
            <w:del w:id="7839" w:author="RAFAEL SOTOMAYOR" w:date="2016-12-20T17:07:00Z">
              <w:r w:rsidDel="00C66CF8">
                <w:rPr>
                  <w:sz w:val="16"/>
                  <w:szCs w:val="16"/>
                </w:rPr>
                <w:delText>10</w:delText>
              </w:r>
            </w:del>
          </w:p>
        </w:tc>
        <w:tc>
          <w:tcPr>
            <w:tcW w:w="118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40" w:author="RAFAEL SOTOMAYOR" w:date="2016-12-20T17:07:00Z"/>
              </w:rPr>
            </w:pPr>
            <w:del w:id="7841" w:author="RAFAEL SOTOMAYOR" w:date="2016-12-20T17:07:00Z">
              <w:r w:rsidDel="00C66CF8">
                <w:rPr>
                  <w:sz w:val="16"/>
                  <w:szCs w:val="16"/>
                </w:rPr>
                <w:delText>0,00002170</w:delText>
              </w:r>
            </w:del>
          </w:p>
        </w:tc>
        <w:tc>
          <w:tcPr>
            <w:tcW w:w="123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42" w:author="RAFAEL SOTOMAYOR" w:date="2016-12-20T17:07:00Z"/>
              </w:rPr>
            </w:pPr>
            <w:del w:id="7843" w:author="RAFAEL SOTOMAYOR" w:date="2016-12-20T17:07:00Z">
              <w:r w:rsidDel="00C66CF8">
                <w:rPr>
                  <w:sz w:val="16"/>
                  <w:szCs w:val="16"/>
                </w:rPr>
                <w:delText>0,0781</w:delText>
              </w:r>
            </w:del>
          </w:p>
        </w:tc>
        <w:tc>
          <w:tcPr>
            <w:tcW w:w="120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44" w:author="RAFAEL SOTOMAYOR" w:date="2016-12-20T17:07:00Z"/>
              </w:rPr>
            </w:pPr>
            <w:del w:id="7845" w:author="RAFAEL SOTOMAYOR" w:date="2016-12-20T17:07:00Z">
              <w:r w:rsidDel="00C66CF8">
                <w:rPr>
                  <w:sz w:val="16"/>
                  <w:szCs w:val="16"/>
                </w:rPr>
                <w:delText>0,2494</w:delText>
              </w:r>
            </w:del>
          </w:p>
        </w:tc>
        <w:tc>
          <w:tcPr>
            <w:tcW w:w="1170"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46" w:author="RAFAEL SOTOMAYOR" w:date="2016-12-20T17:07:00Z"/>
              </w:rPr>
            </w:pPr>
            <w:del w:id="7847" w:author="RAFAEL SOTOMAYOR" w:date="2016-12-20T17:07:00Z">
              <w:r w:rsidDel="00C66CF8">
                <w:rPr>
                  <w:sz w:val="16"/>
                  <w:szCs w:val="16"/>
                </w:rPr>
                <w:delText>1,4483</w:delText>
              </w:r>
            </w:del>
          </w:p>
        </w:tc>
        <w:tc>
          <w:tcPr>
            <w:tcW w:w="1125" w:type="dxa"/>
            <w:tcBorders>
              <w:bottom w:val="single" w:sz="4" w:space="0" w:color="CCCCCC"/>
              <w:right w:val="single" w:sz="4" w:space="0" w:color="CCCCCC"/>
            </w:tcBorders>
            <w:tcMar>
              <w:top w:w="40" w:type="dxa"/>
              <w:left w:w="40" w:type="dxa"/>
              <w:bottom w:w="40" w:type="dxa"/>
              <w:right w:w="40" w:type="dxa"/>
            </w:tcMar>
            <w:vAlign w:val="bottom"/>
          </w:tcPr>
          <w:p w:rsidR="00071D81" w:rsidDel="00C66CF8" w:rsidRDefault="004423CA">
            <w:pPr>
              <w:contextualSpacing w:val="0"/>
              <w:jc w:val="right"/>
              <w:rPr>
                <w:del w:id="7848" w:author="RAFAEL SOTOMAYOR" w:date="2016-12-20T17:07:00Z"/>
              </w:rPr>
            </w:pPr>
            <w:del w:id="7849" w:author="RAFAEL SOTOMAYOR" w:date="2016-12-20T17:07:00Z">
              <w:r w:rsidDel="00C66CF8">
                <w:rPr>
                  <w:sz w:val="16"/>
                  <w:szCs w:val="16"/>
                </w:rPr>
                <w:delText>34,9110</w:delText>
              </w:r>
            </w:del>
          </w:p>
        </w:tc>
      </w:tr>
    </w:tbl>
    <w:p w:rsidR="00071D81" w:rsidDel="00C66CF8" w:rsidRDefault="00071D81">
      <w:pPr>
        <w:contextualSpacing w:val="0"/>
        <w:rPr>
          <w:del w:id="7850" w:author="RAFAEL SOTOMAYOR" w:date="2016-12-20T17:07:00Z"/>
        </w:rPr>
      </w:pPr>
    </w:p>
    <w:p w:rsidR="00071D81" w:rsidDel="00C66CF8" w:rsidRDefault="00071D81">
      <w:pPr>
        <w:contextualSpacing w:val="0"/>
        <w:rPr>
          <w:del w:id="7851" w:author="RAFAEL SOTOMAYOR" w:date="2016-12-20T17:07:00Z"/>
        </w:rPr>
      </w:pPr>
    </w:p>
    <w:p w:rsidR="00071D81" w:rsidDel="00C66CF8" w:rsidRDefault="00071D81">
      <w:pPr>
        <w:contextualSpacing w:val="0"/>
        <w:rPr>
          <w:del w:id="7852" w:author="RAFAEL SOTOMAYOR" w:date="2016-12-20T17:07:00Z"/>
        </w:rPr>
      </w:pPr>
    </w:p>
    <w:p w:rsidR="00071D81" w:rsidDel="00C66CF8" w:rsidRDefault="004423CA">
      <w:pPr>
        <w:rPr>
          <w:del w:id="7853" w:author="RAFAEL SOTOMAYOR" w:date="2016-12-20T17:07:00Z"/>
        </w:rPr>
      </w:pPr>
      <w:del w:id="7854" w:author="RAFAEL SOTOMAYOR" w:date="2016-12-20T17:07:00Z">
        <w:r w:rsidDel="00C66CF8">
          <w:br w:type="page"/>
        </w:r>
      </w:del>
    </w:p>
    <w:p w:rsidR="00071D81" w:rsidDel="00C66CF8" w:rsidRDefault="00071D81">
      <w:pPr>
        <w:contextualSpacing w:val="0"/>
        <w:rPr>
          <w:del w:id="7855" w:author="RAFAEL SOTOMAYOR" w:date="2016-12-20T17:07:00Z"/>
        </w:rPr>
      </w:pPr>
    </w:p>
    <w:p w:rsidR="00071D81" w:rsidDel="00C66CF8" w:rsidRDefault="004423CA">
      <w:pPr>
        <w:pStyle w:val="Ttulo2"/>
        <w:contextualSpacing w:val="0"/>
        <w:rPr>
          <w:del w:id="7856" w:author="RAFAEL SOTOMAYOR" w:date="2016-12-20T17:07:00Z"/>
        </w:rPr>
      </w:pPr>
      <w:bookmarkStart w:id="7857" w:name="_bbtx2fj3qsma" w:colFirst="0" w:colLast="0"/>
      <w:bookmarkEnd w:id="7857"/>
      <w:del w:id="7858" w:author="RAFAEL SOTOMAYOR" w:date="2016-12-20T17:07:00Z">
        <w:r w:rsidDel="00C66CF8">
          <w:delText xml:space="preserve">1.4. Definir Solución estándar AP </w:delText>
        </w:r>
      </w:del>
    </w:p>
    <w:p w:rsidR="00071D81" w:rsidDel="00C66CF8" w:rsidRDefault="004423CA">
      <w:pPr>
        <w:contextualSpacing w:val="0"/>
        <w:rPr>
          <w:del w:id="7859" w:author="RAFAEL SOTOMAYOR" w:date="2016-12-20T17:07:00Z"/>
        </w:rPr>
      </w:pPr>
      <w:del w:id="7860" w:author="RAFAEL SOTOMAYOR" w:date="2016-12-20T17:07:00Z">
        <w:r w:rsidDel="00C66CF8">
          <w:delText>La arquitectura de un sistema de Agr</w:delText>
        </w:r>
        <w:r w:rsidDel="00C66CF8">
          <w:delText>ícola Inteligente se visualiza en la ilustración a continuación diagramando un esquema clásico de sensorización de la producción agrícola, en la cual se visualizan los componentes descritos en los puntos 2.1 a 2.8</w:delText>
        </w:r>
      </w:del>
    </w:p>
    <w:p w:rsidR="00071D81" w:rsidDel="00C66CF8" w:rsidRDefault="00071D81">
      <w:pPr>
        <w:contextualSpacing w:val="0"/>
        <w:rPr>
          <w:del w:id="7861" w:author="RAFAEL SOTOMAYOR" w:date="2016-12-20T17:07:00Z"/>
        </w:rPr>
      </w:pPr>
    </w:p>
    <w:p w:rsidR="00071D81" w:rsidDel="00C66CF8" w:rsidRDefault="004423CA">
      <w:pPr>
        <w:contextualSpacing w:val="0"/>
        <w:rPr>
          <w:del w:id="7862" w:author="RAFAEL SOTOMAYOR" w:date="2016-12-20T17:07:00Z"/>
        </w:rPr>
      </w:pPr>
      <w:del w:id="7863" w:author="RAFAEL SOTOMAYOR" w:date="2016-12-20T17:07:00Z">
        <w:r w:rsidDel="00C66CF8">
          <w:rPr>
            <w:noProof/>
          </w:rPr>
          <w:drawing>
            <wp:inline distT="114300" distB="114300" distL="114300" distR="114300" wp14:anchorId="7A184184" wp14:editId="0F964C82">
              <wp:extent cx="6332400" cy="4889500"/>
              <wp:effectExtent l="0" t="0" r="0" b="0"/>
              <wp:docPr id="23" name="image48.png" descr="Informe I - Subtel - IoT for Subtel.png"/>
              <wp:cNvGraphicFramePr/>
              <a:graphic xmlns:a="http://schemas.openxmlformats.org/drawingml/2006/main">
                <a:graphicData uri="http://schemas.openxmlformats.org/drawingml/2006/picture">
                  <pic:pic xmlns:pic="http://schemas.openxmlformats.org/drawingml/2006/picture">
                    <pic:nvPicPr>
                      <pic:cNvPr id="0" name="image48.png" descr="Informe I - Subtel - IoT for Subtel.png"/>
                      <pic:cNvPicPr preferRelativeResize="0"/>
                    </pic:nvPicPr>
                    <pic:blipFill>
                      <a:blip r:embed="rId35"/>
                      <a:srcRect/>
                      <a:stretch>
                        <a:fillRect/>
                      </a:stretch>
                    </pic:blipFill>
                    <pic:spPr>
                      <a:xfrm>
                        <a:off x="0" y="0"/>
                        <a:ext cx="6332400" cy="4889500"/>
                      </a:xfrm>
                      <a:prstGeom prst="rect">
                        <a:avLst/>
                      </a:prstGeom>
                      <a:ln/>
                    </pic:spPr>
                  </pic:pic>
                </a:graphicData>
              </a:graphic>
            </wp:inline>
          </w:drawing>
        </w:r>
      </w:del>
    </w:p>
    <w:p w:rsidR="00071D81" w:rsidDel="00C66CF8" w:rsidRDefault="004423CA">
      <w:pPr>
        <w:contextualSpacing w:val="0"/>
        <w:rPr>
          <w:del w:id="7864" w:author="RAFAEL SOTOMAYOR" w:date="2016-12-20T17:07:00Z"/>
        </w:rPr>
      </w:pPr>
      <w:del w:id="7865" w:author="RAFAEL SOTOMAYOR" w:date="2016-12-20T17:07:00Z">
        <w:r w:rsidDel="00C66CF8">
          <w:delText>Esta ilustración es clave para la carac</w:delText>
        </w:r>
        <w:r w:rsidDel="00C66CF8">
          <w:delText>terización de UMA y sus indicadores de consumo de tecnología actual.</w:delText>
        </w:r>
      </w:del>
    </w:p>
    <w:p w:rsidR="00071D81" w:rsidDel="00C66CF8" w:rsidRDefault="00071D81">
      <w:pPr>
        <w:contextualSpacing w:val="0"/>
        <w:jc w:val="left"/>
        <w:rPr>
          <w:del w:id="7866" w:author="RAFAEL SOTOMAYOR" w:date="2016-12-20T17:07:00Z"/>
        </w:rPr>
      </w:pPr>
    </w:p>
    <w:p w:rsidR="00071D81" w:rsidDel="00C66CF8" w:rsidRDefault="00071D81">
      <w:pPr>
        <w:contextualSpacing w:val="0"/>
        <w:jc w:val="left"/>
        <w:rPr>
          <w:del w:id="7867" w:author="RAFAEL SOTOMAYOR" w:date="2016-12-20T17:07:00Z"/>
        </w:rPr>
      </w:pPr>
    </w:p>
    <w:p w:rsidR="00071D81" w:rsidDel="00C66CF8" w:rsidRDefault="00071D81">
      <w:pPr>
        <w:contextualSpacing w:val="0"/>
        <w:jc w:val="left"/>
        <w:rPr>
          <w:del w:id="7868" w:author="RAFAEL SOTOMAYOR" w:date="2016-12-20T17:07:00Z"/>
        </w:rPr>
      </w:pPr>
    </w:p>
    <w:p w:rsidR="00071D81" w:rsidDel="00C66CF8" w:rsidRDefault="00071D81">
      <w:pPr>
        <w:contextualSpacing w:val="0"/>
        <w:jc w:val="left"/>
        <w:rPr>
          <w:del w:id="7869" w:author="RAFAEL SOTOMAYOR" w:date="2016-12-20T17:07:00Z"/>
        </w:rPr>
      </w:pPr>
    </w:p>
    <w:p w:rsidR="00071D81" w:rsidDel="00C66CF8" w:rsidRDefault="00071D81">
      <w:pPr>
        <w:contextualSpacing w:val="0"/>
        <w:jc w:val="left"/>
        <w:rPr>
          <w:del w:id="7870" w:author="RAFAEL SOTOMAYOR" w:date="2016-12-20T17:07:00Z"/>
        </w:rPr>
      </w:pPr>
    </w:p>
    <w:p w:rsidR="00071D81" w:rsidDel="00C66CF8" w:rsidRDefault="004423CA">
      <w:pPr>
        <w:rPr>
          <w:del w:id="7871" w:author="RAFAEL SOTOMAYOR" w:date="2016-12-20T17:07:00Z"/>
        </w:rPr>
      </w:pPr>
      <w:del w:id="7872" w:author="RAFAEL SOTOMAYOR" w:date="2016-12-20T17:07:00Z">
        <w:r w:rsidDel="00C66CF8">
          <w:br w:type="page"/>
        </w:r>
      </w:del>
    </w:p>
    <w:p w:rsidR="00071D81" w:rsidDel="00C66CF8" w:rsidRDefault="00071D81">
      <w:pPr>
        <w:contextualSpacing w:val="0"/>
        <w:jc w:val="left"/>
        <w:rPr>
          <w:del w:id="7873" w:author="RAFAEL SOTOMAYOR" w:date="2016-12-20T17:07:00Z"/>
        </w:rPr>
      </w:pPr>
    </w:p>
    <w:p w:rsidR="00071D81" w:rsidDel="00C66CF8" w:rsidRDefault="00071D81">
      <w:pPr>
        <w:contextualSpacing w:val="0"/>
        <w:rPr>
          <w:del w:id="7874" w:author="RAFAEL SOTOMAYOR" w:date="2016-12-20T17:07:00Z"/>
        </w:rPr>
      </w:pPr>
    </w:p>
    <w:p w:rsidR="00071D81" w:rsidDel="00C66CF8" w:rsidRDefault="00071D81">
      <w:pPr>
        <w:contextualSpacing w:val="0"/>
        <w:rPr>
          <w:del w:id="7875" w:author="RAFAEL SOTOMAYOR" w:date="2016-12-20T17:07:00Z"/>
        </w:rPr>
      </w:pPr>
    </w:p>
    <w:p w:rsidR="00071D81" w:rsidDel="00C66CF8" w:rsidRDefault="00071D81">
      <w:pPr>
        <w:contextualSpacing w:val="0"/>
        <w:rPr>
          <w:del w:id="7876" w:author="RAFAEL SOTOMAYOR" w:date="2016-12-20T17:07:00Z"/>
        </w:rPr>
      </w:pPr>
    </w:p>
    <w:p w:rsidR="00071D81" w:rsidDel="00C66CF8" w:rsidRDefault="004423CA">
      <w:pPr>
        <w:pStyle w:val="Ttulo1"/>
        <w:contextualSpacing w:val="0"/>
        <w:rPr>
          <w:del w:id="7877" w:author="RAFAEL SOTOMAYOR" w:date="2016-12-20T17:07:00Z"/>
        </w:rPr>
      </w:pPr>
      <w:bookmarkStart w:id="7878" w:name="_bf4omd1c3fn3" w:colFirst="0" w:colLast="0"/>
      <w:bookmarkEnd w:id="7878"/>
      <w:del w:id="7879" w:author="RAFAEL SOTOMAYOR" w:date="2016-12-20T17:07:00Z">
        <w:r w:rsidDel="00C66CF8">
          <w:delText>Anexos Nº1</w:delText>
        </w:r>
      </w:del>
    </w:p>
    <w:p w:rsidR="00071D81" w:rsidDel="00C66CF8" w:rsidRDefault="004423CA">
      <w:pPr>
        <w:pStyle w:val="Ttulo2"/>
        <w:contextualSpacing w:val="0"/>
        <w:rPr>
          <w:del w:id="7880" w:author="RAFAEL SOTOMAYOR" w:date="2016-12-20T17:07:00Z"/>
        </w:rPr>
      </w:pPr>
      <w:bookmarkStart w:id="7881" w:name="_t6njc5179xat" w:colFirst="0" w:colLast="0"/>
      <w:bookmarkEnd w:id="7881"/>
      <w:del w:id="7882" w:author="RAFAEL SOTOMAYOR" w:date="2016-12-20T17:07:00Z">
        <w:r w:rsidDel="00C66CF8">
          <w:delText>A) Proyecto ARCGIS en PenDrive</w:delText>
        </w:r>
      </w:del>
    </w:p>
    <w:p w:rsidR="00071D81" w:rsidDel="00C66CF8" w:rsidRDefault="004423CA">
      <w:pPr>
        <w:contextualSpacing w:val="0"/>
        <w:rPr>
          <w:del w:id="7883" w:author="RAFAEL SOTOMAYOR" w:date="2016-12-20T17:07:00Z"/>
        </w:rPr>
      </w:pPr>
      <w:del w:id="7884" w:author="RAFAEL SOTOMAYOR" w:date="2016-12-20T17:07:00Z">
        <w:r w:rsidDel="00C66CF8">
          <w:rPr>
            <w:b/>
          </w:rPr>
          <w:delText>subtel_gis/files/</w:delText>
        </w:r>
      </w:del>
    </w:p>
    <w:p w:rsidR="00071D81" w:rsidDel="00C66CF8" w:rsidRDefault="004423CA">
      <w:pPr>
        <w:numPr>
          <w:ilvl w:val="0"/>
          <w:numId w:val="3"/>
        </w:numPr>
        <w:ind w:hanging="360"/>
        <w:rPr>
          <w:del w:id="7885" w:author="RAFAEL SOTOMAYOR" w:date="2016-12-20T17:07:00Z"/>
        </w:rPr>
      </w:pPr>
      <w:del w:id="7886" w:author="RAFAEL SOTOMAYOR" w:date="2016-12-20T17:07:00Z">
        <w:r w:rsidDel="00C66CF8">
          <w:delText>autorizacionesdeestaciones-basea-nivel-nacionalmayo2016 - Estaciones.csv</w:delText>
        </w:r>
      </w:del>
    </w:p>
    <w:p w:rsidR="00071D81" w:rsidDel="00C66CF8" w:rsidRDefault="004423CA">
      <w:pPr>
        <w:numPr>
          <w:ilvl w:val="0"/>
          <w:numId w:val="3"/>
        </w:numPr>
        <w:ind w:hanging="360"/>
        <w:rPr>
          <w:del w:id="7887" w:author="RAFAEL SOTOMAYOR" w:date="2016-12-20T17:07:00Z"/>
        </w:rPr>
      </w:pPr>
      <w:del w:id="7888" w:author="RAFAEL SOTOMAYOR" w:date="2016-12-20T17:07:00Z">
        <w:r w:rsidDel="00C66CF8">
          <w:delText>convertcsv.xml</w:delText>
        </w:r>
      </w:del>
    </w:p>
    <w:p w:rsidR="00071D81" w:rsidDel="00C66CF8" w:rsidRDefault="004423CA">
      <w:pPr>
        <w:contextualSpacing w:val="0"/>
        <w:rPr>
          <w:del w:id="7889" w:author="RAFAEL SOTOMAYOR" w:date="2016-12-20T17:07:00Z"/>
        </w:rPr>
      </w:pPr>
      <w:del w:id="7890" w:author="RAFAEL SOTOMAYOR" w:date="2016-12-20T17:07:00Z">
        <w:r w:rsidDel="00C66CF8">
          <w:rPr>
            <w:b/>
          </w:rPr>
          <w:delText>UMA</w:delText>
        </w:r>
      </w:del>
    </w:p>
    <w:p w:rsidR="00071D81" w:rsidDel="00C66CF8" w:rsidRDefault="004423CA">
      <w:pPr>
        <w:contextualSpacing w:val="0"/>
        <w:rPr>
          <w:del w:id="7891" w:author="RAFAEL SOTOMAYOR" w:date="2016-12-20T17:07:00Z"/>
        </w:rPr>
      </w:pPr>
      <w:del w:id="7892" w:author="RAFAEL SOTOMAYOR" w:date="2016-12-20T17:07:00Z">
        <w:r w:rsidDel="00C66CF8">
          <w:delText>subtel_gis/uma/uvademesa</w:delText>
        </w:r>
        <w:r w:rsidDel="00C66CF8">
          <w:delText>.shp</w:delText>
        </w:r>
      </w:del>
    </w:p>
    <w:p w:rsidR="00071D81" w:rsidDel="00C66CF8" w:rsidRDefault="004423CA">
      <w:pPr>
        <w:contextualSpacing w:val="0"/>
        <w:rPr>
          <w:del w:id="7893" w:author="RAFAEL SOTOMAYOR" w:date="2016-12-20T17:07:00Z"/>
        </w:rPr>
      </w:pPr>
      <w:del w:id="7894" w:author="RAFAEL SOTOMAYOR" w:date="2016-12-20T17:07:00Z">
        <w:r w:rsidDel="00C66CF8">
          <w:delText>subtel_gis/uma/pomaceas.shp</w:delText>
        </w:r>
      </w:del>
    </w:p>
    <w:p w:rsidR="00071D81" w:rsidDel="00C66CF8" w:rsidRDefault="004423CA">
      <w:pPr>
        <w:contextualSpacing w:val="0"/>
        <w:rPr>
          <w:del w:id="7895" w:author="RAFAEL SOTOMAYOR" w:date="2016-12-20T17:07:00Z"/>
        </w:rPr>
      </w:pPr>
      <w:del w:id="7896" w:author="RAFAEL SOTOMAYOR" w:date="2016-12-20T17:07:00Z">
        <w:r w:rsidDel="00C66CF8">
          <w:delText>subtel_gis/uma/paltas.shp</w:delText>
        </w:r>
      </w:del>
    </w:p>
    <w:p w:rsidR="00071D81" w:rsidDel="00C66CF8" w:rsidRDefault="004423CA">
      <w:pPr>
        <w:contextualSpacing w:val="0"/>
        <w:rPr>
          <w:del w:id="7897" w:author="RAFAEL SOTOMAYOR" w:date="2016-12-20T17:07:00Z"/>
        </w:rPr>
      </w:pPr>
      <w:del w:id="7898" w:author="RAFAEL SOTOMAYOR" w:date="2016-12-20T17:07:00Z">
        <w:r w:rsidDel="00C66CF8">
          <w:delText>subtel_gis/uma/olivo.shp</w:delText>
        </w:r>
      </w:del>
    </w:p>
    <w:p w:rsidR="00071D81" w:rsidDel="00C66CF8" w:rsidRDefault="004423CA">
      <w:pPr>
        <w:contextualSpacing w:val="0"/>
        <w:rPr>
          <w:del w:id="7899" w:author="RAFAEL SOTOMAYOR" w:date="2016-12-20T17:07:00Z"/>
        </w:rPr>
      </w:pPr>
      <w:del w:id="7900" w:author="RAFAEL SOTOMAYOR" w:date="2016-12-20T17:07:00Z">
        <w:r w:rsidDel="00C66CF8">
          <w:delText>subtel_gis/uma/nuez.shp</w:delText>
        </w:r>
      </w:del>
    </w:p>
    <w:p w:rsidR="00071D81" w:rsidDel="00C66CF8" w:rsidRDefault="004423CA">
      <w:pPr>
        <w:contextualSpacing w:val="0"/>
        <w:rPr>
          <w:del w:id="7901" w:author="RAFAEL SOTOMAYOR" w:date="2016-12-20T17:07:00Z"/>
        </w:rPr>
      </w:pPr>
      <w:del w:id="7902" w:author="RAFAEL SOTOMAYOR" w:date="2016-12-20T17:07:00Z">
        <w:r w:rsidDel="00C66CF8">
          <w:delText>subtel_gis/uma/kiwi.shp</w:delText>
        </w:r>
      </w:del>
    </w:p>
    <w:p w:rsidR="00071D81" w:rsidDel="00C66CF8" w:rsidRDefault="004423CA">
      <w:pPr>
        <w:contextualSpacing w:val="0"/>
        <w:rPr>
          <w:del w:id="7903" w:author="RAFAEL SOTOMAYOR" w:date="2016-12-20T17:07:00Z"/>
        </w:rPr>
      </w:pPr>
      <w:del w:id="7904" w:author="RAFAEL SOTOMAYOR" w:date="2016-12-20T17:07:00Z">
        <w:r w:rsidDel="00C66CF8">
          <w:delText>subtel_gis/uma/duraznoyn.shp</w:delText>
        </w:r>
      </w:del>
    </w:p>
    <w:p w:rsidR="00071D81" w:rsidDel="00C66CF8" w:rsidRDefault="004423CA">
      <w:pPr>
        <w:contextualSpacing w:val="0"/>
        <w:rPr>
          <w:del w:id="7905" w:author="RAFAEL SOTOMAYOR" w:date="2016-12-20T17:07:00Z"/>
        </w:rPr>
      </w:pPr>
      <w:del w:id="7906" w:author="RAFAEL SOTOMAYOR" w:date="2016-12-20T17:07:00Z">
        <w:r w:rsidDel="00C66CF8">
          <w:delText>subtel_gis/uma/citrico.shp</w:delText>
        </w:r>
      </w:del>
    </w:p>
    <w:p w:rsidR="00071D81" w:rsidDel="00C66CF8" w:rsidRDefault="004423CA">
      <w:pPr>
        <w:contextualSpacing w:val="0"/>
        <w:rPr>
          <w:del w:id="7907" w:author="RAFAEL SOTOMAYOR" w:date="2016-12-20T17:07:00Z"/>
        </w:rPr>
      </w:pPr>
      <w:del w:id="7908" w:author="RAFAEL SOTOMAYOR" w:date="2016-12-20T17:07:00Z">
        <w:r w:rsidDel="00C66CF8">
          <w:delText>subtel_gis/uma/ciruelas.shp</w:delText>
        </w:r>
      </w:del>
    </w:p>
    <w:p w:rsidR="00071D81" w:rsidDel="00C66CF8" w:rsidRDefault="004423CA">
      <w:pPr>
        <w:contextualSpacing w:val="0"/>
        <w:rPr>
          <w:del w:id="7909" w:author="RAFAEL SOTOMAYOR" w:date="2016-12-20T17:07:00Z"/>
        </w:rPr>
      </w:pPr>
      <w:del w:id="7910" w:author="RAFAEL SOTOMAYOR" w:date="2016-12-20T17:07:00Z">
        <w:r w:rsidDel="00C66CF8">
          <w:delText>subtel_gis/uma/cerezo.shp</w:delText>
        </w:r>
      </w:del>
    </w:p>
    <w:p w:rsidR="00071D81" w:rsidDel="00C66CF8" w:rsidRDefault="004423CA">
      <w:pPr>
        <w:contextualSpacing w:val="0"/>
        <w:rPr>
          <w:del w:id="7911" w:author="RAFAEL SOTOMAYOR" w:date="2016-12-20T17:07:00Z"/>
        </w:rPr>
      </w:pPr>
      <w:del w:id="7912" w:author="RAFAEL SOTOMAYOR" w:date="2016-12-20T17:07:00Z">
        <w:r w:rsidDel="00C66CF8">
          <w:delText>subtel_gis/uma/berriesyes.shp</w:delText>
        </w:r>
      </w:del>
    </w:p>
    <w:p w:rsidR="00071D81" w:rsidDel="00C66CF8" w:rsidRDefault="004423CA">
      <w:pPr>
        <w:contextualSpacing w:val="0"/>
        <w:rPr>
          <w:del w:id="7913" w:author="RAFAEL SOTOMAYOR" w:date="2016-12-20T17:07:00Z"/>
        </w:rPr>
      </w:pPr>
      <w:del w:id="7914" w:author="RAFAEL SOTOMAYOR" w:date="2016-12-20T17:07:00Z">
        <w:r w:rsidDel="00C66CF8">
          <w:delText>subtel_gis/uma/avellanoyc.shp</w:delText>
        </w:r>
      </w:del>
    </w:p>
    <w:p w:rsidR="00071D81" w:rsidDel="00C66CF8" w:rsidRDefault="004423CA">
      <w:pPr>
        <w:contextualSpacing w:val="0"/>
        <w:rPr>
          <w:del w:id="7915" w:author="RAFAEL SOTOMAYOR" w:date="2016-12-20T17:07:00Z"/>
        </w:rPr>
      </w:pPr>
      <w:del w:id="7916" w:author="RAFAEL SOTOMAYOR" w:date="2016-12-20T17:07:00Z">
        <w:r w:rsidDel="00C66CF8">
          <w:delText>subtel_gis/uma/almendro.shp</w:delText>
        </w:r>
      </w:del>
    </w:p>
    <w:p w:rsidR="00071D81" w:rsidDel="00C66CF8" w:rsidRDefault="004423CA">
      <w:pPr>
        <w:contextualSpacing w:val="0"/>
        <w:rPr>
          <w:del w:id="7917" w:author="RAFAEL SOTOMAYOR" w:date="2016-12-20T17:07:00Z"/>
        </w:rPr>
      </w:pPr>
      <w:del w:id="7918" w:author="RAFAEL SOTOMAYOR" w:date="2016-12-20T17:07:00Z">
        <w:r w:rsidDel="00C66CF8">
          <w:rPr>
            <w:b/>
          </w:rPr>
          <w:delText>División Regional</w:delText>
        </w:r>
      </w:del>
    </w:p>
    <w:p w:rsidR="00071D81" w:rsidDel="00C66CF8" w:rsidRDefault="004423CA">
      <w:pPr>
        <w:contextualSpacing w:val="0"/>
        <w:rPr>
          <w:del w:id="7919" w:author="RAFAEL SOTOMAYOR" w:date="2016-12-20T17:07:00Z"/>
        </w:rPr>
      </w:pPr>
      <w:del w:id="7920" w:author="RAFAEL SOTOMAYOR" w:date="2016-12-20T17:07:00Z">
        <w:r w:rsidDel="00C66CF8">
          <w:delText>division_regional/division_regional.shp</w:delText>
        </w:r>
      </w:del>
    </w:p>
    <w:p w:rsidR="00071D81" w:rsidDel="00C66CF8" w:rsidRDefault="004423CA">
      <w:pPr>
        <w:contextualSpacing w:val="0"/>
        <w:rPr>
          <w:del w:id="7921" w:author="RAFAEL SOTOMAYOR" w:date="2016-12-20T17:07:00Z"/>
        </w:rPr>
      </w:pPr>
      <w:del w:id="7922" w:author="RAFAEL SOTOMAYOR" w:date="2016-12-20T17:07:00Z">
        <w:r w:rsidDel="00C66CF8">
          <w:rPr>
            <w:b/>
          </w:rPr>
          <w:delText>División Comunal</w:delText>
        </w:r>
      </w:del>
    </w:p>
    <w:p w:rsidR="00071D81" w:rsidDel="00C66CF8" w:rsidRDefault="004423CA">
      <w:pPr>
        <w:contextualSpacing w:val="0"/>
        <w:rPr>
          <w:del w:id="7923" w:author="RAFAEL SOTOMAYOR" w:date="2016-12-20T17:07:00Z"/>
        </w:rPr>
      </w:pPr>
      <w:del w:id="7924" w:author="RAFAEL SOTOMAYOR" w:date="2016-12-20T17:07:00Z">
        <w:r w:rsidDel="00C66CF8">
          <w:delText>division_regional/division_comunal.shp</w:delText>
        </w:r>
      </w:del>
    </w:p>
    <w:p w:rsidR="00071D81" w:rsidDel="00C66CF8" w:rsidRDefault="00071D81">
      <w:pPr>
        <w:contextualSpacing w:val="0"/>
        <w:rPr>
          <w:del w:id="7925" w:author="RAFAEL SOTOMAYOR" w:date="2016-12-20T17:07:00Z"/>
        </w:rPr>
      </w:pPr>
    </w:p>
    <w:p w:rsidR="00071D81" w:rsidDel="00C66CF8" w:rsidRDefault="004423CA">
      <w:pPr>
        <w:rPr>
          <w:del w:id="7926" w:author="RAFAEL SOTOMAYOR" w:date="2016-12-20T17:07:00Z"/>
        </w:rPr>
      </w:pPr>
      <w:del w:id="7927" w:author="RAFAEL SOTOMAYOR" w:date="2016-12-20T17:07:00Z">
        <w:r w:rsidDel="00C66CF8">
          <w:br w:type="page"/>
        </w:r>
      </w:del>
    </w:p>
    <w:p w:rsidR="00071D81" w:rsidDel="00C66CF8" w:rsidRDefault="00071D81">
      <w:pPr>
        <w:contextualSpacing w:val="0"/>
        <w:rPr>
          <w:del w:id="7928" w:author="RAFAEL SOTOMAYOR" w:date="2016-12-20T17:07:00Z"/>
        </w:rPr>
      </w:pPr>
    </w:p>
    <w:p w:rsidR="00071D81" w:rsidDel="00C66CF8" w:rsidRDefault="004423CA">
      <w:pPr>
        <w:pStyle w:val="Ttulo2"/>
        <w:contextualSpacing w:val="0"/>
        <w:rPr>
          <w:del w:id="7929" w:author="RAFAEL SOTOMAYOR" w:date="2016-12-20T17:07:00Z"/>
        </w:rPr>
      </w:pPr>
      <w:bookmarkStart w:id="7930" w:name="_ano3tm2tuf2w" w:colFirst="0" w:colLast="0"/>
      <w:bookmarkEnd w:id="7930"/>
      <w:del w:id="7931" w:author="RAFAEL SOTOMAYOR" w:date="2016-12-20T17:07:00Z">
        <w:r w:rsidDel="00C66CF8">
          <w:delText>B) Encuesta de adopción de tecnología</w:delText>
        </w:r>
      </w:del>
    </w:p>
    <w:p w:rsidR="00071D81" w:rsidDel="00C66CF8" w:rsidRDefault="004423CA">
      <w:pPr>
        <w:contextualSpacing w:val="0"/>
        <w:rPr>
          <w:del w:id="7932" w:author="RAFAEL SOTOMAYOR" w:date="2016-12-20T17:07:00Z"/>
        </w:rPr>
      </w:pPr>
      <w:del w:id="7933" w:author="RAFAEL SOTOMAYOR" w:date="2016-12-20T17:07:00Z">
        <w:r w:rsidDel="00C66CF8">
          <w:rPr>
            <w:noProof/>
          </w:rPr>
          <w:drawing>
            <wp:inline distT="114300" distB="114300" distL="114300" distR="114300" wp14:anchorId="450ACABB" wp14:editId="4A1042D2">
              <wp:extent cx="3313665" cy="276138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3313665" cy="2761388"/>
                      </a:xfrm>
                      <a:prstGeom prst="rect">
                        <a:avLst/>
                      </a:prstGeom>
                      <a:ln/>
                    </pic:spPr>
                  </pic:pic>
                </a:graphicData>
              </a:graphic>
            </wp:inline>
          </w:drawing>
        </w:r>
      </w:del>
    </w:p>
    <w:p w:rsidR="00071D81" w:rsidDel="00C66CF8" w:rsidRDefault="00071D81">
      <w:pPr>
        <w:contextualSpacing w:val="0"/>
        <w:rPr>
          <w:del w:id="7934" w:author="RAFAEL SOTOMAYOR" w:date="2016-12-20T17:07:00Z"/>
        </w:rPr>
      </w:pPr>
    </w:p>
    <w:p w:rsidR="00071D81" w:rsidDel="00C66CF8" w:rsidRDefault="00071D81">
      <w:pPr>
        <w:contextualSpacing w:val="0"/>
        <w:rPr>
          <w:del w:id="7935" w:author="RAFAEL SOTOMAYOR" w:date="2016-12-20T17:07:00Z"/>
        </w:rPr>
      </w:pPr>
    </w:p>
    <w:p w:rsidR="00071D81" w:rsidDel="00C66CF8" w:rsidRDefault="004423CA">
      <w:pPr>
        <w:contextualSpacing w:val="0"/>
        <w:rPr>
          <w:del w:id="7936" w:author="RAFAEL SOTOMAYOR" w:date="2016-12-20T17:07:00Z"/>
        </w:rPr>
      </w:pPr>
      <w:del w:id="7937" w:author="RAFAEL SOTOMAYOR" w:date="2016-12-20T17:07:00Z">
        <w:r w:rsidDel="00C66CF8">
          <w:rPr>
            <w:noProof/>
          </w:rPr>
          <w:drawing>
            <wp:inline distT="114300" distB="114300" distL="114300" distR="114300" wp14:anchorId="3D2B33C3" wp14:editId="3D6D90D6">
              <wp:extent cx="3390038" cy="3428561"/>
              <wp:effectExtent l="0" t="0" r="0" b="0"/>
              <wp:docPr id="3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7"/>
                      <a:srcRect/>
                      <a:stretch>
                        <a:fillRect/>
                      </a:stretch>
                    </pic:blipFill>
                    <pic:spPr>
                      <a:xfrm>
                        <a:off x="0" y="0"/>
                        <a:ext cx="3390038" cy="3428561"/>
                      </a:xfrm>
                      <a:prstGeom prst="rect">
                        <a:avLst/>
                      </a:prstGeom>
                      <a:ln/>
                    </pic:spPr>
                  </pic:pic>
                </a:graphicData>
              </a:graphic>
            </wp:inline>
          </w:drawing>
        </w:r>
      </w:del>
    </w:p>
    <w:p w:rsidR="00071D81" w:rsidDel="00C66CF8" w:rsidRDefault="00071D81">
      <w:pPr>
        <w:contextualSpacing w:val="0"/>
        <w:rPr>
          <w:del w:id="7938" w:author="RAFAEL SOTOMAYOR" w:date="2016-12-20T17:07:00Z"/>
        </w:rPr>
      </w:pPr>
    </w:p>
    <w:p w:rsidR="00071D81" w:rsidDel="00C66CF8" w:rsidRDefault="004423CA">
      <w:pPr>
        <w:contextualSpacing w:val="0"/>
        <w:rPr>
          <w:del w:id="7939" w:author="RAFAEL SOTOMAYOR" w:date="2016-12-20T17:07:00Z"/>
        </w:rPr>
      </w:pPr>
      <w:del w:id="7940" w:author="RAFAEL SOTOMAYOR" w:date="2016-12-20T17:07:00Z">
        <w:r w:rsidDel="00C66CF8">
          <w:rPr>
            <w:noProof/>
          </w:rPr>
          <w:lastRenderedPageBreak/>
          <w:drawing>
            <wp:inline distT="114300" distB="114300" distL="114300" distR="114300" wp14:anchorId="2E408236" wp14:editId="7BD02C34">
              <wp:extent cx="3409088" cy="3427318"/>
              <wp:effectExtent l="0" t="0" r="0" b="0"/>
              <wp:docPr id="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3409088" cy="3427318"/>
                      </a:xfrm>
                      <a:prstGeom prst="rect">
                        <a:avLst/>
                      </a:prstGeom>
                      <a:ln/>
                    </pic:spPr>
                  </pic:pic>
                </a:graphicData>
              </a:graphic>
            </wp:inline>
          </w:drawing>
        </w:r>
      </w:del>
    </w:p>
    <w:p w:rsidR="00071D81" w:rsidDel="00C66CF8" w:rsidRDefault="004423CA">
      <w:pPr>
        <w:contextualSpacing w:val="0"/>
        <w:rPr>
          <w:del w:id="7941" w:author="RAFAEL SOTOMAYOR" w:date="2016-12-20T17:07:00Z"/>
        </w:rPr>
      </w:pPr>
      <w:del w:id="7942" w:author="RAFAEL SOTOMAYOR" w:date="2016-12-20T17:07:00Z">
        <w:r w:rsidDel="00C66CF8">
          <w:rPr>
            <w:noProof/>
          </w:rPr>
          <w:drawing>
            <wp:inline distT="114300" distB="114300" distL="114300" distR="114300" wp14:anchorId="519B9EFD" wp14:editId="5A2F25C7">
              <wp:extent cx="3361463" cy="2458516"/>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3361463" cy="2458516"/>
                      </a:xfrm>
                      <a:prstGeom prst="rect">
                        <a:avLst/>
                      </a:prstGeom>
                      <a:ln/>
                    </pic:spPr>
                  </pic:pic>
                </a:graphicData>
              </a:graphic>
            </wp:inline>
          </w:drawing>
        </w:r>
      </w:del>
    </w:p>
    <w:p w:rsidR="00071D81" w:rsidDel="00C66CF8" w:rsidRDefault="004423CA">
      <w:pPr>
        <w:contextualSpacing w:val="0"/>
        <w:rPr>
          <w:del w:id="7943" w:author="RAFAEL SOTOMAYOR" w:date="2016-12-20T17:07:00Z"/>
        </w:rPr>
      </w:pPr>
      <w:del w:id="7944" w:author="RAFAEL SOTOMAYOR" w:date="2016-12-20T17:07:00Z">
        <w:r w:rsidDel="00C66CF8">
          <w:rPr>
            <w:noProof/>
          </w:rPr>
          <w:lastRenderedPageBreak/>
          <w:drawing>
            <wp:inline distT="114300" distB="114300" distL="114300" distR="114300" wp14:anchorId="2C2A719B" wp14:editId="73550DE3">
              <wp:extent cx="3398506" cy="3209063"/>
              <wp:effectExtent l="0" t="0" r="0" b="0"/>
              <wp:docPr id="3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a:stretch>
                        <a:fillRect/>
                      </a:stretch>
                    </pic:blipFill>
                    <pic:spPr>
                      <a:xfrm>
                        <a:off x="0" y="0"/>
                        <a:ext cx="3398506" cy="3209063"/>
                      </a:xfrm>
                      <a:prstGeom prst="rect">
                        <a:avLst/>
                      </a:prstGeom>
                      <a:ln/>
                    </pic:spPr>
                  </pic:pic>
                </a:graphicData>
              </a:graphic>
            </wp:inline>
          </w:drawing>
        </w:r>
      </w:del>
    </w:p>
    <w:p w:rsidR="00071D81" w:rsidDel="00C66CF8" w:rsidRDefault="004423CA">
      <w:pPr>
        <w:contextualSpacing w:val="0"/>
        <w:rPr>
          <w:del w:id="7945" w:author="RAFAEL SOTOMAYOR" w:date="2016-12-20T17:07:00Z"/>
        </w:rPr>
      </w:pPr>
      <w:del w:id="7946" w:author="RAFAEL SOTOMAYOR" w:date="2016-12-20T17:07:00Z">
        <w:r w:rsidDel="00C66CF8">
          <w:rPr>
            <w:noProof/>
          </w:rPr>
          <w:drawing>
            <wp:inline distT="114300" distB="114300" distL="114300" distR="114300" wp14:anchorId="6374ED1A" wp14:editId="17B8DCC9">
              <wp:extent cx="3804964" cy="3647213"/>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3804964" cy="3647213"/>
                      </a:xfrm>
                      <a:prstGeom prst="rect">
                        <a:avLst/>
                      </a:prstGeom>
                      <a:ln/>
                    </pic:spPr>
                  </pic:pic>
                </a:graphicData>
              </a:graphic>
            </wp:inline>
          </w:drawing>
        </w:r>
      </w:del>
    </w:p>
    <w:p w:rsidR="00071D81" w:rsidDel="00C66CF8" w:rsidRDefault="00071D81">
      <w:pPr>
        <w:contextualSpacing w:val="0"/>
        <w:rPr>
          <w:del w:id="7947" w:author="RAFAEL SOTOMAYOR" w:date="2016-12-20T17:07:00Z"/>
        </w:rPr>
      </w:pPr>
    </w:p>
    <w:p w:rsidR="00C66CF8" w:rsidRPr="00067AA5" w:rsidRDefault="00C66CF8" w:rsidP="00C66CF8">
      <w:pPr>
        <w:rPr>
          <w:ins w:id="7948" w:author="RAFAEL SOTOMAYOR" w:date="2016-12-20T17:07:00Z"/>
          <w:noProof/>
        </w:rPr>
      </w:pPr>
    </w:p>
    <w:p w:rsidR="00C66CF8" w:rsidRPr="00067AA5" w:rsidRDefault="00C66CF8" w:rsidP="00C66CF8">
      <w:pPr>
        <w:ind w:left="1830"/>
        <w:rPr>
          <w:ins w:id="7949" w:author="RAFAEL SOTOMAYOR" w:date="2016-12-20T17:07:00Z"/>
          <w:noProof/>
        </w:rPr>
      </w:pPr>
      <w:ins w:id="7950" w:author="RAFAEL SOTOMAYOR" w:date="2016-12-20T17:07:00Z">
        <w:r w:rsidRPr="00067AA5">
          <w:rPr>
            <w:noProof/>
          </w:rPr>
          <w:drawing>
            <wp:inline distT="0" distB="0" distL="0" distR="0" wp14:anchorId="5C5EA5E0" wp14:editId="360E7158">
              <wp:extent cx="1828800" cy="775970"/>
              <wp:effectExtent l="0" t="0" r="0" b="0"/>
              <wp:docPr id="283" name="image26.png" descr="logo_savtec_520x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6.png" descr="logo_savtec_520x220.png"/>
                      <pic:cNvPicPr>
                        <a:picLocks noChangeAspect="1" noChangeArrowheads="1"/>
                      </pic:cNvPicPr>
                    </pic:nvPicPr>
                    <pic:blipFill>
                      <a:blip r:embed="rId8"/>
                      <a:stretch>
                        <a:fillRect/>
                      </a:stretch>
                    </pic:blipFill>
                    <pic:spPr bwMode="auto">
                      <a:xfrm>
                        <a:off x="0" y="0"/>
                        <a:ext cx="1828800" cy="775970"/>
                      </a:xfrm>
                      <a:prstGeom prst="rect">
                        <a:avLst/>
                      </a:prstGeom>
                    </pic:spPr>
                  </pic:pic>
                </a:graphicData>
              </a:graphic>
            </wp:inline>
          </w:drawing>
        </w:r>
      </w:ins>
    </w:p>
    <w:p w:rsidR="00C66CF8" w:rsidRPr="00067AA5" w:rsidRDefault="00C66CF8" w:rsidP="00C66CF8">
      <w:pPr>
        <w:ind w:left="1830"/>
        <w:rPr>
          <w:ins w:id="7951" w:author="RAFAEL SOTOMAYOR" w:date="2016-12-20T17:07:00Z"/>
          <w:noProof/>
        </w:rPr>
      </w:pPr>
    </w:p>
    <w:tbl>
      <w:tblPr>
        <w:tblW w:w="9960" w:type="dxa"/>
        <w:tblInd w:w="-8" w:type="dxa"/>
        <w:tblCellMar>
          <w:top w:w="100" w:type="dxa"/>
          <w:left w:w="100" w:type="dxa"/>
          <w:bottom w:w="100" w:type="dxa"/>
          <w:right w:w="100" w:type="dxa"/>
        </w:tblCellMar>
        <w:tblLook w:val="04A0" w:firstRow="1" w:lastRow="0" w:firstColumn="1" w:lastColumn="0" w:noHBand="0" w:noVBand="1"/>
      </w:tblPr>
      <w:tblGrid>
        <w:gridCol w:w="1559"/>
        <w:gridCol w:w="8401"/>
      </w:tblGrid>
      <w:tr w:rsidR="00C66CF8" w:rsidRPr="00067AA5" w:rsidTr="0038412C">
        <w:trPr>
          <w:ins w:id="7952" w:author="RAFAEL SOTOMAYOR" w:date="2016-12-20T17:07:00Z"/>
        </w:trPr>
        <w:tc>
          <w:tcPr>
            <w:tcW w:w="1559" w:type="dxa"/>
            <w:shd w:val="clear" w:color="auto" w:fill="E4E4E6"/>
          </w:tcPr>
          <w:p w:rsidR="00C66CF8" w:rsidRPr="00067AA5" w:rsidRDefault="00C66CF8" w:rsidP="0038412C">
            <w:pPr>
              <w:rPr>
                <w:ins w:id="7953" w:author="RAFAEL SOTOMAYOR" w:date="2016-12-20T17:07:00Z"/>
                <w:b/>
                <w:noProof/>
                <w:color w:val="000000"/>
                <w:sz w:val="16"/>
                <w:szCs w:val="16"/>
              </w:rPr>
            </w:pPr>
            <w:ins w:id="7954" w:author="RAFAEL SOTOMAYOR" w:date="2016-12-20T17:07:00Z">
              <w:r w:rsidRPr="00067AA5">
                <w:rPr>
                  <w:b/>
                  <w:noProof/>
                  <w:color w:val="000000"/>
                  <w:sz w:val="16"/>
                  <w:szCs w:val="16"/>
                </w:rPr>
                <w:lastRenderedPageBreak/>
                <w:t>Versión 1.</w:t>
              </w:r>
              <w:r>
                <w:rPr>
                  <w:b/>
                  <w:noProof/>
                  <w:color w:val="000000"/>
                  <w:sz w:val="16"/>
                  <w:szCs w:val="16"/>
                </w:rPr>
                <w:t>2.1</w:t>
              </w:r>
            </w:ins>
          </w:p>
        </w:tc>
        <w:tc>
          <w:tcPr>
            <w:tcW w:w="8401" w:type="dxa"/>
            <w:shd w:val="clear" w:color="auto" w:fill="9AA9A1"/>
            <w:tcMar>
              <w:top w:w="0" w:type="dxa"/>
              <w:left w:w="0" w:type="dxa"/>
              <w:bottom w:w="0" w:type="dxa"/>
              <w:right w:w="0" w:type="dxa"/>
            </w:tcMar>
          </w:tcPr>
          <w:p w:rsidR="00C66CF8" w:rsidRPr="00067AA5" w:rsidRDefault="00C66CF8" w:rsidP="0038412C">
            <w:pPr>
              <w:ind w:left="1830"/>
              <w:rPr>
                <w:ins w:id="7955" w:author="RAFAEL SOTOMAYOR" w:date="2016-12-20T17:07:00Z"/>
                <w:noProof/>
              </w:rPr>
            </w:pPr>
          </w:p>
          <w:p w:rsidR="00C66CF8" w:rsidRPr="00067AA5" w:rsidRDefault="00C66CF8" w:rsidP="0038412C">
            <w:pPr>
              <w:ind w:left="1830"/>
              <w:rPr>
                <w:ins w:id="7956" w:author="RAFAEL SOTOMAYOR" w:date="2016-12-20T17:07:00Z"/>
                <w:noProof/>
              </w:rPr>
            </w:pPr>
          </w:p>
          <w:p w:rsidR="00C66CF8" w:rsidRPr="00067AA5" w:rsidRDefault="00C66CF8" w:rsidP="0038412C">
            <w:pPr>
              <w:rPr>
                <w:ins w:id="7957" w:author="RAFAEL SOTOMAYOR" w:date="2016-12-20T17:07:00Z"/>
                <w:b/>
                <w:noProof/>
                <w:color w:val="FFFFFF"/>
                <w:sz w:val="48"/>
                <w:szCs w:val="48"/>
              </w:rPr>
            </w:pPr>
            <w:ins w:id="7958" w:author="RAFAEL SOTOMAYOR" w:date="2016-12-20T17:07:00Z">
              <w:r w:rsidRPr="00067AA5">
                <w:rPr>
                  <w:b/>
                  <w:noProof/>
                  <w:color w:val="FFFFFF"/>
                  <w:sz w:val="48"/>
                  <w:szCs w:val="48"/>
                </w:rPr>
                <w:t>Informe I</w:t>
              </w:r>
            </w:ins>
          </w:p>
          <w:p w:rsidR="00C66CF8" w:rsidRPr="00067AA5" w:rsidRDefault="00C66CF8" w:rsidP="0038412C">
            <w:pPr>
              <w:rPr>
                <w:ins w:id="7959" w:author="RAFAEL SOTOMAYOR" w:date="2016-12-20T17:07:00Z"/>
                <w:b/>
                <w:noProof/>
                <w:color w:val="FFFFFF"/>
                <w:sz w:val="36"/>
                <w:szCs w:val="36"/>
              </w:rPr>
            </w:pPr>
            <w:ins w:id="7960" w:author="RAFAEL SOTOMAYOR" w:date="2016-12-20T17:07:00Z">
              <w:r w:rsidRPr="00067AA5">
                <w:rPr>
                  <w:b/>
                  <w:noProof/>
                  <w:color w:val="FFFFFF"/>
                  <w:sz w:val="36"/>
                  <w:szCs w:val="36"/>
                </w:rPr>
                <w:t>Informe de la situación actual de los requerimientos de transmisión de datos y la estimación de la demanda prospectiva de consumo de datos para zonas agrícolas.</w:t>
              </w:r>
            </w:ins>
          </w:p>
          <w:p w:rsidR="00C66CF8" w:rsidRPr="00067AA5" w:rsidRDefault="00C66CF8" w:rsidP="0038412C">
            <w:pPr>
              <w:rPr>
                <w:ins w:id="7961" w:author="RAFAEL SOTOMAYOR" w:date="2016-12-20T17:07:00Z"/>
                <w:noProof/>
              </w:rPr>
            </w:pPr>
            <w:ins w:id="7962" w:author="RAFAEL SOTOMAYOR" w:date="2016-12-20T17:07:00Z">
              <w:r w:rsidRPr="00067AA5">
                <w:rPr>
                  <w:noProof/>
                </w:rPr>
                <w:t>Licitación ID 6606-25-LQ16</w:t>
              </w:r>
            </w:ins>
          </w:p>
          <w:p w:rsidR="00C66CF8" w:rsidRPr="00067AA5" w:rsidRDefault="00C66CF8" w:rsidP="0038412C">
            <w:pPr>
              <w:spacing w:line="276" w:lineRule="auto"/>
              <w:rPr>
                <w:ins w:id="7963" w:author="RAFAEL SOTOMAYOR" w:date="2016-12-20T17:07:00Z"/>
                <w:noProof/>
                <w:color w:val="FFFFFF"/>
                <w:highlight w:val="darkGreen"/>
              </w:rPr>
            </w:pPr>
            <w:ins w:id="7964" w:author="RAFAEL SOTOMAYOR" w:date="2016-12-20T17:07:00Z">
              <w:r w:rsidRPr="00067AA5">
                <w:rPr>
                  <w:noProof/>
                  <w:color w:val="FFFFFF"/>
                  <w:highlight w:val="darkGreen"/>
                </w:rPr>
                <w:t>Subsecretar ía de Telecomunicaciones-  20 de Diciembre,  2016</w:t>
              </w:r>
            </w:ins>
          </w:p>
        </w:tc>
      </w:tr>
    </w:tbl>
    <w:p w:rsidR="00C66CF8" w:rsidRPr="00067AA5" w:rsidRDefault="00C66CF8" w:rsidP="00C66CF8">
      <w:pPr>
        <w:ind w:left="1830"/>
        <w:rPr>
          <w:ins w:id="7965" w:author="RAFAEL SOTOMAYOR" w:date="2016-12-20T17:07:00Z"/>
          <w:noProof/>
        </w:rPr>
      </w:pPr>
    </w:p>
    <w:p w:rsidR="00C66CF8" w:rsidRPr="00067AA5" w:rsidRDefault="00C66CF8" w:rsidP="00C66CF8">
      <w:pPr>
        <w:ind w:left="1830"/>
        <w:rPr>
          <w:ins w:id="7966" w:author="RAFAEL SOTOMAYOR" w:date="2016-12-20T17:07:00Z"/>
          <w:noProof/>
        </w:rPr>
      </w:pPr>
    </w:p>
    <w:p w:rsidR="00C66CF8" w:rsidRPr="00067AA5" w:rsidRDefault="00C66CF8" w:rsidP="00C66CF8">
      <w:pPr>
        <w:pStyle w:val="Ttulo"/>
        <w:jc w:val="both"/>
        <w:rPr>
          <w:ins w:id="7967" w:author="RAFAEL SOTOMAYOR" w:date="2016-12-20T17:07:00Z"/>
          <w:noProof/>
          <w:color w:val="A6A99C"/>
          <w:sz w:val="48"/>
          <w:szCs w:val="48"/>
        </w:rPr>
      </w:pPr>
      <w:ins w:id="7968" w:author="RAFAEL SOTOMAYOR" w:date="2016-12-20T17:07:00Z">
        <w:r w:rsidRPr="00067AA5">
          <w:rPr>
            <w:noProof/>
            <w:color w:val="A6A99C"/>
            <w:sz w:val="48"/>
            <w:szCs w:val="48"/>
          </w:rPr>
          <w:t>Control del Documento</w:t>
        </w:r>
      </w:ins>
    </w:p>
    <w:p w:rsidR="00C66CF8" w:rsidRPr="00067AA5" w:rsidRDefault="00C66CF8" w:rsidP="00C66CF8">
      <w:pPr>
        <w:rPr>
          <w:ins w:id="7969" w:author="RAFAEL SOTOMAYOR" w:date="2016-12-20T17:07:00Z"/>
          <w:noProof/>
        </w:rPr>
      </w:pPr>
      <w:ins w:id="7970" w:author="RAFAEL SOTOMAYOR" w:date="2016-12-20T17:07:00Z">
        <w:r w:rsidRPr="00067AA5">
          <w:rPr>
            <w:noProof/>
          </w:rPr>
          <w:t xml:space="preserve">  </w:t>
        </w:r>
      </w:ins>
    </w:p>
    <w:tbl>
      <w:tblPr>
        <w:tblW w:w="9365" w:type="dxa"/>
        <w:tblInd w:w="57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5" w:type="dxa"/>
          <w:right w:w="0" w:type="dxa"/>
        </w:tblCellMar>
        <w:tblLook w:val="04A0" w:firstRow="1" w:lastRow="0" w:firstColumn="1" w:lastColumn="0" w:noHBand="0" w:noVBand="1"/>
      </w:tblPr>
      <w:tblGrid>
        <w:gridCol w:w="2000"/>
        <w:gridCol w:w="2490"/>
        <w:gridCol w:w="1725"/>
        <w:gridCol w:w="3150"/>
      </w:tblGrid>
      <w:tr w:rsidR="00C66CF8" w:rsidRPr="00067AA5" w:rsidTr="0038412C">
        <w:trPr>
          <w:ins w:id="7971" w:author="RAFAEL SOTOMAYOR" w:date="2016-12-20T17:07:00Z"/>
        </w:trPr>
        <w:tc>
          <w:tcPr>
            <w:tcW w:w="2000" w:type="dxa"/>
            <w:tcBorders>
              <w:top w:val="single" w:sz="4" w:space="0" w:color="999999"/>
              <w:left w:val="single" w:sz="4" w:space="0" w:color="999999"/>
              <w:bottom w:val="single" w:sz="4" w:space="0" w:color="999999"/>
              <w:right w:val="single" w:sz="4" w:space="0" w:color="999999"/>
            </w:tcBorders>
            <w:shd w:val="clear" w:color="auto" w:fill="999999"/>
            <w:tcMar>
              <w:left w:w="-5" w:type="dxa"/>
            </w:tcMar>
          </w:tcPr>
          <w:p w:rsidR="00C66CF8" w:rsidRPr="00067AA5" w:rsidRDefault="00C66CF8" w:rsidP="0038412C">
            <w:pPr>
              <w:rPr>
                <w:ins w:id="7972" w:author="RAFAEL SOTOMAYOR" w:date="2016-12-20T17:07:00Z"/>
                <w:b/>
                <w:noProof/>
                <w:color w:val="FFFFFF"/>
                <w:sz w:val="18"/>
                <w:szCs w:val="18"/>
              </w:rPr>
            </w:pPr>
            <w:ins w:id="7973" w:author="RAFAEL SOTOMAYOR" w:date="2016-12-20T17:07:00Z">
              <w:r w:rsidRPr="00067AA5">
                <w:rPr>
                  <w:b/>
                  <w:noProof/>
                  <w:color w:val="FFFFFF"/>
                  <w:sz w:val="18"/>
                  <w:szCs w:val="18"/>
                </w:rPr>
                <w:t xml:space="preserve"> Acci ón</w:t>
              </w:r>
            </w:ins>
          </w:p>
        </w:tc>
        <w:tc>
          <w:tcPr>
            <w:tcW w:w="2490" w:type="dxa"/>
            <w:tcBorders>
              <w:top w:val="single" w:sz="4" w:space="0" w:color="999999"/>
              <w:left w:val="single" w:sz="4" w:space="0" w:color="999999"/>
              <w:bottom w:val="single" w:sz="4" w:space="0" w:color="999999"/>
              <w:right w:val="single" w:sz="4" w:space="0" w:color="999999"/>
            </w:tcBorders>
            <w:shd w:val="clear" w:color="auto" w:fill="999999"/>
            <w:tcMar>
              <w:top w:w="100" w:type="dxa"/>
              <w:left w:w="75" w:type="dxa"/>
              <w:bottom w:w="100" w:type="dxa"/>
              <w:right w:w="80" w:type="dxa"/>
            </w:tcMar>
          </w:tcPr>
          <w:p w:rsidR="00C66CF8" w:rsidRPr="00067AA5" w:rsidRDefault="00C66CF8" w:rsidP="0038412C">
            <w:pPr>
              <w:rPr>
                <w:ins w:id="7974" w:author="RAFAEL SOTOMAYOR" w:date="2016-12-20T17:07:00Z"/>
                <w:b/>
                <w:noProof/>
                <w:color w:val="FFFFFF"/>
                <w:sz w:val="18"/>
                <w:szCs w:val="18"/>
              </w:rPr>
            </w:pPr>
            <w:ins w:id="7975" w:author="RAFAEL SOTOMAYOR" w:date="2016-12-20T17:07:00Z">
              <w:r w:rsidRPr="00067AA5">
                <w:rPr>
                  <w:b/>
                  <w:noProof/>
                  <w:color w:val="FFFFFF"/>
                  <w:sz w:val="18"/>
                  <w:szCs w:val="18"/>
                </w:rPr>
                <w:t xml:space="preserve"> Nombre</w:t>
              </w:r>
            </w:ins>
          </w:p>
        </w:tc>
        <w:tc>
          <w:tcPr>
            <w:tcW w:w="1725" w:type="dxa"/>
            <w:tcBorders>
              <w:top w:val="single" w:sz="4" w:space="0" w:color="999999"/>
              <w:left w:val="single" w:sz="4" w:space="0" w:color="999999"/>
              <w:bottom w:val="single" w:sz="4" w:space="0" w:color="999999"/>
              <w:right w:val="single" w:sz="4" w:space="0" w:color="999999"/>
            </w:tcBorders>
            <w:shd w:val="clear" w:color="auto" w:fill="999999"/>
            <w:tcMar>
              <w:top w:w="100" w:type="dxa"/>
              <w:left w:w="75" w:type="dxa"/>
              <w:bottom w:w="100" w:type="dxa"/>
              <w:right w:w="80" w:type="dxa"/>
            </w:tcMar>
          </w:tcPr>
          <w:p w:rsidR="00C66CF8" w:rsidRPr="00067AA5" w:rsidRDefault="00C66CF8" w:rsidP="0038412C">
            <w:pPr>
              <w:rPr>
                <w:ins w:id="7976" w:author="RAFAEL SOTOMAYOR" w:date="2016-12-20T17:07:00Z"/>
                <w:b/>
                <w:noProof/>
                <w:color w:val="FFFFFF"/>
                <w:sz w:val="18"/>
                <w:szCs w:val="18"/>
              </w:rPr>
            </w:pPr>
            <w:ins w:id="7977" w:author="RAFAEL SOTOMAYOR" w:date="2016-12-20T17:07:00Z">
              <w:r w:rsidRPr="00067AA5">
                <w:rPr>
                  <w:b/>
                  <w:noProof/>
                  <w:color w:val="FFFFFF"/>
                  <w:sz w:val="18"/>
                  <w:szCs w:val="18"/>
                </w:rPr>
                <w:t>Fecha</w:t>
              </w:r>
            </w:ins>
          </w:p>
        </w:tc>
        <w:tc>
          <w:tcPr>
            <w:tcW w:w="3150" w:type="dxa"/>
            <w:tcBorders>
              <w:top w:val="single" w:sz="4" w:space="0" w:color="999999"/>
              <w:left w:val="single" w:sz="4" w:space="0" w:color="999999"/>
              <w:bottom w:val="single" w:sz="4" w:space="0" w:color="999999"/>
              <w:right w:val="single" w:sz="4" w:space="0" w:color="999999"/>
            </w:tcBorders>
            <w:shd w:val="clear" w:color="auto" w:fill="999999"/>
            <w:tcMar>
              <w:top w:w="100" w:type="dxa"/>
              <w:left w:w="75" w:type="dxa"/>
              <w:bottom w:w="100" w:type="dxa"/>
              <w:right w:w="80" w:type="dxa"/>
            </w:tcMar>
          </w:tcPr>
          <w:p w:rsidR="00C66CF8" w:rsidRPr="00067AA5" w:rsidRDefault="00C66CF8" w:rsidP="0038412C">
            <w:pPr>
              <w:rPr>
                <w:ins w:id="7978" w:author="RAFAEL SOTOMAYOR" w:date="2016-12-20T17:07:00Z"/>
                <w:b/>
                <w:noProof/>
                <w:color w:val="FFFFFF"/>
                <w:sz w:val="18"/>
                <w:szCs w:val="18"/>
              </w:rPr>
            </w:pPr>
            <w:ins w:id="7979" w:author="RAFAEL SOTOMAYOR" w:date="2016-12-20T17:07:00Z">
              <w:r w:rsidRPr="00067AA5">
                <w:rPr>
                  <w:b/>
                  <w:noProof/>
                  <w:color w:val="FFFFFF"/>
                  <w:sz w:val="18"/>
                  <w:szCs w:val="18"/>
                </w:rPr>
                <w:t>Firma Digital</w:t>
              </w:r>
            </w:ins>
          </w:p>
        </w:tc>
      </w:tr>
      <w:tr w:rsidR="00C66CF8" w:rsidRPr="00067AA5" w:rsidTr="0038412C">
        <w:trPr>
          <w:trHeight w:val="372"/>
          <w:ins w:id="7980" w:author="RAFAEL SOTOMAYOR" w:date="2016-12-20T17:07:00Z"/>
        </w:trPr>
        <w:tc>
          <w:tcPr>
            <w:tcW w:w="2000"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rsidR="00C66CF8" w:rsidRPr="00067AA5" w:rsidRDefault="00C66CF8" w:rsidP="0038412C">
            <w:pPr>
              <w:rPr>
                <w:ins w:id="7981" w:author="RAFAEL SOTOMAYOR" w:date="2016-12-20T17:07:00Z"/>
                <w:b/>
                <w:noProof/>
                <w:color w:val="7E8076"/>
                <w:sz w:val="18"/>
                <w:szCs w:val="18"/>
              </w:rPr>
            </w:pPr>
            <w:ins w:id="7982" w:author="RAFAEL SOTOMAYOR" w:date="2016-12-20T17:07:00Z">
              <w:r w:rsidRPr="00067AA5">
                <w:rPr>
                  <w:b/>
                  <w:noProof/>
                  <w:color w:val="7E8076"/>
                  <w:sz w:val="18"/>
                  <w:szCs w:val="18"/>
                </w:rPr>
                <w:t>Escrito por :</w:t>
              </w:r>
            </w:ins>
          </w:p>
        </w:tc>
        <w:tc>
          <w:tcPr>
            <w:tcW w:w="2490"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rsidR="00C66CF8" w:rsidRPr="00067AA5" w:rsidRDefault="00C66CF8" w:rsidP="0038412C">
            <w:pPr>
              <w:rPr>
                <w:ins w:id="7983" w:author="RAFAEL SOTOMAYOR" w:date="2016-12-20T17:07:00Z"/>
                <w:noProof/>
                <w:sz w:val="18"/>
                <w:szCs w:val="18"/>
              </w:rPr>
            </w:pPr>
            <w:ins w:id="7984" w:author="RAFAEL SOTOMAYOR" w:date="2016-12-20T17:07:00Z">
              <w:r w:rsidRPr="00067AA5">
                <w:rPr>
                  <w:noProof/>
                  <w:sz w:val="18"/>
                  <w:szCs w:val="18"/>
                </w:rPr>
                <w:t>Rafael Sotomayor B.</w:t>
              </w:r>
            </w:ins>
          </w:p>
        </w:tc>
        <w:tc>
          <w:tcPr>
            <w:tcW w:w="1725"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rsidR="00C66CF8" w:rsidRPr="00067AA5" w:rsidRDefault="00C66CF8" w:rsidP="0038412C">
            <w:pPr>
              <w:rPr>
                <w:ins w:id="7985" w:author="RAFAEL SOTOMAYOR" w:date="2016-12-20T17:07:00Z"/>
                <w:noProof/>
                <w:sz w:val="18"/>
                <w:szCs w:val="18"/>
              </w:rPr>
            </w:pPr>
            <w:ins w:id="7986" w:author="RAFAEL SOTOMAYOR" w:date="2016-12-20T17:07:00Z">
              <w:r w:rsidRPr="00067AA5">
                <w:rPr>
                  <w:noProof/>
                  <w:sz w:val="18"/>
                  <w:szCs w:val="18"/>
                </w:rPr>
                <w:t>20-dic-2016</w:t>
              </w:r>
            </w:ins>
          </w:p>
        </w:tc>
        <w:tc>
          <w:tcPr>
            <w:tcW w:w="3150"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rsidR="00C66CF8" w:rsidRPr="00067AA5" w:rsidRDefault="00C66CF8" w:rsidP="0038412C">
            <w:pPr>
              <w:rPr>
                <w:ins w:id="7987" w:author="RAFAEL SOTOMAYOR" w:date="2016-12-20T17:07:00Z"/>
                <w:noProof/>
                <w:sz w:val="18"/>
                <w:szCs w:val="18"/>
              </w:rPr>
            </w:pPr>
            <w:ins w:id="7988" w:author="RAFAEL SOTOMAYOR" w:date="2016-12-20T17:07:00Z">
              <w:r w:rsidRPr="00067AA5">
                <w:rPr>
                  <w:noProof/>
                  <w:sz w:val="18"/>
                  <w:szCs w:val="18"/>
                </w:rPr>
                <w:t xml:space="preserve"> </w:t>
              </w:r>
            </w:ins>
          </w:p>
        </w:tc>
      </w:tr>
      <w:tr w:rsidR="00C66CF8" w:rsidRPr="00067AA5" w:rsidTr="0038412C">
        <w:trPr>
          <w:trHeight w:val="420"/>
          <w:ins w:id="7989" w:author="RAFAEL SOTOMAYOR" w:date="2016-12-20T17:07:00Z"/>
        </w:trPr>
        <w:tc>
          <w:tcPr>
            <w:tcW w:w="2000"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rsidR="00C66CF8" w:rsidRPr="00067AA5" w:rsidRDefault="00C66CF8" w:rsidP="0038412C">
            <w:pPr>
              <w:rPr>
                <w:ins w:id="7990" w:author="RAFAEL SOTOMAYOR" w:date="2016-12-20T17:07:00Z"/>
                <w:b/>
                <w:noProof/>
                <w:color w:val="7E8076"/>
                <w:sz w:val="18"/>
                <w:szCs w:val="18"/>
              </w:rPr>
            </w:pPr>
            <w:ins w:id="7991" w:author="RAFAEL SOTOMAYOR" w:date="2016-12-20T17:07:00Z">
              <w:r w:rsidRPr="00067AA5">
                <w:rPr>
                  <w:b/>
                  <w:noProof/>
                  <w:color w:val="7E8076"/>
                  <w:sz w:val="18"/>
                  <w:szCs w:val="18"/>
                </w:rPr>
                <w:t>Verificado por :</w:t>
              </w:r>
            </w:ins>
          </w:p>
        </w:tc>
        <w:tc>
          <w:tcPr>
            <w:tcW w:w="2490"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rsidR="00C66CF8" w:rsidRPr="00067AA5" w:rsidRDefault="00C66CF8" w:rsidP="0038412C">
            <w:pPr>
              <w:rPr>
                <w:ins w:id="7992" w:author="RAFAEL SOTOMAYOR" w:date="2016-12-20T17:07:00Z"/>
                <w:noProof/>
                <w:sz w:val="18"/>
                <w:szCs w:val="18"/>
              </w:rPr>
            </w:pPr>
            <w:ins w:id="7993" w:author="RAFAEL SOTOMAYOR" w:date="2016-12-20T17:07:00Z">
              <w:r w:rsidRPr="00067AA5">
                <w:rPr>
                  <w:noProof/>
                  <w:sz w:val="18"/>
                  <w:szCs w:val="18"/>
                </w:rPr>
                <w:t>Alejandra Svriz</w:t>
              </w:r>
            </w:ins>
          </w:p>
        </w:tc>
        <w:tc>
          <w:tcPr>
            <w:tcW w:w="1725"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rsidR="00C66CF8" w:rsidRPr="00067AA5" w:rsidRDefault="00C66CF8" w:rsidP="0038412C">
            <w:pPr>
              <w:rPr>
                <w:ins w:id="7994" w:author="RAFAEL SOTOMAYOR" w:date="2016-12-20T17:07:00Z"/>
                <w:noProof/>
                <w:sz w:val="18"/>
                <w:szCs w:val="18"/>
              </w:rPr>
            </w:pPr>
            <w:ins w:id="7995" w:author="RAFAEL SOTOMAYOR" w:date="2016-12-20T17:07:00Z">
              <w:r w:rsidRPr="00067AA5">
                <w:rPr>
                  <w:noProof/>
                  <w:sz w:val="18"/>
                  <w:szCs w:val="18"/>
                </w:rPr>
                <w:t>20-dic-2016</w:t>
              </w:r>
            </w:ins>
          </w:p>
        </w:tc>
        <w:tc>
          <w:tcPr>
            <w:tcW w:w="3150"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rsidR="00C66CF8" w:rsidRPr="00067AA5" w:rsidRDefault="00C66CF8" w:rsidP="0038412C">
            <w:pPr>
              <w:rPr>
                <w:ins w:id="7996" w:author="RAFAEL SOTOMAYOR" w:date="2016-12-20T17:07:00Z"/>
                <w:noProof/>
                <w:sz w:val="18"/>
                <w:szCs w:val="18"/>
              </w:rPr>
            </w:pPr>
          </w:p>
        </w:tc>
      </w:tr>
      <w:tr w:rsidR="00C66CF8" w:rsidRPr="00067AA5" w:rsidTr="0038412C">
        <w:trPr>
          <w:ins w:id="7997" w:author="RAFAEL SOTOMAYOR" w:date="2016-12-20T17:07:00Z"/>
        </w:trPr>
        <w:tc>
          <w:tcPr>
            <w:tcW w:w="2000"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rsidR="00C66CF8" w:rsidRPr="00067AA5" w:rsidRDefault="00C66CF8" w:rsidP="0038412C">
            <w:pPr>
              <w:rPr>
                <w:ins w:id="7998" w:author="RAFAEL SOTOMAYOR" w:date="2016-12-20T17:07:00Z"/>
                <w:b/>
                <w:noProof/>
                <w:color w:val="7E8076"/>
                <w:sz w:val="18"/>
                <w:szCs w:val="18"/>
              </w:rPr>
            </w:pPr>
            <w:ins w:id="7999" w:author="RAFAEL SOTOMAYOR" w:date="2016-12-20T17:07:00Z">
              <w:r w:rsidRPr="00067AA5">
                <w:rPr>
                  <w:b/>
                  <w:noProof/>
                  <w:color w:val="7E8076"/>
                  <w:sz w:val="18"/>
                  <w:szCs w:val="18"/>
                </w:rPr>
                <w:t>Aprobado por :</w:t>
              </w:r>
            </w:ins>
          </w:p>
        </w:tc>
        <w:tc>
          <w:tcPr>
            <w:tcW w:w="2490"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rsidR="00C66CF8" w:rsidRPr="00067AA5" w:rsidRDefault="00C66CF8" w:rsidP="0038412C">
            <w:pPr>
              <w:rPr>
                <w:ins w:id="8000" w:author="RAFAEL SOTOMAYOR" w:date="2016-12-20T17:07:00Z"/>
                <w:noProof/>
                <w:sz w:val="18"/>
                <w:szCs w:val="18"/>
              </w:rPr>
            </w:pPr>
          </w:p>
        </w:tc>
        <w:tc>
          <w:tcPr>
            <w:tcW w:w="1725"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rsidR="00C66CF8" w:rsidRPr="00067AA5" w:rsidRDefault="00C66CF8" w:rsidP="0038412C">
            <w:pPr>
              <w:rPr>
                <w:ins w:id="8001" w:author="RAFAEL SOTOMAYOR" w:date="2016-12-20T17:07:00Z"/>
                <w:noProof/>
                <w:sz w:val="18"/>
                <w:szCs w:val="18"/>
              </w:rPr>
            </w:pPr>
          </w:p>
        </w:tc>
        <w:tc>
          <w:tcPr>
            <w:tcW w:w="3150"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rsidR="00C66CF8" w:rsidRPr="00067AA5" w:rsidRDefault="00C66CF8" w:rsidP="0038412C">
            <w:pPr>
              <w:rPr>
                <w:ins w:id="8002" w:author="RAFAEL SOTOMAYOR" w:date="2016-12-20T17:07:00Z"/>
                <w:noProof/>
                <w:sz w:val="18"/>
                <w:szCs w:val="18"/>
              </w:rPr>
            </w:pPr>
          </w:p>
        </w:tc>
      </w:tr>
    </w:tbl>
    <w:p w:rsidR="00C66CF8" w:rsidRPr="00067AA5" w:rsidRDefault="00C66CF8" w:rsidP="00C66CF8">
      <w:pPr>
        <w:rPr>
          <w:ins w:id="8003" w:author="RAFAEL SOTOMAYOR" w:date="2016-12-20T17:07:00Z"/>
          <w:noProof/>
        </w:rPr>
      </w:pPr>
      <w:ins w:id="8004" w:author="RAFAEL SOTOMAYOR" w:date="2016-12-20T17:07:00Z">
        <w:r w:rsidRPr="00067AA5">
          <w:rPr>
            <w:noProof/>
          </w:rPr>
          <w:br w:type="page"/>
        </w:r>
      </w:ins>
    </w:p>
    <w:p w:rsidR="00C66CF8" w:rsidRPr="00067AA5" w:rsidRDefault="00C66CF8" w:rsidP="00C66CF8">
      <w:pPr>
        <w:pStyle w:val="Encabezadodelista"/>
        <w:jc w:val="both"/>
        <w:rPr>
          <w:ins w:id="8005" w:author="RAFAEL SOTOMAYOR" w:date="2016-12-20T17:07:00Z"/>
          <w:noProof/>
          <w:lang w:val="es-ES"/>
        </w:rPr>
      </w:pPr>
      <w:ins w:id="8006" w:author="RAFAEL SOTOMAYOR" w:date="2016-12-20T17:07:00Z">
        <w:r w:rsidRPr="00067AA5">
          <w:rPr>
            <w:noProof/>
            <w:lang w:val="es-ES"/>
          </w:rPr>
          <w:lastRenderedPageBreak/>
          <w:t>Tabla de Contenidos</w:t>
        </w:r>
      </w:ins>
    </w:p>
    <w:p w:rsidR="00C66CF8" w:rsidRDefault="00C66CF8" w:rsidP="00C66CF8">
      <w:pPr>
        <w:pStyle w:val="TDC1"/>
        <w:tabs>
          <w:tab w:val="right" w:leader="dot" w:pos="8828"/>
        </w:tabs>
        <w:rPr>
          <w:ins w:id="8007" w:author="RAFAEL SOTOMAYOR" w:date="2016-12-20T17:07:00Z"/>
          <w:rFonts w:asciiTheme="minorHAnsi" w:hAnsiTheme="minorHAnsi" w:cstheme="minorBidi"/>
          <w:noProof/>
          <w:color w:val="auto"/>
          <w:lang w:eastAsia="es-CL" w:bidi="ar-SA"/>
        </w:rPr>
      </w:pPr>
      <w:ins w:id="8008" w:author="RAFAEL SOTOMAYOR" w:date="2016-12-20T17:07:00Z">
        <w:r w:rsidRPr="00067AA5">
          <w:rPr>
            <w:noProof/>
            <w:lang w:val="es-ES"/>
          </w:rPr>
          <w:fldChar w:fldCharType="begin"/>
        </w:r>
        <w:r w:rsidRPr="00067AA5">
          <w:rPr>
            <w:noProof/>
            <w:lang w:val="es-ES"/>
          </w:rPr>
          <w:instrText>TOC \f \o "1-9" \h</w:instrText>
        </w:r>
        <w:r w:rsidRPr="00067AA5">
          <w:rPr>
            <w:noProof/>
            <w:lang w:val="es-ES"/>
          </w:rPr>
          <w:fldChar w:fldCharType="separate"/>
        </w:r>
        <w:r>
          <w:fldChar w:fldCharType="begin"/>
        </w:r>
        <w:r>
          <w:instrText xml:space="preserve"> HYPERLINK \l "_Toc470016854" </w:instrText>
        </w:r>
        <w:r>
          <w:fldChar w:fldCharType="separate"/>
        </w:r>
        <w:r w:rsidRPr="0019517C">
          <w:rPr>
            <w:rStyle w:val="Hipervnculo"/>
            <w:noProof/>
          </w:rPr>
          <w:t>Etapa I: Situación Actual del Sector Agroindustrial y Tecnología Aplicada</w:t>
        </w:r>
        <w:r>
          <w:rPr>
            <w:noProof/>
          </w:rPr>
          <w:tab/>
        </w:r>
        <w:r>
          <w:rPr>
            <w:noProof/>
          </w:rPr>
          <w:fldChar w:fldCharType="begin"/>
        </w:r>
        <w:r>
          <w:rPr>
            <w:noProof/>
          </w:rPr>
          <w:instrText xml:space="preserve"> PAGEREF _Toc470016854 \h </w:instrText>
        </w:r>
        <w:r>
          <w:rPr>
            <w:noProof/>
          </w:rPr>
        </w:r>
        <w:r>
          <w:rPr>
            <w:noProof/>
          </w:rPr>
          <w:fldChar w:fldCharType="separate"/>
        </w:r>
        <w:r>
          <w:rPr>
            <w:noProof/>
          </w:rPr>
          <w:t>10</w:t>
        </w:r>
        <w:r>
          <w:rPr>
            <w:noProof/>
          </w:rPr>
          <w:fldChar w:fldCharType="end"/>
        </w:r>
        <w:r>
          <w:rPr>
            <w:noProof/>
          </w:rPr>
          <w:fldChar w:fldCharType="end"/>
        </w:r>
      </w:ins>
    </w:p>
    <w:p w:rsidR="00C66CF8" w:rsidRDefault="00C66CF8" w:rsidP="00C66CF8">
      <w:pPr>
        <w:pStyle w:val="TDC2"/>
        <w:tabs>
          <w:tab w:val="left" w:pos="880"/>
          <w:tab w:val="right" w:leader="dot" w:pos="8828"/>
        </w:tabs>
        <w:rPr>
          <w:ins w:id="8009" w:author="RAFAEL SOTOMAYOR" w:date="2016-12-20T17:07:00Z"/>
          <w:rFonts w:asciiTheme="minorHAnsi" w:hAnsiTheme="minorHAnsi" w:cstheme="minorBidi"/>
          <w:noProof/>
          <w:color w:val="auto"/>
          <w:lang w:eastAsia="es-CL" w:bidi="ar-SA"/>
        </w:rPr>
      </w:pPr>
      <w:ins w:id="8010" w:author="RAFAEL SOTOMAYOR" w:date="2016-12-20T17:07:00Z">
        <w:r>
          <w:fldChar w:fldCharType="begin"/>
        </w:r>
        <w:r>
          <w:instrText xml:space="preserve"> HYPERLINK \l "_Toc470016855" </w:instrText>
        </w:r>
        <w:r>
          <w:fldChar w:fldCharType="separate"/>
        </w:r>
        <w:r w:rsidRPr="0019517C">
          <w:rPr>
            <w:rStyle w:val="Hipervnculo"/>
            <w:noProof/>
          </w:rPr>
          <w:t>1.1</w:t>
        </w:r>
        <w:r>
          <w:rPr>
            <w:rFonts w:asciiTheme="minorHAnsi" w:hAnsiTheme="minorHAnsi" w:cstheme="minorBidi"/>
            <w:noProof/>
            <w:color w:val="auto"/>
            <w:lang w:eastAsia="es-CL" w:bidi="ar-SA"/>
          </w:rPr>
          <w:tab/>
        </w:r>
        <w:r w:rsidRPr="0019517C">
          <w:rPr>
            <w:rStyle w:val="Hipervnculo"/>
            <w:noProof/>
          </w:rPr>
          <w:t>Caracterización del Sector Agroindustrial, Agricultura y fruticultura del país.</w:t>
        </w:r>
        <w:r>
          <w:rPr>
            <w:noProof/>
          </w:rPr>
          <w:tab/>
        </w:r>
        <w:r>
          <w:rPr>
            <w:noProof/>
          </w:rPr>
          <w:fldChar w:fldCharType="begin"/>
        </w:r>
        <w:r>
          <w:rPr>
            <w:noProof/>
          </w:rPr>
          <w:instrText xml:space="preserve"> PAGEREF _Toc470016855 \h </w:instrText>
        </w:r>
        <w:r>
          <w:rPr>
            <w:noProof/>
          </w:rPr>
        </w:r>
        <w:r>
          <w:rPr>
            <w:noProof/>
          </w:rPr>
          <w:fldChar w:fldCharType="separate"/>
        </w:r>
        <w:r>
          <w:rPr>
            <w:noProof/>
          </w:rPr>
          <w:t>10</w:t>
        </w:r>
        <w:r>
          <w:rPr>
            <w:noProof/>
          </w:rPr>
          <w:fldChar w:fldCharType="end"/>
        </w:r>
        <w:r>
          <w:rPr>
            <w:noProof/>
          </w:rPr>
          <w:fldChar w:fldCharType="end"/>
        </w:r>
      </w:ins>
    </w:p>
    <w:p w:rsidR="00C66CF8" w:rsidRDefault="00C66CF8" w:rsidP="00C66CF8">
      <w:pPr>
        <w:pStyle w:val="TDC3"/>
        <w:tabs>
          <w:tab w:val="left" w:pos="880"/>
          <w:tab w:val="right" w:leader="dot" w:pos="8828"/>
        </w:tabs>
        <w:rPr>
          <w:ins w:id="8011" w:author="RAFAEL SOTOMAYOR" w:date="2016-12-20T17:07:00Z"/>
          <w:rFonts w:asciiTheme="minorHAnsi" w:hAnsiTheme="minorHAnsi" w:cstheme="minorBidi"/>
          <w:noProof/>
          <w:color w:val="auto"/>
          <w:sz w:val="22"/>
          <w:lang w:eastAsia="es-CL" w:bidi="ar-SA"/>
        </w:rPr>
      </w:pPr>
      <w:ins w:id="8012" w:author="RAFAEL SOTOMAYOR" w:date="2016-12-20T17:07:00Z">
        <w:r>
          <w:fldChar w:fldCharType="begin"/>
        </w:r>
        <w:r>
          <w:instrText xml:space="preserve"> HYPERLINK \l "_Toc470016856" </w:instrText>
        </w:r>
        <w:r>
          <w:fldChar w:fldCharType="separate"/>
        </w:r>
        <w:r w:rsidRPr="0019517C">
          <w:rPr>
            <w:rStyle w:val="Hipervnculo"/>
            <w:noProof/>
          </w:rPr>
          <w:t>1.1.1</w:t>
        </w:r>
        <w:r>
          <w:rPr>
            <w:rFonts w:asciiTheme="minorHAnsi" w:hAnsiTheme="minorHAnsi" w:cstheme="minorBidi"/>
            <w:noProof/>
            <w:color w:val="auto"/>
            <w:sz w:val="22"/>
            <w:lang w:eastAsia="es-CL" w:bidi="ar-SA"/>
          </w:rPr>
          <w:tab/>
        </w:r>
        <w:r w:rsidRPr="0019517C">
          <w:rPr>
            <w:rStyle w:val="Hipervnculo"/>
            <w:noProof/>
          </w:rPr>
          <w:t>Situación Actual del Sector Agroindustrial</w:t>
        </w:r>
        <w:r>
          <w:rPr>
            <w:noProof/>
          </w:rPr>
          <w:tab/>
        </w:r>
        <w:r>
          <w:rPr>
            <w:noProof/>
          </w:rPr>
          <w:fldChar w:fldCharType="begin"/>
        </w:r>
        <w:r>
          <w:rPr>
            <w:noProof/>
          </w:rPr>
          <w:instrText xml:space="preserve"> PAGEREF _Toc470016856 \h </w:instrText>
        </w:r>
        <w:r>
          <w:rPr>
            <w:noProof/>
          </w:rPr>
        </w:r>
        <w:r>
          <w:rPr>
            <w:noProof/>
          </w:rPr>
          <w:fldChar w:fldCharType="separate"/>
        </w:r>
        <w:r>
          <w:rPr>
            <w:noProof/>
          </w:rPr>
          <w:t>10</w:t>
        </w:r>
        <w:r>
          <w:rPr>
            <w:noProof/>
          </w:rPr>
          <w:fldChar w:fldCharType="end"/>
        </w:r>
        <w:r>
          <w:rPr>
            <w:noProof/>
          </w:rPr>
          <w:fldChar w:fldCharType="end"/>
        </w:r>
      </w:ins>
    </w:p>
    <w:p w:rsidR="00C66CF8" w:rsidRDefault="00C66CF8" w:rsidP="00C66CF8">
      <w:pPr>
        <w:pStyle w:val="TDC4"/>
        <w:tabs>
          <w:tab w:val="left" w:pos="880"/>
          <w:tab w:val="right" w:leader="dot" w:pos="8828"/>
        </w:tabs>
        <w:rPr>
          <w:ins w:id="8013" w:author="RAFAEL SOTOMAYOR" w:date="2016-12-20T17:07:00Z"/>
          <w:rFonts w:asciiTheme="minorHAnsi" w:hAnsiTheme="minorHAnsi" w:cstheme="minorBidi"/>
          <w:noProof/>
          <w:color w:val="auto"/>
          <w:sz w:val="22"/>
          <w:lang w:eastAsia="es-CL" w:bidi="ar-SA"/>
        </w:rPr>
      </w:pPr>
      <w:ins w:id="8014" w:author="RAFAEL SOTOMAYOR" w:date="2016-12-20T17:07:00Z">
        <w:r>
          <w:fldChar w:fldCharType="begin"/>
        </w:r>
        <w:r>
          <w:instrText xml:space="preserve"> HYPERLINK \l "_Toc470016857" </w:instrText>
        </w:r>
        <w:r>
          <w:fldChar w:fldCharType="separate"/>
        </w:r>
        <w:r w:rsidRPr="0019517C">
          <w:rPr>
            <w:rStyle w:val="Hipervnculo"/>
            <w:noProof/>
          </w:rPr>
          <w:t>1.1.1.</w:t>
        </w:r>
        <w:r>
          <w:rPr>
            <w:rFonts w:asciiTheme="minorHAnsi" w:hAnsiTheme="minorHAnsi" w:cstheme="minorBidi"/>
            <w:noProof/>
            <w:color w:val="auto"/>
            <w:sz w:val="22"/>
            <w:lang w:eastAsia="es-CL" w:bidi="ar-SA"/>
          </w:rPr>
          <w:tab/>
        </w:r>
        <w:r w:rsidRPr="0019517C">
          <w:rPr>
            <w:rStyle w:val="Hipervnculo"/>
            <w:noProof/>
          </w:rPr>
          <w:t>Subsectores de la Agroindustria</w:t>
        </w:r>
        <w:r>
          <w:rPr>
            <w:noProof/>
          </w:rPr>
          <w:tab/>
        </w:r>
        <w:r>
          <w:rPr>
            <w:noProof/>
          </w:rPr>
          <w:fldChar w:fldCharType="begin"/>
        </w:r>
        <w:r>
          <w:rPr>
            <w:noProof/>
          </w:rPr>
          <w:instrText xml:space="preserve"> PAGEREF _Toc470016857 \h </w:instrText>
        </w:r>
        <w:r>
          <w:rPr>
            <w:noProof/>
          </w:rPr>
        </w:r>
        <w:r>
          <w:rPr>
            <w:noProof/>
          </w:rPr>
          <w:fldChar w:fldCharType="separate"/>
        </w:r>
        <w:r>
          <w:rPr>
            <w:noProof/>
          </w:rPr>
          <w:t>11</w:t>
        </w:r>
        <w:r>
          <w:rPr>
            <w:noProof/>
          </w:rPr>
          <w:fldChar w:fldCharType="end"/>
        </w:r>
        <w:r>
          <w:rPr>
            <w:noProof/>
          </w:rPr>
          <w:fldChar w:fldCharType="end"/>
        </w:r>
      </w:ins>
    </w:p>
    <w:p w:rsidR="00C66CF8" w:rsidRDefault="00C66CF8" w:rsidP="00C66CF8">
      <w:pPr>
        <w:pStyle w:val="TDC4"/>
        <w:tabs>
          <w:tab w:val="left" w:pos="880"/>
          <w:tab w:val="right" w:leader="dot" w:pos="8828"/>
        </w:tabs>
        <w:rPr>
          <w:ins w:id="8015" w:author="RAFAEL SOTOMAYOR" w:date="2016-12-20T17:07:00Z"/>
          <w:rFonts w:asciiTheme="minorHAnsi" w:hAnsiTheme="minorHAnsi" w:cstheme="minorBidi"/>
          <w:noProof/>
          <w:color w:val="auto"/>
          <w:sz w:val="22"/>
          <w:lang w:eastAsia="es-CL" w:bidi="ar-SA"/>
        </w:rPr>
      </w:pPr>
      <w:ins w:id="8016" w:author="RAFAEL SOTOMAYOR" w:date="2016-12-20T17:07:00Z">
        <w:r>
          <w:fldChar w:fldCharType="begin"/>
        </w:r>
        <w:r>
          <w:instrText xml:space="preserve"> HYPERLINK \l "_Toc470016858" </w:instrText>
        </w:r>
        <w:r>
          <w:fldChar w:fldCharType="separate"/>
        </w:r>
        <w:r w:rsidRPr="0019517C">
          <w:rPr>
            <w:rStyle w:val="Hipervnculo"/>
            <w:rFonts w:eastAsia="Arial"/>
            <w:noProof/>
          </w:rPr>
          <w:t>1.1.1.1</w:t>
        </w:r>
        <w:r>
          <w:rPr>
            <w:rFonts w:asciiTheme="minorHAnsi" w:hAnsiTheme="minorHAnsi" w:cstheme="minorBidi"/>
            <w:noProof/>
            <w:color w:val="auto"/>
            <w:sz w:val="22"/>
            <w:lang w:eastAsia="es-CL" w:bidi="ar-SA"/>
          </w:rPr>
          <w:tab/>
        </w:r>
        <w:r w:rsidRPr="0019517C">
          <w:rPr>
            <w:rStyle w:val="Hipervnculo"/>
            <w:rFonts w:eastAsia="Arial"/>
            <w:noProof/>
          </w:rPr>
          <w:t>Producción del Sector Agrícola</w:t>
        </w:r>
        <w:r>
          <w:rPr>
            <w:noProof/>
          </w:rPr>
          <w:tab/>
        </w:r>
        <w:r>
          <w:rPr>
            <w:noProof/>
          </w:rPr>
          <w:fldChar w:fldCharType="begin"/>
        </w:r>
        <w:r>
          <w:rPr>
            <w:noProof/>
          </w:rPr>
          <w:instrText xml:space="preserve"> PAGEREF _Toc470016858 \h </w:instrText>
        </w:r>
        <w:r>
          <w:rPr>
            <w:noProof/>
          </w:rPr>
        </w:r>
        <w:r>
          <w:rPr>
            <w:noProof/>
          </w:rPr>
          <w:fldChar w:fldCharType="separate"/>
        </w:r>
        <w:r>
          <w:rPr>
            <w:noProof/>
          </w:rPr>
          <w:t>12</w:t>
        </w:r>
        <w:r>
          <w:rPr>
            <w:noProof/>
          </w:rPr>
          <w:fldChar w:fldCharType="end"/>
        </w:r>
        <w:r>
          <w:rPr>
            <w:noProof/>
          </w:rPr>
          <w:fldChar w:fldCharType="end"/>
        </w:r>
      </w:ins>
    </w:p>
    <w:p w:rsidR="00C66CF8" w:rsidRDefault="00C66CF8" w:rsidP="00C66CF8">
      <w:pPr>
        <w:pStyle w:val="TDC4"/>
        <w:tabs>
          <w:tab w:val="left" w:pos="880"/>
          <w:tab w:val="right" w:leader="dot" w:pos="8828"/>
        </w:tabs>
        <w:rPr>
          <w:ins w:id="8017" w:author="RAFAEL SOTOMAYOR" w:date="2016-12-20T17:07:00Z"/>
          <w:rFonts w:asciiTheme="minorHAnsi" w:hAnsiTheme="minorHAnsi" w:cstheme="minorBidi"/>
          <w:noProof/>
          <w:color w:val="auto"/>
          <w:sz w:val="22"/>
          <w:lang w:eastAsia="es-CL" w:bidi="ar-SA"/>
        </w:rPr>
      </w:pPr>
      <w:ins w:id="8018" w:author="RAFAEL SOTOMAYOR" w:date="2016-12-20T17:07:00Z">
        <w:r>
          <w:fldChar w:fldCharType="begin"/>
        </w:r>
        <w:r>
          <w:instrText xml:space="preserve"> HYPERLINK \l "_Toc470016859" </w:instrText>
        </w:r>
        <w:r>
          <w:fldChar w:fldCharType="separate"/>
        </w:r>
        <w:r w:rsidRPr="0019517C">
          <w:rPr>
            <w:rStyle w:val="Hipervnculo"/>
            <w:noProof/>
          </w:rPr>
          <w:t>1.1.1.2</w:t>
        </w:r>
        <w:r>
          <w:rPr>
            <w:rFonts w:asciiTheme="minorHAnsi" w:hAnsiTheme="minorHAnsi" w:cstheme="minorBidi"/>
            <w:noProof/>
            <w:color w:val="auto"/>
            <w:sz w:val="22"/>
            <w:lang w:eastAsia="es-CL" w:bidi="ar-SA"/>
          </w:rPr>
          <w:tab/>
        </w:r>
        <w:r w:rsidRPr="0019517C">
          <w:rPr>
            <w:rStyle w:val="Hipervnculo"/>
            <w:noProof/>
          </w:rPr>
          <w:t>Composición del Mercado</w:t>
        </w:r>
        <w:r>
          <w:rPr>
            <w:noProof/>
          </w:rPr>
          <w:tab/>
        </w:r>
        <w:r>
          <w:rPr>
            <w:noProof/>
          </w:rPr>
          <w:fldChar w:fldCharType="begin"/>
        </w:r>
        <w:r>
          <w:rPr>
            <w:noProof/>
          </w:rPr>
          <w:instrText xml:space="preserve"> PAGEREF _Toc470016859 \h </w:instrText>
        </w:r>
        <w:r>
          <w:rPr>
            <w:noProof/>
          </w:rPr>
        </w:r>
        <w:r>
          <w:rPr>
            <w:noProof/>
          </w:rPr>
          <w:fldChar w:fldCharType="separate"/>
        </w:r>
        <w:r>
          <w:rPr>
            <w:noProof/>
          </w:rPr>
          <w:t>14</w:t>
        </w:r>
        <w:r>
          <w:rPr>
            <w:noProof/>
          </w:rPr>
          <w:fldChar w:fldCharType="end"/>
        </w:r>
        <w:r>
          <w:rPr>
            <w:noProof/>
          </w:rPr>
          <w:fldChar w:fldCharType="end"/>
        </w:r>
      </w:ins>
    </w:p>
    <w:p w:rsidR="00C66CF8" w:rsidRDefault="00C66CF8" w:rsidP="00C66CF8">
      <w:pPr>
        <w:pStyle w:val="TDC4"/>
        <w:tabs>
          <w:tab w:val="left" w:pos="880"/>
          <w:tab w:val="right" w:leader="dot" w:pos="8828"/>
        </w:tabs>
        <w:rPr>
          <w:ins w:id="8019" w:author="RAFAEL SOTOMAYOR" w:date="2016-12-20T17:07:00Z"/>
          <w:rFonts w:asciiTheme="minorHAnsi" w:hAnsiTheme="minorHAnsi" w:cstheme="minorBidi"/>
          <w:noProof/>
          <w:color w:val="auto"/>
          <w:sz w:val="22"/>
          <w:lang w:eastAsia="es-CL" w:bidi="ar-SA"/>
        </w:rPr>
      </w:pPr>
      <w:ins w:id="8020" w:author="RAFAEL SOTOMAYOR" w:date="2016-12-20T17:07:00Z">
        <w:r>
          <w:fldChar w:fldCharType="begin"/>
        </w:r>
        <w:r>
          <w:instrText xml:space="preserve"> HYPERLINK \l "_Toc470016860" </w:instrText>
        </w:r>
        <w:r>
          <w:fldChar w:fldCharType="separate"/>
        </w:r>
        <w:r w:rsidRPr="0019517C">
          <w:rPr>
            <w:rStyle w:val="Hipervnculo"/>
            <w:noProof/>
          </w:rPr>
          <w:t>1.1.1.3</w:t>
        </w:r>
        <w:r>
          <w:rPr>
            <w:rFonts w:asciiTheme="minorHAnsi" w:hAnsiTheme="minorHAnsi" w:cstheme="minorBidi"/>
            <w:noProof/>
            <w:color w:val="auto"/>
            <w:sz w:val="22"/>
            <w:lang w:eastAsia="es-CL" w:bidi="ar-SA"/>
          </w:rPr>
          <w:tab/>
        </w:r>
        <w:r w:rsidRPr="0019517C">
          <w:rPr>
            <w:rStyle w:val="Hipervnculo"/>
            <w:noProof/>
          </w:rPr>
          <w:t>Explotaciones silvoagropecuarias</w:t>
        </w:r>
        <w:r>
          <w:rPr>
            <w:noProof/>
          </w:rPr>
          <w:tab/>
        </w:r>
        <w:r>
          <w:rPr>
            <w:noProof/>
          </w:rPr>
          <w:fldChar w:fldCharType="begin"/>
        </w:r>
        <w:r>
          <w:rPr>
            <w:noProof/>
          </w:rPr>
          <w:instrText xml:space="preserve"> PAGEREF _Toc470016860 \h </w:instrText>
        </w:r>
        <w:r>
          <w:rPr>
            <w:noProof/>
          </w:rPr>
        </w:r>
        <w:r>
          <w:rPr>
            <w:noProof/>
          </w:rPr>
          <w:fldChar w:fldCharType="separate"/>
        </w:r>
        <w:r>
          <w:rPr>
            <w:noProof/>
          </w:rPr>
          <w:t>16</w:t>
        </w:r>
        <w:r>
          <w:rPr>
            <w:noProof/>
          </w:rPr>
          <w:fldChar w:fldCharType="end"/>
        </w:r>
        <w:r>
          <w:rPr>
            <w:noProof/>
          </w:rPr>
          <w:fldChar w:fldCharType="end"/>
        </w:r>
      </w:ins>
    </w:p>
    <w:p w:rsidR="00C66CF8" w:rsidRDefault="00C66CF8" w:rsidP="00C66CF8">
      <w:pPr>
        <w:pStyle w:val="TDC4"/>
        <w:tabs>
          <w:tab w:val="left" w:pos="880"/>
          <w:tab w:val="right" w:leader="dot" w:pos="8828"/>
        </w:tabs>
        <w:rPr>
          <w:ins w:id="8021" w:author="RAFAEL SOTOMAYOR" w:date="2016-12-20T17:07:00Z"/>
          <w:rFonts w:asciiTheme="minorHAnsi" w:hAnsiTheme="minorHAnsi" w:cstheme="minorBidi"/>
          <w:noProof/>
          <w:color w:val="auto"/>
          <w:sz w:val="22"/>
          <w:lang w:eastAsia="es-CL" w:bidi="ar-SA"/>
        </w:rPr>
      </w:pPr>
      <w:ins w:id="8022" w:author="RAFAEL SOTOMAYOR" w:date="2016-12-20T17:07:00Z">
        <w:r>
          <w:fldChar w:fldCharType="begin"/>
        </w:r>
        <w:r>
          <w:instrText xml:space="preserve"> HYPERLINK \l "_Toc470016861" </w:instrText>
        </w:r>
        <w:r>
          <w:fldChar w:fldCharType="separate"/>
        </w:r>
        <w:r w:rsidRPr="0019517C">
          <w:rPr>
            <w:rStyle w:val="Hipervnculo"/>
            <w:noProof/>
          </w:rPr>
          <w:t>1.1.1.4</w:t>
        </w:r>
        <w:r>
          <w:rPr>
            <w:rFonts w:asciiTheme="minorHAnsi" w:hAnsiTheme="minorHAnsi" w:cstheme="minorBidi"/>
            <w:noProof/>
            <w:color w:val="auto"/>
            <w:sz w:val="22"/>
            <w:lang w:eastAsia="es-CL" w:bidi="ar-SA"/>
          </w:rPr>
          <w:tab/>
        </w:r>
        <w:r w:rsidRPr="0019517C">
          <w:rPr>
            <w:rStyle w:val="Hipervnculo"/>
            <w:noProof/>
          </w:rPr>
          <w:t>Generación de Empleo del sector silvoagropecuario</w:t>
        </w:r>
        <w:r>
          <w:rPr>
            <w:noProof/>
          </w:rPr>
          <w:tab/>
        </w:r>
        <w:r>
          <w:rPr>
            <w:noProof/>
          </w:rPr>
          <w:fldChar w:fldCharType="begin"/>
        </w:r>
        <w:r>
          <w:rPr>
            <w:noProof/>
          </w:rPr>
          <w:instrText xml:space="preserve"> PAGEREF _Toc470016861 \h </w:instrText>
        </w:r>
        <w:r>
          <w:rPr>
            <w:noProof/>
          </w:rPr>
        </w:r>
        <w:r>
          <w:rPr>
            <w:noProof/>
          </w:rPr>
          <w:fldChar w:fldCharType="separate"/>
        </w:r>
        <w:r>
          <w:rPr>
            <w:noProof/>
          </w:rPr>
          <w:t>16</w:t>
        </w:r>
        <w:r>
          <w:rPr>
            <w:noProof/>
          </w:rPr>
          <w:fldChar w:fldCharType="end"/>
        </w:r>
        <w:r>
          <w:rPr>
            <w:noProof/>
          </w:rPr>
          <w:fldChar w:fldCharType="end"/>
        </w:r>
      </w:ins>
    </w:p>
    <w:p w:rsidR="00C66CF8" w:rsidRDefault="00C66CF8" w:rsidP="00C66CF8">
      <w:pPr>
        <w:pStyle w:val="TDC3"/>
        <w:tabs>
          <w:tab w:val="left" w:pos="880"/>
          <w:tab w:val="right" w:leader="dot" w:pos="8828"/>
        </w:tabs>
        <w:rPr>
          <w:ins w:id="8023" w:author="RAFAEL SOTOMAYOR" w:date="2016-12-20T17:07:00Z"/>
          <w:rFonts w:asciiTheme="minorHAnsi" w:hAnsiTheme="minorHAnsi" w:cstheme="minorBidi"/>
          <w:noProof/>
          <w:color w:val="auto"/>
          <w:sz w:val="22"/>
          <w:lang w:eastAsia="es-CL" w:bidi="ar-SA"/>
        </w:rPr>
      </w:pPr>
      <w:ins w:id="8024" w:author="RAFAEL SOTOMAYOR" w:date="2016-12-20T17:07:00Z">
        <w:r>
          <w:fldChar w:fldCharType="begin"/>
        </w:r>
        <w:r>
          <w:instrText xml:space="preserve"> HYPERLINK \l "_Toc470016862" </w:instrText>
        </w:r>
        <w:r>
          <w:fldChar w:fldCharType="separate"/>
        </w:r>
        <w:r w:rsidRPr="0019517C">
          <w:rPr>
            <w:rStyle w:val="Hipervnculo"/>
            <w:noProof/>
          </w:rPr>
          <w:t>1.1.2</w:t>
        </w:r>
        <w:r>
          <w:rPr>
            <w:rFonts w:asciiTheme="minorHAnsi" w:hAnsiTheme="minorHAnsi" w:cstheme="minorBidi"/>
            <w:noProof/>
            <w:color w:val="auto"/>
            <w:sz w:val="22"/>
            <w:lang w:eastAsia="es-CL" w:bidi="ar-SA"/>
          </w:rPr>
          <w:tab/>
        </w:r>
        <w:r w:rsidRPr="0019517C">
          <w:rPr>
            <w:rStyle w:val="Hipervnculo"/>
            <w:noProof/>
          </w:rPr>
          <w:t>Caracterización del Subsector Agrícola</w:t>
        </w:r>
        <w:r>
          <w:rPr>
            <w:noProof/>
          </w:rPr>
          <w:tab/>
        </w:r>
        <w:r>
          <w:rPr>
            <w:noProof/>
          </w:rPr>
          <w:fldChar w:fldCharType="begin"/>
        </w:r>
        <w:r>
          <w:rPr>
            <w:noProof/>
          </w:rPr>
          <w:instrText xml:space="preserve"> PAGEREF _Toc470016862 \h </w:instrText>
        </w:r>
        <w:r>
          <w:rPr>
            <w:noProof/>
          </w:rPr>
        </w:r>
        <w:r>
          <w:rPr>
            <w:noProof/>
          </w:rPr>
          <w:fldChar w:fldCharType="separate"/>
        </w:r>
        <w:r>
          <w:rPr>
            <w:noProof/>
          </w:rPr>
          <w:t>17</w:t>
        </w:r>
        <w:r>
          <w:rPr>
            <w:noProof/>
          </w:rPr>
          <w:fldChar w:fldCharType="end"/>
        </w:r>
        <w:r>
          <w:rPr>
            <w:noProof/>
          </w:rPr>
          <w:fldChar w:fldCharType="end"/>
        </w:r>
      </w:ins>
    </w:p>
    <w:p w:rsidR="00C66CF8" w:rsidRDefault="00C66CF8" w:rsidP="00C66CF8">
      <w:pPr>
        <w:pStyle w:val="TDC4"/>
        <w:tabs>
          <w:tab w:val="left" w:pos="880"/>
          <w:tab w:val="right" w:leader="dot" w:pos="8828"/>
        </w:tabs>
        <w:rPr>
          <w:ins w:id="8025" w:author="RAFAEL SOTOMAYOR" w:date="2016-12-20T17:07:00Z"/>
          <w:rFonts w:asciiTheme="minorHAnsi" w:hAnsiTheme="minorHAnsi" w:cstheme="minorBidi"/>
          <w:noProof/>
          <w:color w:val="auto"/>
          <w:sz w:val="22"/>
          <w:lang w:eastAsia="es-CL" w:bidi="ar-SA"/>
        </w:rPr>
      </w:pPr>
      <w:ins w:id="8026" w:author="RAFAEL SOTOMAYOR" w:date="2016-12-20T17:07:00Z">
        <w:r>
          <w:fldChar w:fldCharType="begin"/>
        </w:r>
        <w:r>
          <w:instrText xml:space="preserve"> HYPERLINK \l "_Toc470016863" </w:instrText>
        </w:r>
        <w:r>
          <w:fldChar w:fldCharType="separate"/>
        </w:r>
        <w:r w:rsidRPr="0019517C">
          <w:rPr>
            <w:rStyle w:val="Hipervnculo"/>
            <w:noProof/>
          </w:rPr>
          <w:t>1.1.1.</w:t>
        </w:r>
        <w:r>
          <w:rPr>
            <w:rFonts w:asciiTheme="minorHAnsi" w:hAnsiTheme="minorHAnsi" w:cstheme="minorBidi"/>
            <w:noProof/>
            <w:color w:val="auto"/>
            <w:sz w:val="22"/>
            <w:lang w:eastAsia="es-CL" w:bidi="ar-SA"/>
          </w:rPr>
          <w:tab/>
        </w:r>
        <w:r w:rsidRPr="0019517C">
          <w:rPr>
            <w:rStyle w:val="Hipervnculo"/>
            <w:noProof/>
          </w:rPr>
          <w:t>Rubros y productos o clústers de la Agricultura</w:t>
        </w:r>
        <w:r>
          <w:rPr>
            <w:noProof/>
          </w:rPr>
          <w:tab/>
        </w:r>
        <w:r>
          <w:rPr>
            <w:noProof/>
          </w:rPr>
          <w:fldChar w:fldCharType="begin"/>
        </w:r>
        <w:r>
          <w:rPr>
            <w:noProof/>
          </w:rPr>
          <w:instrText xml:space="preserve"> PAGEREF _Toc470016863 \h </w:instrText>
        </w:r>
        <w:r>
          <w:rPr>
            <w:noProof/>
          </w:rPr>
        </w:r>
        <w:r>
          <w:rPr>
            <w:noProof/>
          </w:rPr>
          <w:fldChar w:fldCharType="separate"/>
        </w:r>
        <w:r>
          <w:rPr>
            <w:noProof/>
          </w:rPr>
          <w:t>18</w:t>
        </w:r>
        <w:r>
          <w:rPr>
            <w:noProof/>
          </w:rPr>
          <w:fldChar w:fldCharType="end"/>
        </w:r>
        <w:r>
          <w:rPr>
            <w:noProof/>
          </w:rPr>
          <w:fldChar w:fldCharType="end"/>
        </w:r>
      </w:ins>
    </w:p>
    <w:p w:rsidR="00C66CF8" w:rsidRDefault="00C66CF8" w:rsidP="00C66CF8">
      <w:pPr>
        <w:pStyle w:val="TDC4"/>
        <w:tabs>
          <w:tab w:val="left" w:pos="880"/>
          <w:tab w:val="right" w:leader="dot" w:pos="8828"/>
        </w:tabs>
        <w:rPr>
          <w:ins w:id="8027" w:author="RAFAEL SOTOMAYOR" w:date="2016-12-20T17:07:00Z"/>
          <w:rFonts w:asciiTheme="minorHAnsi" w:hAnsiTheme="minorHAnsi" w:cstheme="minorBidi"/>
          <w:noProof/>
          <w:color w:val="auto"/>
          <w:sz w:val="22"/>
          <w:lang w:eastAsia="es-CL" w:bidi="ar-SA"/>
        </w:rPr>
      </w:pPr>
      <w:ins w:id="8028" w:author="RAFAEL SOTOMAYOR" w:date="2016-12-20T17:07:00Z">
        <w:r>
          <w:fldChar w:fldCharType="begin"/>
        </w:r>
        <w:r>
          <w:instrText xml:space="preserve"> HYPERLINK \l "_Toc470016864" </w:instrText>
        </w:r>
        <w:r>
          <w:fldChar w:fldCharType="separate"/>
        </w:r>
        <w:r w:rsidRPr="0019517C">
          <w:rPr>
            <w:rStyle w:val="Hipervnculo"/>
            <w:noProof/>
          </w:rPr>
          <w:t>1.1.2.1</w:t>
        </w:r>
        <w:r>
          <w:rPr>
            <w:rFonts w:asciiTheme="minorHAnsi" w:hAnsiTheme="minorHAnsi" w:cstheme="minorBidi"/>
            <w:noProof/>
            <w:color w:val="auto"/>
            <w:sz w:val="22"/>
            <w:lang w:eastAsia="es-CL" w:bidi="ar-SA"/>
          </w:rPr>
          <w:tab/>
        </w:r>
        <w:r w:rsidRPr="0019517C">
          <w:rPr>
            <w:rStyle w:val="Hipervnculo"/>
            <w:noProof/>
          </w:rPr>
          <w:t>Superficie cultivada por rubro agrícola</w:t>
        </w:r>
        <w:r>
          <w:rPr>
            <w:noProof/>
          </w:rPr>
          <w:tab/>
        </w:r>
        <w:r>
          <w:rPr>
            <w:noProof/>
          </w:rPr>
          <w:fldChar w:fldCharType="begin"/>
        </w:r>
        <w:r>
          <w:rPr>
            <w:noProof/>
          </w:rPr>
          <w:instrText xml:space="preserve"> PAGEREF _Toc470016864 \h </w:instrText>
        </w:r>
        <w:r>
          <w:rPr>
            <w:noProof/>
          </w:rPr>
        </w:r>
        <w:r>
          <w:rPr>
            <w:noProof/>
          </w:rPr>
          <w:fldChar w:fldCharType="separate"/>
        </w:r>
        <w:r>
          <w:rPr>
            <w:noProof/>
          </w:rPr>
          <w:t>20</w:t>
        </w:r>
        <w:r>
          <w:rPr>
            <w:noProof/>
          </w:rPr>
          <w:fldChar w:fldCharType="end"/>
        </w:r>
        <w:r>
          <w:rPr>
            <w:noProof/>
          </w:rPr>
          <w:fldChar w:fldCharType="end"/>
        </w:r>
      </w:ins>
    </w:p>
    <w:p w:rsidR="00C66CF8" w:rsidRDefault="00C66CF8" w:rsidP="00C66CF8">
      <w:pPr>
        <w:pStyle w:val="TDC3"/>
        <w:tabs>
          <w:tab w:val="left" w:pos="880"/>
          <w:tab w:val="right" w:leader="dot" w:pos="8828"/>
        </w:tabs>
        <w:rPr>
          <w:ins w:id="8029" w:author="RAFAEL SOTOMAYOR" w:date="2016-12-20T17:07:00Z"/>
          <w:rFonts w:asciiTheme="minorHAnsi" w:hAnsiTheme="minorHAnsi" w:cstheme="minorBidi"/>
          <w:noProof/>
          <w:color w:val="auto"/>
          <w:sz w:val="22"/>
          <w:lang w:eastAsia="es-CL" w:bidi="ar-SA"/>
        </w:rPr>
      </w:pPr>
      <w:ins w:id="8030" w:author="RAFAEL SOTOMAYOR" w:date="2016-12-20T17:07:00Z">
        <w:r>
          <w:fldChar w:fldCharType="begin"/>
        </w:r>
        <w:r>
          <w:instrText xml:space="preserve"> HYPERLINK \l "_Toc470016865" </w:instrText>
        </w:r>
        <w:r>
          <w:fldChar w:fldCharType="separate"/>
        </w:r>
        <w:r w:rsidRPr="0019517C">
          <w:rPr>
            <w:rStyle w:val="Hipervnculo"/>
            <w:noProof/>
          </w:rPr>
          <w:t>1.1.3</w:t>
        </w:r>
        <w:r>
          <w:rPr>
            <w:rFonts w:asciiTheme="minorHAnsi" w:hAnsiTheme="minorHAnsi" w:cstheme="minorBidi"/>
            <w:noProof/>
            <w:color w:val="auto"/>
            <w:sz w:val="22"/>
            <w:lang w:eastAsia="es-CL" w:bidi="ar-SA"/>
          </w:rPr>
          <w:tab/>
        </w:r>
        <w:r w:rsidRPr="0019517C">
          <w:rPr>
            <w:rStyle w:val="Hipervnculo"/>
            <w:noProof/>
          </w:rPr>
          <w:t>Unidad Mínima de Análisis (UMA)</w:t>
        </w:r>
        <w:r>
          <w:rPr>
            <w:noProof/>
          </w:rPr>
          <w:tab/>
        </w:r>
        <w:r>
          <w:rPr>
            <w:noProof/>
          </w:rPr>
          <w:fldChar w:fldCharType="begin"/>
        </w:r>
        <w:r>
          <w:rPr>
            <w:noProof/>
          </w:rPr>
          <w:instrText xml:space="preserve"> PAGEREF _Toc470016865 \h </w:instrText>
        </w:r>
        <w:r>
          <w:rPr>
            <w:noProof/>
          </w:rPr>
        </w:r>
        <w:r>
          <w:rPr>
            <w:noProof/>
          </w:rPr>
          <w:fldChar w:fldCharType="separate"/>
        </w:r>
        <w:r>
          <w:rPr>
            <w:noProof/>
          </w:rPr>
          <w:t>23</w:t>
        </w:r>
        <w:r>
          <w:rPr>
            <w:noProof/>
          </w:rPr>
          <w:fldChar w:fldCharType="end"/>
        </w:r>
        <w:r>
          <w:rPr>
            <w:noProof/>
          </w:rPr>
          <w:fldChar w:fldCharType="end"/>
        </w:r>
      </w:ins>
    </w:p>
    <w:p w:rsidR="00C66CF8" w:rsidRDefault="00C66CF8" w:rsidP="00C66CF8">
      <w:pPr>
        <w:pStyle w:val="TDC3"/>
        <w:tabs>
          <w:tab w:val="left" w:pos="880"/>
          <w:tab w:val="right" w:leader="dot" w:pos="8828"/>
        </w:tabs>
        <w:rPr>
          <w:ins w:id="8031" w:author="RAFAEL SOTOMAYOR" w:date="2016-12-20T17:07:00Z"/>
          <w:rFonts w:asciiTheme="minorHAnsi" w:hAnsiTheme="minorHAnsi" w:cstheme="minorBidi"/>
          <w:noProof/>
          <w:color w:val="auto"/>
          <w:sz w:val="22"/>
          <w:lang w:eastAsia="es-CL" w:bidi="ar-SA"/>
        </w:rPr>
      </w:pPr>
      <w:ins w:id="8032" w:author="RAFAEL SOTOMAYOR" w:date="2016-12-20T17:07:00Z">
        <w:r>
          <w:fldChar w:fldCharType="begin"/>
        </w:r>
        <w:r>
          <w:instrText xml:space="preserve"> HYPERLINK \l "_Toc470016866" </w:instrText>
        </w:r>
        <w:r>
          <w:fldChar w:fldCharType="separate"/>
        </w:r>
        <w:r w:rsidRPr="0019517C">
          <w:rPr>
            <w:rStyle w:val="Hipervnculo"/>
            <w:noProof/>
          </w:rPr>
          <w:t>1.1.4</w:t>
        </w:r>
        <w:r>
          <w:rPr>
            <w:rFonts w:asciiTheme="minorHAnsi" w:hAnsiTheme="minorHAnsi" w:cstheme="minorBidi"/>
            <w:noProof/>
            <w:color w:val="auto"/>
            <w:sz w:val="22"/>
            <w:lang w:eastAsia="es-CL" w:bidi="ar-SA"/>
          </w:rPr>
          <w:tab/>
        </w:r>
        <w:r w:rsidRPr="0019517C">
          <w:rPr>
            <w:rStyle w:val="Hipervnculo"/>
            <w:noProof/>
          </w:rPr>
          <w:t>Ubicación geográfica de los productos agrícolas</w:t>
        </w:r>
        <w:r>
          <w:rPr>
            <w:noProof/>
          </w:rPr>
          <w:tab/>
        </w:r>
        <w:r>
          <w:rPr>
            <w:noProof/>
          </w:rPr>
          <w:fldChar w:fldCharType="begin"/>
        </w:r>
        <w:r>
          <w:rPr>
            <w:noProof/>
          </w:rPr>
          <w:instrText xml:space="preserve"> PAGEREF _Toc470016866 \h </w:instrText>
        </w:r>
        <w:r>
          <w:rPr>
            <w:noProof/>
          </w:rPr>
        </w:r>
        <w:r>
          <w:rPr>
            <w:noProof/>
          </w:rPr>
          <w:fldChar w:fldCharType="separate"/>
        </w:r>
        <w:r>
          <w:rPr>
            <w:noProof/>
          </w:rPr>
          <w:t>27</w:t>
        </w:r>
        <w:r>
          <w:rPr>
            <w:noProof/>
          </w:rPr>
          <w:fldChar w:fldCharType="end"/>
        </w:r>
        <w:r>
          <w:rPr>
            <w:noProof/>
          </w:rPr>
          <w:fldChar w:fldCharType="end"/>
        </w:r>
      </w:ins>
    </w:p>
    <w:p w:rsidR="00C66CF8" w:rsidRDefault="00C66CF8" w:rsidP="00C66CF8">
      <w:pPr>
        <w:pStyle w:val="TDC3"/>
        <w:tabs>
          <w:tab w:val="left" w:pos="880"/>
          <w:tab w:val="right" w:leader="dot" w:pos="8828"/>
        </w:tabs>
        <w:rPr>
          <w:ins w:id="8033" w:author="RAFAEL SOTOMAYOR" w:date="2016-12-20T17:07:00Z"/>
          <w:rFonts w:asciiTheme="minorHAnsi" w:hAnsiTheme="minorHAnsi" w:cstheme="minorBidi"/>
          <w:noProof/>
          <w:color w:val="auto"/>
          <w:sz w:val="22"/>
          <w:lang w:eastAsia="es-CL" w:bidi="ar-SA"/>
        </w:rPr>
      </w:pPr>
      <w:ins w:id="8034" w:author="RAFAEL SOTOMAYOR" w:date="2016-12-20T17:07:00Z">
        <w:r>
          <w:fldChar w:fldCharType="begin"/>
        </w:r>
        <w:r>
          <w:instrText xml:space="preserve"> HYPERLINK \l "_Toc470016867" </w:instrText>
        </w:r>
        <w:r>
          <w:fldChar w:fldCharType="separate"/>
        </w:r>
        <w:r w:rsidRPr="0019517C">
          <w:rPr>
            <w:rStyle w:val="Hipervnculo"/>
            <w:noProof/>
          </w:rPr>
          <w:t>1.1.5</w:t>
        </w:r>
        <w:r>
          <w:rPr>
            <w:rFonts w:asciiTheme="minorHAnsi" w:hAnsiTheme="minorHAnsi" w:cstheme="minorBidi"/>
            <w:noProof/>
            <w:color w:val="auto"/>
            <w:sz w:val="22"/>
            <w:lang w:eastAsia="es-CL" w:bidi="ar-SA"/>
          </w:rPr>
          <w:tab/>
        </w:r>
        <w:r w:rsidRPr="0019517C">
          <w:rPr>
            <w:rStyle w:val="Hipervnculo"/>
            <w:noProof/>
          </w:rPr>
          <w:t>Ventajas Competitivas y Actores Relevantes</w:t>
        </w:r>
        <w:r>
          <w:rPr>
            <w:noProof/>
          </w:rPr>
          <w:tab/>
        </w:r>
        <w:r>
          <w:rPr>
            <w:noProof/>
          </w:rPr>
          <w:fldChar w:fldCharType="begin"/>
        </w:r>
        <w:r>
          <w:rPr>
            <w:noProof/>
          </w:rPr>
          <w:instrText xml:space="preserve"> PAGEREF _Toc470016867 \h </w:instrText>
        </w:r>
        <w:r>
          <w:rPr>
            <w:noProof/>
          </w:rPr>
        </w:r>
        <w:r>
          <w:rPr>
            <w:noProof/>
          </w:rPr>
          <w:fldChar w:fldCharType="separate"/>
        </w:r>
        <w:r>
          <w:rPr>
            <w:noProof/>
          </w:rPr>
          <w:t>32</w:t>
        </w:r>
        <w:r>
          <w:rPr>
            <w:noProof/>
          </w:rPr>
          <w:fldChar w:fldCharType="end"/>
        </w:r>
        <w:r>
          <w:rPr>
            <w:noProof/>
          </w:rPr>
          <w:fldChar w:fldCharType="end"/>
        </w:r>
      </w:ins>
    </w:p>
    <w:p w:rsidR="00C66CF8" w:rsidRDefault="00C66CF8" w:rsidP="00C66CF8">
      <w:pPr>
        <w:pStyle w:val="TDC3"/>
        <w:tabs>
          <w:tab w:val="left" w:pos="880"/>
          <w:tab w:val="right" w:leader="dot" w:pos="8828"/>
        </w:tabs>
        <w:rPr>
          <w:ins w:id="8035" w:author="RAFAEL SOTOMAYOR" w:date="2016-12-20T17:07:00Z"/>
          <w:rFonts w:asciiTheme="minorHAnsi" w:hAnsiTheme="minorHAnsi" w:cstheme="minorBidi"/>
          <w:noProof/>
          <w:color w:val="auto"/>
          <w:sz w:val="22"/>
          <w:lang w:eastAsia="es-CL" w:bidi="ar-SA"/>
        </w:rPr>
      </w:pPr>
      <w:ins w:id="8036" w:author="RAFAEL SOTOMAYOR" w:date="2016-12-20T17:07:00Z">
        <w:r>
          <w:fldChar w:fldCharType="begin"/>
        </w:r>
        <w:r>
          <w:instrText xml:space="preserve"> HYPERLINK \l "_Toc470016868" </w:instrText>
        </w:r>
        <w:r>
          <w:fldChar w:fldCharType="separate"/>
        </w:r>
        <w:r w:rsidRPr="0019517C">
          <w:rPr>
            <w:rStyle w:val="Hipervnculo"/>
            <w:noProof/>
          </w:rPr>
          <w:t>1.1.6</w:t>
        </w:r>
        <w:r>
          <w:rPr>
            <w:rFonts w:asciiTheme="minorHAnsi" w:hAnsiTheme="minorHAnsi" w:cstheme="minorBidi"/>
            <w:noProof/>
            <w:color w:val="auto"/>
            <w:sz w:val="22"/>
            <w:lang w:eastAsia="es-CL" w:bidi="ar-SA"/>
          </w:rPr>
          <w:tab/>
        </w:r>
        <w:r w:rsidRPr="0019517C">
          <w:rPr>
            <w:rStyle w:val="Hipervnculo"/>
            <w:noProof/>
          </w:rPr>
          <w:t>Estructura y ecosistema chileno del Sector agrícola</w:t>
        </w:r>
        <w:r>
          <w:rPr>
            <w:noProof/>
          </w:rPr>
          <w:tab/>
        </w:r>
        <w:r>
          <w:rPr>
            <w:noProof/>
          </w:rPr>
          <w:fldChar w:fldCharType="begin"/>
        </w:r>
        <w:r>
          <w:rPr>
            <w:noProof/>
          </w:rPr>
          <w:instrText xml:space="preserve"> PAGEREF _Toc470016868 \h </w:instrText>
        </w:r>
        <w:r>
          <w:rPr>
            <w:noProof/>
          </w:rPr>
        </w:r>
        <w:r>
          <w:rPr>
            <w:noProof/>
          </w:rPr>
          <w:fldChar w:fldCharType="separate"/>
        </w:r>
        <w:r>
          <w:rPr>
            <w:noProof/>
          </w:rPr>
          <w:t>33</w:t>
        </w:r>
        <w:r>
          <w:rPr>
            <w:noProof/>
          </w:rPr>
          <w:fldChar w:fldCharType="end"/>
        </w:r>
        <w:r>
          <w:rPr>
            <w:noProof/>
          </w:rPr>
          <w:fldChar w:fldCharType="end"/>
        </w:r>
      </w:ins>
    </w:p>
    <w:p w:rsidR="00C66CF8" w:rsidRDefault="00C66CF8" w:rsidP="00C66CF8">
      <w:pPr>
        <w:pStyle w:val="TDC3"/>
        <w:tabs>
          <w:tab w:val="left" w:pos="880"/>
          <w:tab w:val="right" w:leader="dot" w:pos="8828"/>
        </w:tabs>
        <w:rPr>
          <w:ins w:id="8037" w:author="RAFAEL SOTOMAYOR" w:date="2016-12-20T17:07:00Z"/>
          <w:rFonts w:asciiTheme="minorHAnsi" w:hAnsiTheme="minorHAnsi" w:cstheme="minorBidi"/>
          <w:noProof/>
          <w:color w:val="auto"/>
          <w:sz w:val="22"/>
          <w:lang w:eastAsia="es-CL" w:bidi="ar-SA"/>
        </w:rPr>
      </w:pPr>
      <w:ins w:id="8038" w:author="RAFAEL SOTOMAYOR" w:date="2016-12-20T17:07:00Z">
        <w:r>
          <w:fldChar w:fldCharType="begin"/>
        </w:r>
        <w:r>
          <w:instrText xml:space="preserve"> HYPERLINK \l "_Toc470016869" </w:instrText>
        </w:r>
        <w:r>
          <w:fldChar w:fldCharType="separate"/>
        </w:r>
        <w:r w:rsidRPr="0019517C">
          <w:rPr>
            <w:rStyle w:val="Hipervnculo"/>
            <w:noProof/>
          </w:rPr>
          <w:t>1.1.7</w:t>
        </w:r>
        <w:r>
          <w:rPr>
            <w:rFonts w:asciiTheme="minorHAnsi" w:hAnsiTheme="minorHAnsi" w:cstheme="minorBidi"/>
            <w:noProof/>
            <w:color w:val="auto"/>
            <w:sz w:val="22"/>
            <w:lang w:eastAsia="es-CL" w:bidi="ar-SA"/>
          </w:rPr>
          <w:tab/>
        </w:r>
        <w:r w:rsidRPr="0019517C">
          <w:rPr>
            <w:rStyle w:val="Hipervnculo"/>
            <w:noProof/>
          </w:rPr>
          <w:t>Procesos de la cadena de valor del sector agrícola</w:t>
        </w:r>
        <w:r>
          <w:rPr>
            <w:noProof/>
          </w:rPr>
          <w:tab/>
        </w:r>
        <w:r>
          <w:rPr>
            <w:noProof/>
          </w:rPr>
          <w:fldChar w:fldCharType="begin"/>
        </w:r>
        <w:r>
          <w:rPr>
            <w:noProof/>
          </w:rPr>
          <w:instrText xml:space="preserve"> PAGEREF _Toc470016869 \h </w:instrText>
        </w:r>
        <w:r>
          <w:rPr>
            <w:noProof/>
          </w:rPr>
        </w:r>
        <w:r>
          <w:rPr>
            <w:noProof/>
          </w:rPr>
          <w:fldChar w:fldCharType="separate"/>
        </w:r>
        <w:r>
          <w:rPr>
            <w:noProof/>
          </w:rPr>
          <w:t>35</w:t>
        </w:r>
        <w:r>
          <w:rPr>
            <w:noProof/>
          </w:rPr>
          <w:fldChar w:fldCharType="end"/>
        </w:r>
        <w:r>
          <w:rPr>
            <w:noProof/>
          </w:rPr>
          <w:fldChar w:fldCharType="end"/>
        </w:r>
      </w:ins>
    </w:p>
    <w:p w:rsidR="00C66CF8" w:rsidRDefault="00C66CF8" w:rsidP="00C66CF8">
      <w:pPr>
        <w:pStyle w:val="TDC3"/>
        <w:tabs>
          <w:tab w:val="left" w:pos="880"/>
          <w:tab w:val="right" w:leader="dot" w:pos="8828"/>
        </w:tabs>
        <w:rPr>
          <w:ins w:id="8039" w:author="RAFAEL SOTOMAYOR" w:date="2016-12-20T17:07:00Z"/>
          <w:rFonts w:asciiTheme="minorHAnsi" w:hAnsiTheme="minorHAnsi" w:cstheme="minorBidi"/>
          <w:noProof/>
          <w:color w:val="auto"/>
          <w:sz w:val="22"/>
          <w:lang w:eastAsia="es-CL" w:bidi="ar-SA"/>
        </w:rPr>
      </w:pPr>
      <w:ins w:id="8040" w:author="RAFAEL SOTOMAYOR" w:date="2016-12-20T17:07:00Z">
        <w:r>
          <w:fldChar w:fldCharType="begin"/>
        </w:r>
        <w:r>
          <w:instrText xml:space="preserve"> HYPERLINK \l "_Toc470016870" </w:instrText>
        </w:r>
        <w:r>
          <w:fldChar w:fldCharType="separate"/>
        </w:r>
        <w:r w:rsidRPr="0019517C">
          <w:rPr>
            <w:rStyle w:val="Hipervnculo"/>
            <w:noProof/>
          </w:rPr>
          <w:t>1.1.8</w:t>
        </w:r>
        <w:r>
          <w:rPr>
            <w:rFonts w:asciiTheme="minorHAnsi" w:hAnsiTheme="minorHAnsi" w:cstheme="minorBidi"/>
            <w:noProof/>
            <w:color w:val="auto"/>
            <w:sz w:val="22"/>
            <w:lang w:eastAsia="es-CL" w:bidi="ar-SA"/>
          </w:rPr>
          <w:tab/>
        </w:r>
        <w:r w:rsidRPr="0019517C">
          <w:rPr>
            <w:rStyle w:val="Hipervnculo"/>
            <w:noProof/>
          </w:rPr>
          <w:t>Caracterización del Rubro Fruticultura</w:t>
        </w:r>
        <w:r>
          <w:rPr>
            <w:noProof/>
          </w:rPr>
          <w:tab/>
        </w:r>
        <w:r>
          <w:rPr>
            <w:noProof/>
          </w:rPr>
          <w:fldChar w:fldCharType="begin"/>
        </w:r>
        <w:r>
          <w:rPr>
            <w:noProof/>
          </w:rPr>
          <w:instrText xml:space="preserve"> PAGEREF _Toc470016870 \h </w:instrText>
        </w:r>
        <w:r>
          <w:rPr>
            <w:noProof/>
          </w:rPr>
        </w:r>
        <w:r>
          <w:rPr>
            <w:noProof/>
          </w:rPr>
          <w:fldChar w:fldCharType="separate"/>
        </w:r>
        <w:r>
          <w:rPr>
            <w:noProof/>
          </w:rPr>
          <w:t>39</w:t>
        </w:r>
        <w:r>
          <w:rPr>
            <w:noProof/>
          </w:rPr>
          <w:fldChar w:fldCharType="end"/>
        </w:r>
        <w:r>
          <w:rPr>
            <w:noProof/>
          </w:rPr>
          <w:fldChar w:fldCharType="end"/>
        </w:r>
      </w:ins>
    </w:p>
    <w:p w:rsidR="00C66CF8" w:rsidRDefault="00C66CF8" w:rsidP="00C66CF8">
      <w:pPr>
        <w:pStyle w:val="TDC2"/>
        <w:tabs>
          <w:tab w:val="left" w:pos="880"/>
          <w:tab w:val="right" w:leader="dot" w:pos="8828"/>
        </w:tabs>
        <w:rPr>
          <w:ins w:id="8041" w:author="RAFAEL SOTOMAYOR" w:date="2016-12-20T17:07:00Z"/>
          <w:rFonts w:asciiTheme="minorHAnsi" w:hAnsiTheme="minorHAnsi" w:cstheme="minorBidi"/>
          <w:noProof/>
          <w:color w:val="auto"/>
          <w:lang w:eastAsia="es-CL" w:bidi="ar-SA"/>
        </w:rPr>
      </w:pPr>
      <w:ins w:id="8042" w:author="RAFAEL SOTOMAYOR" w:date="2016-12-20T17:07:00Z">
        <w:r>
          <w:fldChar w:fldCharType="begin"/>
        </w:r>
        <w:r>
          <w:instrText xml:space="preserve"> HYPERLINK \l "_Toc470016871" </w:instrText>
        </w:r>
        <w:r>
          <w:fldChar w:fldCharType="separate"/>
        </w:r>
        <w:r w:rsidRPr="0019517C">
          <w:rPr>
            <w:rStyle w:val="Hipervnculo"/>
            <w:noProof/>
          </w:rPr>
          <w:t>1.2</w:t>
        </w:r>
        <w:r>
          <w:rPr>
            <w:rFonts w:asciiTheme="minorHAnsi" w:hAnsiTheme="minorHAnsi" w:cstheme="minorBidi"/>
            <w:noProof/>
            <w:color w:val="auto"/>
            <w:lang w:eastAsia="es-CL" w:bidi="ar-SA"/>
          </w:rPr>
          <w:tab/>
        </w:r>
        <w:r w:rsidRPr="0019517C">
          <w:rPr>
            <w:rStyle w:val="Hipervnculo"/>
            <w:noProof/>
          </w:rPr>
          <w:t>Tecnología digital aplicada</w:t>
        </w:r>
        <w:r>
          <w:rPr>
            <w:noProof/>
          </w:rPr>
          <w:tab/>
        </w:r>
        <w:r>
          <w:rPr>
            <w:noProof/>
          </w:rPr>
          <w:fldChar w:fldCharType="begin"/>
        </w:r>
        <w:r>
          <w:rPr>
            <w:noProof/>
          </w:rPr>
          <w:instrText xml:space="preserve"> PAGEREF _Toc470016871 \h </w:instrText>
        </w:r>
        <w:r>
          <w:rPr>
            <w:noProof/>
          </w:rPr>
        </w:r>
        <w:r>
          <w:rPr>
            <w:noProof/>
          </w:rPr>
          <w:fldChar w:fldCharType="separate"/>
        </w:r>
        <w:r>
          <w:rPr>
            <w:noProof/>
          </w:rPr>
          <w:t>45</w:t>
        </w:r>
        <w:r>
          <w:rPr>
            <w:noProof/>
          </w:rPr>
          <w:fldChar w:fldCharType="end"/>
        </w:r>
        <w:r>
          <w:rPr>
            <w:noProof/>
          </w:rPr>
          <w:fldChar w:fldCharType="end"/>
        </w:r>
      </w:ins>
    </w:p>
    <w:p w:rsidR="00C66CF8" w:rsidRDefault="00C66CF8" w:rsidP="00C66CF8">
      <w:pPr>
        <w:pStyle w:val="TDC3"/>
        <w:tabs>
          <w:tab w:val="left" w:pos="880"/>
          <w:tab w:val="right" w:leader="dot" w:pos="8828"/>
        </w:tabs>
        <w:rPr>
          <w:ins w:id="8043" w:author="RAFAEL SOTOMAYOR" w:date="2016-12-20T17:07:00Z"/>
          <w:rFonts w:asciiTheme="minorHAnsi" w:hAnsiTheme="minorHAnsi" w:cstheme="minorBidi"/>
          <w:noProof/>
          <w:color w:val="auto"/>
          <w:sz w:val="22"/>
          <w:lang w:eastAsia="es-CL" w:bidi="ar-SA"/>
        </w:rPr>
      </w:pPr>
      <w:ins w:id="8044" w:author="RAFAEL SOTOMAYOR" w:date="2016-12-20T17:07:00Z">
        <w:r>
          <w:fldChar w:fldCharType="begin"/>
        </w:r>
        <w:r>
          <w:instrText xml:space="preserve"> HYPERLINK \l "_Toc470016872" </w:instrText>
        </w:r>
        <w:r>
          <w:fldChar w:fldCharType="separate"/>
        </w:r>
        <w:r w:rsidRPr="0019517C">
          <w:rPr>
            <w:rStyle w:val="Hipervnculo"/>
            <w:noProof/>
          </w:rPr>
          <w:t>1.2.1</w:t>
        </w:r>
        <w:r>
          <w:rPr>
            <w:rFonts w:asciiTheme="minorHAnsi" w:hAnsiTheme="minorHAnsi" w:cstheme="minorBidi"/>
            <w:noProof/>
            <w:color w:val="auto"/>
            <w:sz w:val="22"/>
            <w:lang w:eastAsia="es-CL" w:bidi="ar-SA"/>
          </w:rPr>
          <w:tab/>
        </w:r>
        <w:r w:rsidRPr="0019517C">
          <w:rPr>
            <w:rStyle w:val="Hipervnculo"/>
            <w:noProof/>
          </w:rPr>
          <w:t>Grados de Adopción Tecnológica</w:t>
        </w:r>
        <w:r>
          <w:rPr>
            <w:noProof/>
          </w:rPr>
          <w:tab/>
        </w:r>
        <w:r>
          <w:rPr>
            <w:noProof/>
          </w:rPr>
          <w:fldChar w:fldCharType="begin"/>
        </w:r>
        <w:r>
          <w:rPr>
            <w:noProof/>
          </w:rPr>
          <w:instrText xml:space="preserve"> PAGEREF _Toc470016872 \h </w:instrText>
        </w:r>
        <w:r>
          <w:rPr>
            <w:noProof/>
          </w:rPr>
        </w:r>
        <w:r>
          <w:rPr>
            <w:noProof/>
          </w:rPr>
          <w:fldChar w:fldCharType="separate"/>
        </w:r>
        <w:r>
          <w:rPr>
            <w:noProof/>
          </w:rPr>
          <w:t>46</w:t>
        </w:r>
        <w:r>
          <w:rPr>
            <w:noProof/>
          </w:rPr>
          <w:fldChar w:fldCharType="end"/>
        </w:r>
        <w:r>
          <w:rPr>
            <w:noProof/>
          </w:rPr>
          <w:fldChar w:fldCharType="end"/>
        </w:r>
      </w:ins>
    </w:p>
    <w:p w:rsidR="00C66CF8" w:rsidRDefault="00C66CF8" w:rsidP="00C66CF8">
      <w:pPr>
        <w:pStyle w:val="TDC3"/>
        <w:tabs>
          <w:tab w:val="left" w:pos="880"/>
          <w:tab w:val="right" w:leader="dot" w:pos="8828"/>
        </w:tabs>
        <w:rPr>
          <w:ins w:id="8045" w:author="RAFAEL SOTOMAYOR" w:date="2016-12-20T17:07:00Z"/>
          <w:rFonts w:asciiTheme="minorHAnsi" w:hAnsiTheme="minorHAnsi" w:cstheme="minorBidi"/>
          <w:noProof/>
          <w:color w:val="auto"/>
          <w:sz w:val="22"/>
          <w:lang w:eastAsia="es-CL" w:bidi="ar-SA"/>
        </w:rPr>
      </w:pPr>
      <w:ins w:id="8046" w:author="RAFAEL SOTOMAYOR" w:date="2016-12-20T17:07:00Z">
        <w:r>
          <w:fldChar w:fldCharType="begin"/>
        </w:r>
        <w:r>
          <w:instrText xml:space="preserve"> HYPERLINK \l "_Toc470016873" </w:instrText>
        </w:r>
        <w:r>
          <w:fldChar w:fldCharType="separate"/>
        </w:r>
        <w:r w:rsidRPr="0019517C">
          <w:rPr>
            <w:rStyle w:val="Hipervnculo"/>
            <w:noProof/>
          </w:rPr>
          <w:t>1.2.2</w:t>
        </w:r>
        <w:r>
          <w:rPr>
            <w:rFonts w:asciiTheme="minorHAnsi" w:hAnsiTheme="minorHAnsi" w:cstheme="minorBidi"/>
            <w:noProof/>
            <w:color w:val="auto"/>
            <w:sz w:val="22"/>
            <w:lang w:eastAsia="es-CL" w:bidi="ar-SA"/>
          </w:rPr>
          <w:tab/>
        </w:r>
        <w:r w:rsidRPr="0019517C">
          <w:rPr>
            <w:rStyle w:val="Hipervnculo"/>
            <w:noProof/>
          </w:rPr>
          <w:t>Definición de Indicadores</w:t>
        </w:r>
        <w:r>
          <w:rPr>
            <w:noProof/>
          </w:rPr>
          <w:tab/>
        </w:r>
        <w:r>
          <w:rPr>
            <w:noProof/>
          </w:rPr>
          <w:fldChar w:fldCharType="begin"/>
        </w:r>
        <w:r>
          <w:rPr>
            <w:noProof/>
          </w:rPr>
          <w:instrText xml:space="preserve"> PAGEREF _Toc470016873 \h </w:instrText>
        </w:r>
        <w:r>
          <w:rPr>
            <w:noProof/>
          </w:rPr>
        </w:r>
        <w:r>
          <w:rPr>
            <w:noProof/>
          </w:rPr>
          <w:fldChar w:fldCharType="separate"/>
        </w:r>
        <w:r>
          <w:rPr>
            <w:noProof/>
          </w:rPr>
          <w:t>49</w:t>
        </w:r>
        <w:r>
          <w:rPr>
            <w:noProof/>
          </w:rPr>
          <w:fldChar w:fldCharType="end"/>
        </w:r>
        <w:r>
          <w:rPr>
            <w:noProof/>
          </w:rPr>
          <w:fldChar w:fldCharType="end"/>
        </w:r>
      </w:ins>
    </w:p>
    <w:p w:rsidR="00C66CF8" w:rsidRDefault="00C66CF8" w:rsidP="00C66CF8">
      <w:pPr>
        <w:pStyle w:val="TDC4"/>
        <w:tabs>
          <w:tab w:val="left" w:pos="880"/>
          <w:tab w:val="right" w:leader="dot" w:pos="8828"/>
        </w:tabs>
        <w:rPr>
          <w:ins w:id="8047" w:author="RAFAEL SOTOMAYOR" w:date="2016-12-20T17:07:00Z"/>
          <w:rFonts w:asciiTheme="minorHAnsi" w:hAnsiTheme="minorHAnsi" w:cstheme="minorBidi"/>
          <w:noProof/>
          <w:color w:val="auto"/>
          <w:sz w:val="22"/>
          <w:lang w:eastAsia="es-CL" w:bidi="ar-SA"/>
        </w:rPr>
      </w:pPr>
      <w:ins w:id="8048" w:author="RAFAEL SOTOMAYOR" w:date="2016-12-20T17:07:00Z">
        <w:r>
          <w:fldChar w:fldCharType="begin"/>
        </w:r>
        <w:r>
          <w:instrText xml:space="preserve"> HYPERLINK \l "_Toc470016874" </w:instrText>
        </w:r>
        <w:r>
          <w:fldChar w:fldCharType="separate"/>
        </w:r>
        <w:r w:rsidRPr="0019517C">
          <w:rPr>
            <w:rStyle w:val="Hipervnculo"/>
            <w:noProof/>
          </w:rPr>
          <w:t>1.1.1.</w:t>
        </w:r>
        <w:r>
          <w:rPr>
            <w:rFonts w:asciiTheme="minorHAnsi" w:hAnsiTheme="minorHAnsi" w:cstheme="minorBidi"/>
            <w:noProof/>
            <w:color w:val="auto"/>
            <w:sz w:val="22"/>
            <w:lang w:eastAsia="es-CL" w:bidi="ar-SA"/>
          </w:rPr>
          <w:tab/>
        </w:r>
        <w:r w:rsidRPr="0019517C">
          <w:rPr>
            <w:rStyle w:val="Hipervnculo"/>
            <w:noProof/>
          </w:rPr>
          <w:t>Indicador de Tecnificación</w:t>
        </w:r>
        <w:r>
          <w:rPr>
            <w:noProof/>
          </w:rPr>
          <w:tab/>
        </w:r>
        <w:r>
          <w:rPr>
            <w:noProof/>
          </w:rPr>
          <w:fldChar w:fldCharType="begin"/>
        </w:r>
        <w:r>
          <w:rPr>
            <w:noProof/>
          </w:rPr>
          <w:instrText xml:space="preserve"> PAGEREF _Toc470016874 \h </w:instrText>
        </w:r>
        <w:r>
          <w:rPr>
            <w:noProof/>
          </w:rPr>
        </w:r>
        <w:r>
          <w:rPr>
            <w:noProof/>
          </w:rPr>
          <w:fldChar w:fldCharType="separate"/>
        </w:r>
        <w:r>
          <w:rPr>
            <w:noProof/>
          </w:rPr>
          <w:t>49</w:t>
        </w:r>
        <w:r>
          <w:rPr>
            <w:noProof/>
          </w:rPr>
          <w:fldChar w:fldCharType="end"/>
        </w:r>
        <w:r>
          <w:rPr>
            <w:noProof/>
          </w:rPr>
          <w:fldChar w:fldCharType="end"/>
        </w:r>
      </w:ins>
    </w:p>
    <w:p w:rsidR="00C66CF8" w:rsidRDefault="00C66CF8" w:rsidP="00C66CF8">
      <w:pPr>
        <w:pStyle w:val="TDC4"/>
        <w:tabs>
          <w:tab w:val="left" w:pos="880"/>
          <w:tab w:val="right" w:leader="dot" w:pos="8828"/>
        </w:tabs>
        <w:rPr>
          <w:ins w:id="8049" w:author="RAFAEL SOTOMAYOR" w:date="2016-12-20T17:07:00Z"/>
          <w:rFonts w:asciiTheme="minorHAnsi" w:hAnsiTheme="minorHAnsi" w:cstheme="minorBidi"/>
          <w:noProof/>
          <w:color w:val="auto"/>
          <w:sz w:val="22"/>
          <w:lang w:eastAsia="es-CL" w:bidi="ar-SA"/>
        </w:rPr>
      </w:pPr>
      <w:ins w:id="8050" w:author="RAFAEL SOTOMAYOR" w:date="2016-12-20T17:07:00Z">
        <w:r>
          <w:fldChar w:fldCharType="begin"/>
        </w:r>
        <w:r>
          <w:instrText xml:space="preserve"> HYPERLINK \l "_Toc470016875" </w:instrText>
        </w:r>
        <w:r>
          <w:fldChar w:fldCharType="separate"/>
        </w:r>
        <w:r w:rsidRPr="0019517C">
          <w:rPr>
            <w:rStyle w:val="Hipervnculo"/>
            <w:noProof/>
          </w:rPr>
          <w:t>1.2.2.1</w:t>
        </w:r>
        <w:r>
          <w:rPr>
            <w:rFonts w:asciiTheme="minorHAnsi" w:hAnsiTheme="minorHAnsi" w:cstheme="minorBidi"/>
            <w:noProof/>
            <w:color w:val="auto"/>
            <w:sz w:val="22"/>
            <w:lang w:eastAsia="es-CL" w:bidi="ar-SA"/>
          </w:rPr>
          <w:tab/>
        </w:r>
        <w:r w:rsidRPr="0019517C">
          <w:rPr>
            <w:rStyle w:val="Hipervnculo"/>
            <w:noProof/>
          </w:rPr>
          <w:t>Indicador de Riego</w:t>
        </w:r>
        <w:r>
          <w:rPr>
            <w:noProof/>
          </w:rPr>
          <w:tab/>
        </w:r>
        <w:r>
          <w:rPr>
            <w:noProof/>
          </w:rPr>
          <w:fldChar w:fldCharType="begin"/>
        </w:r>
        <w:r>
          <w:rPr>
            <w:noProof/>
          </w:rPr>
          <w:instrText xml:space="preserve"> PAGEREF _Toc470016875 \h </w:instrText>
        </w:r>
        <w:r>
          <w:rPr>
            <w:noProof/>
          </w:rPr>
        </w:r>
        <w:r>
          <w:rPr>
            <w:noProof/>
          </w:rPr>
          <w:fldChar w:fldCharType="separate"/>
        </w:r>
        <w:r>
          <w:rPr>
            <w:noProof/>
          </w:rPr>
          <w:t>50</w:t>
        </w:r>
        <w:r>
          <w:rPr>
            <w:noProof/>
          </w:rPr>
          <w:fldChar w:fldCharType="end"/>
        </w:r>
        <w:r>
          <w:rPr>
            <w:noProof/>
          </w:rPr>
          <w:fldChar w:fldCharType="end"/>
        </w:r>
      </w:ins>
    </w:p>
    <w:p w:rsidR="00C66CF8" w:rsidRDefault="00C66CF8" w:rsidP="00C66CF8">
      <w:pPr>
        <w:pStyle w:val="TDC4"/>
        <w:tabs>
          <w:tab w:val="left" w:pos="880"/>
          <w:tab w:val="right" w:leader="dot" w:pos="8828"/>
        </w:tabs>
        <w:rPr>
          <w:ins w:id="8051" w:author="RAFAEL SOTOMAYOR" w:date="2016-12-20T17:07:00Z"/>
          <w:rFonts w:asciiTheme="minorHAnsi" w:hAnsiTheme="minorHAnsi" w:cstheme="minorBidi"/>
          <w:noProof/>
          <w:color w:val="auto"/>
          <w:sz w:val="22"/>
          <w:lang w:eastAsia="es-CL" w:bidi="ar-SA"/>
        </w:rPr>
      </w:pPr>
      <w:ins w:id="8052" w:author="RAFAEL SOTOMAYOR" w:date="2016-12-20T17:07:00Z">
        <w:r>
          <w:fldChar w:fldCharType="begin"/>
        </w:r>
        <w:r>
          <w:instrText xml:space="preserve"> HYPERLINK \l "_Toc470016876" </w:instrText>
        </w:r>
        <w:r>
          <w:fldChar w:fldCharType="separate"/>
        </w:r>
        <w:r w:rsidRPr="0019517C">
          <w:rPr>
            <w:rStyle w:val="Hipervnculo"/>
            <w:noProof/>
          </w:rPr>
          <w:t>1.2.2.2</w:t>
        </w:r>
        <w:r>
          <w:rPr>
            <w:rFonts w:asciiTheme="minorHAnsi" w:hAnsiTheme="minorHAnsi" w:cstheme="minorBidi"/>
            <w:noProof/>
            <w:color w:val="auto"/>
            <w:sz w:val="22"/>
            <w:lang w:eastAsia="es-CL" w:bidi="ar-SA"/>
          </w:rPr>
          <w:tab/>
        </w:r>
        <w:r w:rsidRPr="0019517C">
          <w:rPr>
            <w:rStyle w:val="Hipervnculo"/>
            <w:noProof/>
          </w:rPr>
          <w:t>Indicador de Plantas por Hect área</w:t>
        </w:r>
        <w:r>
          <w:rPr>
            <w:noProof/>
          </w:rPr>
          <w:tab/>
        </w:r>
        <w:r>
          <w:rPr>
            <w:noProof/>
          </w:rPr>
          <w:fldChar w:fldCharType="begin"/>
        </w:r>
        <w:r>
          <w:rPr>
            <w:noProof/>
          </w:rPr>
          <w:instrText xml:space="preserve"> PAGEREF _Toc470016876 \h </w:instrText>
        </w:r>
        <w:r>
          <w:rPr>
            <w:noProof/>
          </w:rPr>
        </w:r>
        <w:r>
          <w:rPr>
            <w:noProof/>
          </w:rPr>
          <w:fldChar w:fldCharType="separate"/>
        </w:r>
        <w:r>
          <w:rPr>
            <w:noProof/>
          </w:rPr>
          <w:t>52</w:t>
        </w:r>
        <w:r>
          <w:rPr>
            <w:noProof/>
          </w:rPr>
          <w:fldChar w:fldCharType="end"/>
        </w:r>
        <w:r>
          <w:rPr>
            <w:noProof/>
          </w:rPr>
          <w:fldChar w:fldCharType="end"/>
        </w:r>
      </w:ins>
    </w:p>
    <w:p w:rsidR="00C66CF8" w:rsidRDefault="00C66CF8" w:rsidP="00C66CF8">
      <w:pPr>
        <w:pStyle w:val="TDC4"/>
        <w:tabs>
          <w:tab w:val="left" w:pos="880"/>
          <w:tab w:val="right" w:leader="dot" w:pos="8828"/>
        </w:tabs>
        <w:rPr>
          <w:ins w:id="8053" w:author="RAFAEL SOTOMAYOR" w:date="2016-12-20T17:07:00Z"/>
          <w:rFonts w:asciiTheme="minorHAnsi" w:hAnsiTheme="minorHAnsi" w:cstheme="minorBidi"/>
          <w:noProof/>
          <w:color w:val="auto"/>
          <w:sz w:val="22"/>
          <w:lang w:eastAsia="es-CL" w:bidi="ar-SA"/>
        </w:rPr>
      </w:pPr>
      <w:ins w:id="8054" w:author="RAFAEL SOTOMAYOR" w:date="2016-12-20T17:07:00Z">
        <w:r>
          <w:fldChar w:fldCharType="begin"/>
        </w:r>
        <w:r>
          <w:instrText xml:space="preserve"> HYPERLINK \l "_Toc470016877" </w:instrText>
        </w:r>
        <w:r>
          <w:fldChar w:fldCharType="separate"/>
        </w:r>
        <w:r w:rsidRPr="0019517C">
          <w:rPr>
            <w:rStyle w:val="Hipervnculo"/>
            <w:noProof/>
          </w:rPr>
          <w:t>1.2.2.3</w:t>
        </w:r>
        <w:r>
          <w:rPr>
            <w:rFonts w:asciiTheme="minorHAnsi" w:hAnsiTheme="minorHAnsi" w:cstheme="minorBidi"/>
            <w:noProof/>
            <w:color w:val="auto"/>
            <w:sz w:val="22"/>
            <w:lang w:eastAsia="es-CL" w:bidi="ar-SA"/>
          </w:rPr>
          <w:tab/>
        </w:r>
        <w:r w:rsidRPr="0019517C">
          <w:rPr>
            <w:rStyle w:val="Hipervnculo"/>
            <w:noProof/>
          </w:rPr>
          <w:t>Indicador de Año de Plantación</w:t>
        </w:r>
        <w:r>
          <w:rPr>
            <w:noProof/>
          </w:rPr>
          <w:tab/>
        </w:r>
        <w:r>
          <w:rPr>
            <w:noProof/>
          </w:rPr>
          <w:fldChar w:fldCharType="begin"/>
        </w:r>
        <w:r>
          <w:rPr>
            <w:noProof/>
          </w:rPr>
          <w:instrText xml:space="preserve"> PAGEREF _Toc470016877 \h </w:instrText>
        </w:r>
        <w:r>
          <w:rPr>
            <w:noProof/>
          </w:rPr>
        </w:r>
        <w:r>
          <w:rPr>
            <w:noProof/>
          </w:rPr>
          <w:fldChar w:fldCharType="separate"/>
        </w:r>
        <w:r>
          <w:rPr>
            <w:noProof/>
          </w:rPr>
          <w:t>53</w:t>
        </w:r>
        <w:r>
          <w:rPr>
            <w:noProof/>
          </w:rPr>
          <w:fldChar w:fldCharType="end"/>
        </w:r>
        <w:r>
          <w:rPr>
            <w:noProof/>
          </w:rPr>
          <w:fldChar w:fldCharType="end"/>
        </w:r>
      </w:ins>
    </w:p>
    <w:p w:rsidR="00C66CF8" w:rsidRDefault="00C66CF8" w:rsidP="00C66CF8">
      <w:pPr>
        <w:pStyle w:val="TDC4"/>
        <w:tabs>
          <w:tab w:val="left" w:pos="880"/>
          <w:tab w:val="right" w:leader="dot" w:pos="8828"/>
        </w:tabs>
        <w:rPr>
          <w:ins w:id="8055" w:author="RAFAEL SOTOMAYOR" w:date="2016-12-20T17:07:00Z"/>
          <w:rFonts w:asciiTheme="minorHAnsi" w:hAnsiTheme="minorHAnsi" w:cstheme="minorBidi"/>
          <w:noProof/>
          <w:color w:val="auto"/>
          <w:sz w:val="22"/>
          <w:lang w:eastAsia="es-CL" w:bidi="ar-SA"/>
        </w:rPr>
      </w:pPr>
      <w:ins w:id="8056" w:author="RAFAEL SOTOMAYOR" w:date="2016-12-20T17:07:00Z">
        <w:r>
          <w:fldChar w:fldCharType="begin"/>
        </w:r>
        <w:r>
          <w:instrText xml:space="preserve"> HYPERLINK \l "_Toc470016878" </w:instrText>
        </w:r>
        <w:r>
          <w:fldChar w:fldCharType="separate"/>
        </w:r>
        <w:r w:rsidRPr="0019517C">
          <w:rPr>
            <w:rStyle w:val="Hipervnculo"/>
            <w:noProof/>
          </w:rPr>
          <w:t>1.2.2.4</w:t>
        </w:r>
        <w:r>
          <w:rPr>
            <w:rFonts w:asciiTheme="minorHAnsi" w:hAnsiTheme="minorHAnsi" w:cstheme="minorBidi"/>
            <w:noProof/>
            <w:color w:val="auto"/>
            <w:sz w:val="22"/>
            <w:lang w:eastAsia="es-CL" w:bidi="ar-SA"/>
          </w:rPr>
          <w:tab/>
        </w:r>
        <w:r w:rsidRPr="0019517C">
          <w:rPr>
            <w:rStyle w:val="Hipervnculo"/>
            <w:noProof/>
          </w:rPr>
          <w:t>Resumen de Indicadores</w:t>
        </w:r>
        <w:r>
          <w:rPr>
            <w:noProof/>
          </w:rPr>
          <w:tab/>
        </w:r>
        <w:r>
          <w:rPr>
            <w:noProof/>
          </w:rPr>
          <w:fldChar w:fldCharType="begin"/>
        </w:r>
        <w:r>
          <w:rPr>
            <w:noProof/>
          </w:rPr>
          <w:instrText xml:space="preserve"> PAGEREF _Toc470016878 \h </w:instrText>
        </w:r>
        <w:r>
          <w:rPr>
            <w:noProof/>
          </w:rPr>
        </w:r>
        <w:r>
          <w:rPr>
            <w:noProof/>
          </w:rPr>
          <w:fldChar w:fldCharType="separate"/>
        </w:r>
        <w:r>
          <w:rPr>
            <w:noProof/>
          </w:rPr>
          <w:t>54</w:t>
        </w:r>
        <w:r>
          <w:rPr>
            <w:noProof/>
          </w:rPr>
          <w:fldChar w:fldCharType="end"/>
        </w:r>
        <w:r>
          <w:rPr>
            <w:noProof/>
          </w:rPr>
          <w:fldChar w:fldCharType="end"/>
        </w:r>
      </w:ins>
    </w:p>
    <w:p w:rsidR="00C66CF8" w:rsidRDefault="00C66CF8" w:rsidP="00C66CF8">
      <w:pPr>
        <w:pStyle w:val="TDC3"/>
        <w:tabs>
          <w:tab w:val="left" w:pos="880"/>
          <w:tab w:val="right" w:leader="dot" w:pos="8828"/>
        </w:tabs>
        <w:rPr>
          <w:ins w:id="8057" w:author="RAFAEL SOTOMAYOR" w:date="2016-12-20T17:07:00Z"/>
          <w:rFonts w:asciiTheme="minorHAnsi" w:hAnsiTheme="minorHAnsi" w:cstheme="minorBidi"/>
          <w:noProof/>
          <w:color w:val="auto"/>
          <w:sz w:val="22"/>
          <w:lang w:eastAsia="es-CL" w:bidi="ar-SA"/>
        </w:rPr>
      </w:pPr>
      <w:ins w:id="8058" w:author="RAFAEL SOTOMAYOR" w:date="2016-12-20T17:07:00Z">
        <w:r>
          <w:fldChar w:fldCharType="begin"/>
        </w:r>
        <w:r>
          <w:instrText xml:space="preserve"> HYPERLINK \l "_Toc470016879" </w:instrText>
        </w:r>
        <w:r>
          <w:fldChar w:fldCharType="separate"/>
        </w:r>
        <w:r w:rsidRPr="0019517C">
          <w:rPr>
            <w:rStyle w:val="Hipervnculo"/>
            <w:noProof/>
          </w:rPr>
          <w:t>1.2.3</w:t>
        </w:r>
        <w:r>
          <w:rPr>
            <w:rFonts w:asciiTheme="minorHAnsi" w:hAnsiTheme="minorHAnsi" w:cstheme="minorBidi"/>
            <w:noProof/>
            <w:color w:val="auto"/>
            <w:sz w:val="22"/>
            <w:lang w:eastAsia="es-CL" w:bidi="ar-SA"/>
          </w:rPr>
          <w:tab/>
        </w:r>
        <w:r w:rsidRPr="0019517C">
          <w:rPr>
            <w:rStyle w:val="Hipervnculo"/>
            <w:noProof/>
          </w:rPr>
          <w:t>Tecnologías utilizadas</w:t>
        </w:r>
        <w:r>
          <w:rPr>
            <w:noProof/>
          </w:rPr>
          <w:tab/>
        </w:r>
        <w:r>
          <w:rPr>
            <w:noProof/>
          </w:rPr>
          <w:fldChar w:fldCharType="begin"/>
        </w:r>
        <w:r>
          <w:rPr>
            <w:noProof/>
          </w:rPr>
          <w:instrText xml:space="preserve"> PAGEREF _Toc470016879 \h </w:instrText>
        </w:r>
        <w:r>
          <w:rPr>
            <w:noProof/>
          </w:rPr>
        </w:r>
        <w:r>
          <w:rPr>
            <w:noProof/>
          </w:rPr>
          <w:fldChar w:fldCharType="separate"/>
        </w:r>
        <w:r>
          <w:rPr>
            <w:noProof/>
          </w:rPr>
          <w:t>55</w:t>
        </w:r>
        <w:r>
          <w:rPr>
            <w:noProof/>
          </w:rPr>
          <w:fldChar w:fldCharType="end"/>
        </w:r>
        <w:r>
          <w:rPr>
            <w:noProof/>
          </w:rPr>
          <w:fldChar w:fldCharType="end"/>
        </w:r>
      </w:ins>
    </w:p>
    <w:p w:rsidR="00C66CF8" w:rsidRDefault="00C66CF8" w:rsidP="00C66CF8">
      <w:pPr>
        <w:pStyle w:val="TDC4"/>
        <w:tabs>
          <w:tab w:val="left" w:pos="880"/>
          <w:tab w:val="right" w:leader="dot" w:pos="8828"/>
        </w:tabs>
        <w:rPr>
          <w:ins w:id="8059" w:author="RAFAEL SOTOMAYOR" w:date="2016-12-20T17:07:00Z"/>
          <w:rFonts w:asciiTheme="minorHAnsi" w:hAnsiTheme="minorHAnsi" w:cstheme="minorBidi"/>
          <w:noProof/>
          <w:color w:val="auto"/>
          <w:sz w:val="22"/>
          <w:lang w:eastAsia="es-CL" w:bidi="ar-SA"/>
        </w:rPr>
      </w:pPr>
      <w:ins w:id="8060" w:author="RAFAEL SOTOMAYOR" w:date="2016-12-20T17:07:00Z">
        <w:r>
          <w:fldChar w:fldCharType="begin"/>
        </w:r>
        <w:r>
          <w:instrText xml:space="preserve"> HYPERLINK \l "_Toc470016880" </w:instrText>
        </w:r>
        <w:r>
          <w:fldChar w:fldCharType="separate"/>
        </w:r>
        <w:r w:rsidRPr="0019517C">
          <w:rPr>
            <w:rStyle w:val="Hipervnculo"/>
            <w:noProof/>
          </w:rPr>
          <w:t>1.2.3.1</w:t>
        </w:r>
        <w:r>
          <w:rPr>
            <w:rFonts w:asciiTheme="minorHAnsi" w:hAnsiTheme="minorHAnsi" w:cstheme="minorBidi"/>
            <w:noProof/>
            <w:color w:val="auto"/>
            <w:sz w:val="22"/>
            <w:lang w:eastAsia="es-CL" w:bidi="ar-SA"/>
          </w:rPr>
          <w:tab/>
        </w:r>
        <w:r w:rsidRPr="0019517C">
          <w:rPr>
            <w:rStyle w:val="Hipervnculo"/>
            <w:noProof/>
          </w:rPr>
          <w:t>Sistemas de Posicionamiento Global</w:t>
        </w:r>
        <w:r>
          <w:rPr>
            <w:noProof/>
          </w:rPr>
          <w:tab/>
        </w:r>
        <w:r>
          <w:rPr>
            <w:noProof/>
          </w:rPr>
          <w:fldChar w:fldCharType="begin"/>
        </w:r>
        <w:r>
          <w:rPr>
            <w:noProof/>
          </w:rPr>
          <w:instrText xml:space="preserve"> PAGEREF _Toc470016880 \h </w:instrText>
        </w:r>
        <w:r>
          <w:rPr>
            <w:noProof/>
          </w:rPr>
        </w:r>
        <w:r>
          <w:rPr>
            <w:noProof/>
          </w:rPr>
          <w:fldChar w:fldCharType="separate"/>
        </w:r>
        <w:r>
          <w:rPr>
            <w:noProof/>
          </w:rPr>
          <w:t>55</w:t>
        </w:r>
        <w:r>
          <w:rPr>
            <w:noProof/>
          </w:rPr>
          <w:fldChar w:fldCharType="end"/>
        </w:r>
        <w:r>
          <w:rPr>
            <w:noProof/>
          </w:rPr>
          <w:fldChar w:fldCharType="end"/>
        </w:r>
      </w:ins>
    </w:p>
    <w:p w:rsidR="00C66CF8" w:rsidRDefault="00C66CF8" w:rsidP="00C66CF8">
      <w:pPr>
        <w:pStyle w:val="TDC4"/>
        <w:tabs>
          <w:tab w:val="left" w:pos="880"/>
          <w:tab w:val="right" w:leader="dot" w:pos="8828"/>
        </w:tabs>
        <w:rPr>
          <w:ins w:id="8061" w:author="RAFAEL SOTOMAYOR" w:date="2016-12-20T17:07:00Z"/>
          <w:rFonts w:asciiTheme="minorHAnsi" w:hAnsiTheme="minorHAnsi" w:cstheme="minorBidi"/>
          <w:noProof/>
          <w:color w:val="auto"/>
          <w:sz w:val="22"/>
          <w:lang w:eastAsia="es-CL" w:bidi="ar-SA"/>
        </w:rPr>
      </w:pPr>
      <w:ins w:id="8062" w:author="RAFAEL SOTOMAYOR" w:date="2016-12-20T17:07:00Z">
        <w:r>
          <w:fldChar w:fldCharType="begin"/>
        </w:r>
        <w:r>
          <w:instrText xml:space="preserve"> HYPERLINK \l "_Toc470016881" </w:instrText>
        </w:r>
        <w:r>
          <w:fldChar w:fldCharType="separate"/>
        </w:r>
        <w:r w:rsidRPr="0019517C">
          <w:rPr>
            <w:rStyle w:val="Hipervnculo"/>
            <w:noProof/>
          </w:rPr>
          <w:t>1.2.3.2</w:t>
        </w:r>
        <w:r>
          <w:rPr>
            <w:rFonts w:asciiTheme="minorHAnsi" w:hAnsiTheme="minorHAnsi" w:cstheme="minorBidi"/>
            <w:noProof/>
            <w:color w:val="auto"/>
            <w:sz w:val="22"/>
            <w:lang w:eastAsia="es-CL" w:bidi="ar-SA"/>
          </w:rPr>
          <w:tab/>
        </w:r>
        <w:r w:rsidRPr="0019517C">
          <w:rPr>
            <w:rStyle w:val="Hipervnculo"/>
            <w:noProof/>
          </w:rPr>
          <w:t>Sistemas de Información Geográfica del Predio</w:t>
        </w:r>
        <w:r>
          <w:rPr>
            <w:noProof/>
          </w:rPr>
          <w:tab/>
        </w:r>
        <w:r>
          <w:rPr>
            <w:noProof/>
          </w:rPr>
          <w:fldChar w:fldCharType="begin"/>
        </w:r>
        <w:r>
          <w:rPr>
            <w:noProof/>
          </w:rPr>
          <w:instrText xml:space="preserve"> PAGEREF _Toc470016881 \h </w:instrText>
        </w:r>
        <w:r>
          <w:rPr>
            <w:noProof/>
          </w:rPr>
        </w:r>
        <w:r>
          <w:rPr>
            <w:noProof/>
          </w:rPr>
          <w:fldChar w:fldCharType="separate"/>
        </w:r>
        <w:r>
          <w:rPr>
            <w:noProof/>
          </w:rPr>
          <w:t>55</w:t>
        </w:r>
        <w:r>
          <w:rPr>
            <w:noProof/>
          </w:rPr>
          <w:fldChar w:fldCharType="end"/>
        </w:r>
        <w:r>
          <w:rPr>
            <w:noProof/>
          </w:rPr>
          <w:fldChar w:fldCharType="end"/>
        </w:r>
      </w:ins>
    </w:p>
    <w:p w:rsidR="00C66CF8" w:rsidRDefault="00C66CF8" w:rsidP="00C66CF8">
      <w:pPr>
        <w:pStyle w:val="TDC4"/>
        <w:tabs>
          <w:tab w:val="left" w:pos="880"/>
          <w:tab w:val="right" w:leader="dot" w:pos="8828"/>
        </w:tabs>
        <w:rPr>
          <w:ins w:id="8063" w:author="RAFAEL SOTOMAYOR" w:date="2016-12-20T17:07:00Z"/>
          <w:rFonts w:asciiTheme="minorHAnsi" w:hAnsiTheme="minorHAnsi" w:cstheme="minorBidi"/>
          <w:noProof/>
          <w:color w:val="auto"/>
          <w:sz w:val="22"/>
          <w:lang w:eastAsia="es-CL" w:bidi="ar-SA"/>
        </w:rPr>
      </w:pPr>
      <w:ins w:id="8064" w:author="RAFAEL SOTOMAYOR" w:date="2016-12-20T17:07:00Z">
        <w:r>
          <w:fldChar w:fldCharType="begin"/>
        </w:r>
        <w:r>
          <w:instrText xml:space="preserve"> HYPERLINK \l "_Toc470016882" </w:instrText>
        </w:r>
        <w:r>
          <w:fldChar w:fldCharType="separate"/>
        </w:r>
        <w:r w:rsidRPr="0019517C">
          <w:rPr>
            <w:rStyle w:val="Hipervnculo"/>
            <w:noProof/>
          </w:rPr>
          <w:t>1.2.3.3</w:t>
        </w:r>
        <w:r>
          <w:rPr>
            <w:rFonts w:asciiTheme="minorHAnsi" w:hAnsiTheme="minorHAnsi" w:cstheme="minorBidi"/>
            <w:noProof/>
            <w:color w:val="auto"/>
            <w:sz w:val="22"/>
            <w:lang w:eastAsia="es-CL" w:bidi="ar-SA"/>
          </w:rPr>
          <w:tab/>
        </w:r>
        <w:r w:rsidRPr="0019517C">
          <w:rPr>
            <w:rStyle w:val="Hipervnculo"/>
            <w:noProof/>
          </w:rPr>
          <w:t>Teledetección</w:t>
        </w:r>
        <w:r>
          <w:rPr>
            <w:noProof/>
          </w:rPr>
          <w:tab/>
        </w:r>
        <w:r>
          <w:rPr>
            <w:noProof/>
          </w:rPr>
          <w:fldChar w:fldCharType="begin"/>
        </w:r>
        <w:r>
          <w:rPr>
            <w:noProof/>
          </w:rPr>
          <w:instrText xml:space="preserve"> PAGEREF _Toc470016882 \h </w:instrText>
        </w:r>
        <w:r>
          <w:rPr>
            <w:noProof/>
          </w:rPr>
        </w:r>
        <w:r>
          <w:rPr>
            <w:noProof/>
          </w:rPr>
          <w:fldChar w:fldCharType="separate"/>
        </w:r>
        <w:r>
          <w:rPr>
            <w:noProof/>
          </w:rPr>
          <w:t>57</w:t>
        </w:r>
        <w:r>
          <w:rPr>
            <w:noProof/>
          </w:rPr>
          <w:fldChar w:fldCharType="end"/>
        </w:r>
        <w:r>
          <w:rPr>
            <w:noProof/>
          </w:rPr>
          <w:fldChar w:fldCharType="end"/>
        </w:r>
      </w:ins>
    </w:p>
    <w:p w:rsidR="00C66CF8" w:rsidRDefault="00C66CF8" w:rsidP="00C66CF8">
      <w:pPr>
        <w:pStyle w:val="TDC4"/>
        <w:tabs>
          <w:tab w:val="left" w:pos="880"/>
          <w:tab w:val="right" w:leader="dot" w:pos="8828"/>
        </w:tabs>
        <w:rPr>
          <w:ins w:id="8065" w:author="RAFAEL SOTOMAYOR" w:date="2016-12-20T17:07:00Z"/>
          <w:rFonts w:asciiTheme="minorHAnsi" w:hAnsiTheme="minorHAnsi" w:cstheme="minorBidi"/>
          <w:noProof/>
          <w:color w:val="auto"/>
          <w:sz w:val="22"/>
          <w:lang w:eastAsia="es-CL" w:bidi="ar-SA"/>
        </w:rPr>
      </w:pPr>
      <w:ins w:id="8066" w:author="RAFAEL SOTOMAYOR" w:date="2016-12-20T17:07:00Z">
        <w:r>
          <w:fldChar w:fldCharType="begin"/>
        </w:r>
        <w:r>
          <w:instrText xml:space="preserve"> HYPERLINK \l "_Toc470016883" </w:instrText>
        </w:r>
        <w:r>
          <w:fldChar w:fldCharType="separate"/>
        </w:r>
        <w:r w:rsidRPr="0019517C">
          <w:rPr>
            <w:rStyle w:val="Hipervnculo"/>
            <w:noProof/>
          </w:rPr>
          <w:t>1.2.3.4</w:t>
        </w:r>
        <w:r>
          <w:rPr>
            <w:rFonts w:asciiTheme="minorHAnsi" w:hAnsiTheme="minorHAnsi" w:cstheme="minorBidi"/>
            <w:noProof/>
            <w:color w:val="auto"/>
            <w:sz w:val="22"/>
            <w:lang w:eastAsia="es-CL" w:bidi="ar-SA"/>
          </w:rPr>
          <w:tab/>
        </w:r>
        <w:r w:rsidRPr="0019517C">
          <w:rPr>
            <w:rStyle w:val="Hipervnculo"/>
            <w:noProof/>
          </w:rPr>
          <w:t>Monitoreo de Riego</w:t>
        </w:r>
        <w:r>
          <w:rPr>
            <w:noProof/>
          </w:rPr>
          <w:tab/>
        </w:r>
        <w:r>
          <w:rPr>
            <w:noProof/>
          </w:rPr>
          <w:fldChar w:fldCharType="begin"/>
        </w:r>
        <w:r>
          <w:rPr>
            <w:noProof/>
          </w:rPr>
          <w:instrText xml:space="preserve"> PAGEREF _Toc470016883 \h </w:instrText>
        </w:r>
        <w:r>
          <w:rPr>
            <w:noProof/>
          </w:rPr>
        </w:r>
        <w:r>
          <w:rPr>
            <w:noProof/>
          </w:rPr>
          <w:fldChar w:fldCharType="separate"/>
        </w:r>
        <w:r>
          <w:rPr>
            <w:noProof/>
          </w:rPr>
          <w:t>58</w:t>
        </w:r>
        <w:r>
          <w:rPr>
            <w:noProof/>
          </w:rPr>
          <w:fldChar w:fldCharType="end"/>
        </w:r>
        <w:r>
          <w:rPr>
            <w:noProof/>
          </w:rPr>
          <w:fldChar w:fldCharType="end"/>
        </w:r>
      </w:ins>
    </w:p>
    <w:p w:rsidR="00C66CF8" w:rsidRDefault="00C66CF8" w:rsidP="00C66CF8">
      <w:pPr>
        <w:pStyle w:val="TDC4"/>
        <w:tabs>
          <w:tab w:val="left" w:pos="880"/>
          <w:tab w:val="right" w:leader="dot" w:pos="8828"/>
        </w:tabs>
        <w:rPr>
          <w:ins w:id="8067" w:author="RAFAEL SOTOMAYOR" w:date="2016-12-20T17:07:00Z"/>
          <w:rFonts w:asciiTheme="minorHAnsi" w:hAnsiTheme="minorHAnsi" w:cstheme="minorBidi"/>
          <w:noProof/>
          <w:color w:val="auto"/>
          <w:sz w:val="22"/>
          <w:lang w:eastAsia="es-CL" w:bidi="ar-SA"/>
        </w:rPr>
      </w:pPr>
      <w:ins w:id="8068" w:author="RAFAEL SOTOMAYOR" w:date="2016-12-20T17:07:00Z">
        <w:r>
          <w:fldChar w:fldCharType="begin"/>
        </w:r>
        <w:r>
          <w:instrText xml:space="preserve"> HYPERLINK \l "_Toc470016884" </w:instrText>
        </w:r>
        <w:r>
          <w:fldChar w:fldCharType="separate"/>
        </w:r>
        <w:r w:rsidRPr="0019517C">
          <w:rPr>
            <w:rStyle w:val="Hipervnculo"/>
            <w:noProof/>
          </w:rPr>
          <w:t>1.2.3.5</w:t>
        </w:r>
        <w:r>
          <w:rPr>
            <w:rFonts w:asciiTheme="minorHAnsi" w:hAnsiTheme="minorHAnsi" w:cstheme="minorBidi"/>
            <w:noProof/>
            <w:color w:val="auto"/>
            <w:sz w:val="22"/>
            <w:lang w:eastAsia="es-CL" w:bidi="ar-SA"/>
          </w:rPr>
          <w:tab/>
        </w:r>
        <w:r w:rsidRPr="0019517C">
          <w:rPr>
            <w:rStyle w:val="Hipervnculo"/>
            <w:noProof/>
          </w:rPr>
          <w:t>Monitoreo de la cadena de frio y heladas</w:t>
        </w:r>
        <w:r>
          <w:rPr>
            <w:noProof/>
          </w:rPr>
          <w:tab/>
        </w:r>
        <w:r>
          <w:rPr>
            <w:noProof/>
          </w:rPr>
          <w:fldChar w:fldCharType="begin"/>
        </w:r>
        <w:r>
          <w:rPr>
            <w:noProof/>
          </w:rPr>
          <w:instrText xml:space="preserve"> PAGEREF _Toc470016884 \h </w:instrText>
        </w:r>
        <w:r>
          <w:rPr>
            <w:noProof/>
          </w:rPr>
        </w:r>
        <w:r>
          <w:rPr>
            <w:noProof/>
          </w:rPr>
          <w:fldChar w:fldCharType="separate"/>
        </w:r>
        <w:r>
          <w:rPr>
            <w:noProof/>
          </w:rPr>
          <w:t>62</w:t>
        </w:r>
        <w:r>
          <w:rPr>
            <w:noProof/>
          </w:rPr>
          <w:fldChar w:fldCharType="end"/>
        </w:r>
        <w:r>
          <w:rPr>
            <w:noProof/>
          </w:rPr>
          <w:fldChar w:fldCharType="end"/>
        </w:r>
      </w:ins>
    </w:p>
    <w:p w:rsidR="00C66CF8" w:rsidRDefault="00C66CF8" w:rsidP="00C66CF8">
      <w:pPr>
        <w:pStyle w:val="TDC4"/>
        <w:tabs>
          <w:tab w:val="left" w:pos="880"/>
          <w:tab w:val="right" w:leader="dot" w:pos="8828"/>
        </w:tabs>
        <w:rPr>
          <w:ins w:id="8069" w:author="RAFAEL SOTOMAYOR" w:date="2016-12-20T17:07:00Z"/>
          <w:rFonts w:asciiTheme="minorHAnsi" w:hAnsiTheme="minorHAnsi" w:cstheme="minorBidi"/>
          <w:noProof/>
          <w:color w:val="auto"/>
          <w:sz w:val="22"/>
          <w:lang w:eastAsia="es-CL" w:bidi="ar-SA"/>
        </w:rPr>
      </w:pPr>
      <w:ins w:id="8070" w:author="RAFAEL SOTOMAYOR" w:date="2016-12-20T17:07:00Z">
        <w:r>
          <w:fldChar w:fldCharType="begin"/>
        </w:r>
        <w:r>
          <w:instrText xml:space="preserve"> HYPERLINK \l "_Toc470016885" </w:instrText>
        </w:r>
        <w:r>
          <w:fldChar w:fldCharType="separate"/>
        </w:r>
        <w:r w:rsidRPr="0019517C">
          <w:rPr>
            <w:rStyle w:val="Hipervnculo"/>
            <w:noProof/>
          </w:rPr>
          <w:t>1.2.3.6</w:t>
        </w:r>
        <w:r>
          <w:rPr>
            <w:rFonts w:asciiTheme="minorHAnsi" w:hAnsiTheme="minorHAnsi" w:cstheme="minorBidi"/>
            <w:noProof/>
            <w:color w:val="auto"/>
            <w:sz w:val="22"/>
            <w:lang w:eastAsia="es-CL" w:bidi="ar-SA"/>
          </w:rPr>
          <w:tab/>
        </w:r>
        <w:r w:rsidRPr="0019517C">
          <w:rPr>
            <w:rStyle w:val="Hipervnculo"/>
            <w:noProof/>
          </w:rPr>
          <w:t>Aplicaciones agrícolas móviles</w:t>
        </w:r>
        <w:r>
          <w:rPr>
            <w:noProof/>
          </w:rPr>
          <w:tab/>
        </w:r>
        <w:r>
          <w:rPr>
            <w:noProof/>
          </w:rPr>
          <w:fldChar w:fldCharType="begin"/>
        </w:r>
        <w:r>
          <w:rPr>
            <w:noProof/>
          </w:rPr>
          <w:instrText xml:space="preserve"> PAGEREF _Toc470016885 \h </w:instrText>
        </w:r>
        <w:r>
          <w:rPr>
            <w:noProof/>
          </w:rPr>
        </w:r>
        <w:r>
          <w:rPr>
            <w:noProof/>
          </w:rPr>
          <w:fldChar w:fldCharType="separate"/>
        </w:r>
        <w:r>
          <w:rPr>
            <w:noProof/>
          </w:rPr>
          <w:t>63</w:t>
        </w:r>
        <w:r>
          <w:rPr>
            <w:noProof/>
          </w:rPr>
          <w:fldChar w:fldCharType="end"/>
        </w:r>
        <w:r>
          <w:rPr>
            <w:noProof/>
          </w:rPr>
          <w:fldChar w:fldCharType="end"/>
        </w:r>
      </w:ins>
    </w:p>
    <w:p w:rsidR="00C66CF8" w:rsidRDefault="00C66CF8" w:rsidP="00C66CF8">
      <w:pPr>
        <w:pStyle w:val="TDC4"/>
        <w:tabs>
          <w:tab w:val="left" w:pos="880"/>
          <w:tab w:val="right" w:leader="dot" w:pos="8828"/>
        </w:tabs>
        <w:rPr>
          <w:ins w:id="8071" w:author="RAFAEL SOTOMAYOR" w:date="2016-12-20T17:07:00Z"/>
          <w:rFonts w:asciiTheme="minorHAnsi" w:hAnsiTheme="minorHAnsi" w:cstheme="minorBidi"/>
          <w:noProof/>
          <w:color w:val="auto"/>
          <w:sz w:val="22"/>
          <w:lang w:eastAsia="es-CL" w:bidi="ar-SA"/>
        </w:rPr>
      </w:pPr>
      <w:ins w:id="8072" w:author="RAFAEL SOTOMAYOR" w:date="2016-12-20T17:07:00Z">
        <w:r>
          <w:fldChar w:fldCharType="begin"/>
        </w:r>
        <w:r>
          <w:instrText xml:space="preserve"> HYPERLINK \l "_Toc470016886" </w:instrText>
        </w:r>
        <w:r>
          <w:fldChar w:fldCharType="separate"/>
        </w:r>
        <w:r w:rsidRPr="0019517C">
          <w:rPr>
            <w:rStyle w:val="Hipervnculo"/>
            <w:noProof/>
          </w:rPr>
          <w:t>1.2.3.7</w:t>
        </w:r>
        <w:r>
          <w:rPr>
            <w:rFonts w:asciiTheme="minorHAnsi" w:hAnsiTheme="minorHAnsi" w:cstheme="minorBidi"/>
            <w:noProof/>
            <w:color w:val="auto"/>
            <w:sz w:val="22"/>
            <w:lang w:eastAsia="es-CL" w:bidi="ar-SA"/>
          </w:rPr>
          <w:tab/>
        </w:r>
        <w:r w:rsidRPr="0019517C">
          <w:rPr>
            <w:rStyle w:val="Hipervnculo"/>
            <w:noProof/>
          </w:rPr>
          <w:t>Aplicaciones de ofimática</w:t>
        </w:r>
        <w:r>
          <w:rPr>
            <w:noProof/>
          </w:rPr>
          <w:tab/>
        </w:r>
        <w:r>
          <w:rPr>
            <w:noProof/>
          </w:rPr>
          <w:fldChar w:fldCharType="begin"/>
        </w:r>
        <w:r>
          <w:rPr>
            <w:noProof/>
          </w:rPr>
          <w:instrText xml:space="preserve"> PAGEREF _Toc470016886 \h </w:instrText>
        </w:r>
        <w:r>
          <w:rPr>
            <w:noProof/>
          </w:rPr>
        </w:r>
        <w:r>
          <w:rPr>
            <w:noProof/>
          </w:rPr>
          <w:fldChar w:fldCharType="separate"/>
        </w:r>
        <w:r>
          <w:rPr>
            <w:noProof/>
          </w:rPr>
          <w:t>64</w:t>
        </w:r>
        <w:r>
          <w:rPr>
            <w:noProof/>
          </w:rPr>
          <w:fldChar w:fldCharType="end"/>
        </w:r>
        <w:r>
          <w:rPr>
            <w:noProof/>
          </w:rPr>
          <w:fldChar w:fldCharType="end"/>
        </w:r>
      </w:ins>
    </w:p>
    <w:p w:rsidR="00C66CF8" w:rsidRDefault="00C66CF8" w:rsidP="00C66CF8">
      <w:pPr>
        <w:pStyle w:val="TDC4"/>
        <w:tabs>
          <w:tab w:val="left" w:pos="880"/>
          <w:tab w:val="right" w:leader="dot" w:pos="8828"/>
        </w:tabs>
        <w:rPr>
          <w:ins w:id="8073" w:author="RAFAEL SOTOMAYOR" w:date="2016-12-20T17:07:00Z"/>
          <w:rFonts w:asciiTheme="minorHAnsi" w:hAnsiTheme="minorHAnsi" w:cstheme="minorBidi"/>
          <w:noProof/>
          <w:color w:val="auto"/>
          <w:sz w:val="22"/>
          <w:lang w:eastAsia="es-CL" w:bidi="ar-SA"/>
        </w:rPr>
      </w:pPr>
      <w:ins w:id="8074" w:author="RAFAEL SOTOMAYOR" w:date="2016-12-20T17:07:00Z">
        <w:r>
          <w:fldChar w:fldCharType="begin"/>
        </w:r>
        <w:r>
          <w:instrText xml:space="preserve"> HYPERLINK \l "_Toc470016887" </w:instrText>
        </w:r>
        <w:r>
          <w:fldChar w:fldCharType="separate"/>
        </w:r>
        <w:r w:rsidRPr="0019517C">
          <w:rPr>
            <w:rStyle w:val="Hipervnculo"/>
            <w:noProof/>
          </w:rPr>
          <w:t>1.2.3.8</w:t>
        </w:r>
        <w:r>
          <w:rPr>
            <w:rFonts w:asciiTheme="minorHAnsi" w:hAnsiTheme="minorHAnsi" w:cstheme="minorBidi"/>
            <w:noProof/>
            <w:color w:val="auto"/>
            <w:sz w:val="22"/>
            <w:lang w:eastAsia="es-CL" w:bidi="ar-SA"/>
          </w:rPr>
          <w:tab/>
        </w:r>
        <w:r w:rsidRPr="0019517C">
          <w:rPr>
            <w:rStyle w:val="Hipervnculo"/>
            <w:noProof/>
          </w:rPr>
          <w:t>Aplicaciones de TeleVigilancia</w:t>
        </w:r>
        <w:r>
          <w:rPr>
            <w:noProof/>
          </w:rPr>
          <w:tab/>
        </w:r>
        <w:r>
          <w:rPr>
            <w:noProof/>
          </w:rPr>
          <w:fldChar w:fldCharType="begin"/>
        </w:r>
        <w:r>
          <w:rPr>
            <w:noProof/>
          </w:rPr>
          <w:instrText xml:space="preserve"> PAGEREF _Toc470016887 \h </w:instrText>
        </w:r>
        <w:r>
          <w:rPr>
            <w:noProof/>
          </w:rPr>
        </w:r>
        <w:r>
          <w:rPr>
            <w:noProof/>
          </w:rPr>
          <w:fldChar w:fldCharType="separate"/>
        </w:r>
        <w:r>
          <w:rPr>
            <w:noProof/>
          </w:rPr>
          <w:t>64</w:t>
        </w:r>
        <w:r>
          <w:rPr>
            <w:noProof/>
          </w:rPr>
          <w:fldChar w:fldCharType="end"/>
        </w:r>
        <w:r>
          <w:rPr>
            <w:noProof/>
          </w:rPr>
          <w:fldChar w:fldCharType="end"/>
        </w:r>
      </w:ins>
    </w:p>
    <w:p w:rsidR="00C66CF8" w:rsidRDefault="00C66CF8" w:rsidP="00C66CF8">
      <w:pPr>
        <w:pStyle w:val="TDC3"/>
        <w:tabs>
          <w:tab w:val="left" w:pos="880"/>
          <w:tab w:val="right" w:leader="dot" w:pos="8828"/>
        </w:tabs>
        <w:rPr>
          <w:ins w:id="8075" w:author="RAFAEL SOTOMAYOR" w:date="2016-12-20T17:07:00Z"/>
          <w:rFonts w:asciiTheme="minorHAnsi" w:hAnsiTheme="minorHAnsi" w:cstheme="minorBidi"/>
          <w:noProof/>
          <w:color w:val="auto"/>
          <w:sz w:val="22"/>
          <w:lang w:eastAsia="es-CL" w:bidi="ar-SA"/>
        </w:rPr>
      </w:pPr>
      <w:ins w:id="8076" w:author="RAFAEL SOTOMAYOR" w:date="2016-12-20T17:07:00Z">
        <w:r>
          <w:fldChar w:fldCharType="begin"/>
        </w:r>
        <w:r>
          <w:instrText xml:space="preserve"> HYPERLINK \l "_Toc470016888" </w:instrText>
        </w:r>
        <w:r>
          <w:fldChar w:fldCharType="separate"/>
        </w:r>
        <w:r w:rsidRPr="0019517C">
          <w:rPr>
            <w:rStyle w:val="Hipervnculo"/>
            <w:noProof/>
          </w:rPr>
          <w:t>1.2.4</w:t>
        </w:r>
        <w:r>
          <w:rPr>
            <w:rFonts w:asciiTheme="minorHAnsi" w:hAnsiTheme="minorHAnsi" w:cstheme="minorBidi"/>
            <w:noProof/>
            <w:color w:val="auto"/>
            <w:sz w:val="22"/>
            <w:lang w:eastAsia="es-CL" w:bidi="ar-SA"/>
          </w:rPr>
          <w:tab/>
        </w:r>
        <w:r w:rsidRPr="0019517C">
          <w:rPr>
            <w:rStyle w:val="Hipervnculo"/>
            <w:noProof/>
          </w:rPr>
          <w:t>Otras tecnolog ías</w:t>
        </w:r>
        <w:r>
          <w:rPr>
            <w:noProof/>
          </w:rPr>
          <w:tab/>
        </w:r>
        <w:r>
          <w:rPr>
            <w:noProof/>
          </w:rPr>
          <w:fldChar w:fldCharType="begin"/>
        </w:r>
        <w:r>
          <w:rPr>
            <w:noProof/>
          </w:rPr>
          <w:instrText xml:space="preserve"> PAGEREF _Toc470016888 \h </w:instrText>
        </w:r>
        <w:r>
          <w:rPr>
            <w:noProof/>
          </w:rPr>
        </w:r>
        <w:r>
          <w:rPr>
            <w:noProof/>
          </w:rPr>
          <w:fldChar w:fldCharType="separate"/>
        </w:r>
        <w:r>
          <w:rPr>
            <w:noProof/>
          </w:rPr>
          <w:t>64</w:t>
        </w:r>
        <w:r>
          <w:rPr>
            <w:noProof/>
          </w:rPr>
          <w:fldChar w:fldCharType="end"/>
        </w:r>
        <w:r>
          <w:rPr>
            <w:noProof/>
          </w:rPr>
          <w:fldChar w:fldCharType="end"/>
        </w:r>
      </w:ins>
    </w:p>
    <w:p w:rsidR="00C66CF8" w:rsidRDefault="00C66CF8" w:rsidP="00C66CF8">
      <w:pPr>
        <w:pStyle w:val="TDC3"/>
        <w:tabs>
          <w:tab w:val="left" w:pos="880"/>
          <w:tab w:val="right" w:leader="dot" w:pos="8828"/>
        </w:tabs>
        <w:rPr>
          <w:ins w:id="8077" w:author="RAFAEL SOTOMAYOR" w:date="2016-12-20T17:07:00Z"/>
          <w:rFonts w:asciiTheme="minorHAnsi" w:hAnsiTheme="minorHAnsi" w:cstheme="minorBidi"/>
          <w:noProof/>
          <w:color w:val="auto"/>
          <w:sz w:val="22"/>
          <w:lang w:eastAsia="es-CL" w:bidi="ar-SA"/>
        </w:rPr>
      </w:pPr>
      <w:ins w:id="8078" w:author="RAFAEL SOTOMAYOR" w:date="2016-12-20T17:07:00Z">
        <w:r>
          <w:fldChar w:fldCharType="begin"/>
        </w:r>
        <w:r>
          <w:instrText xml:space="preserve"> HYPERLINK \l "_Toc470016889" </w:instrText>
        </w:r>
        <w:r>
          <w:fldChar w:fldCharType="separate"/>
        </w:r>
        <w:r w:rsidRPr="0019517C">
          <w:rPr>
            <w:rStyle w:val="Hipervnculo"/>
            <w:noProof/>
          </w:rPr>
          <w:t>1.2.5</w:t>
        </w:r>
        <w:r>
          <w:rPr>
            <w:rFonts w:asciiTheme="minorHAnsi" w:hAnsiTheme="minorHAnsi" w:cstheme="minorBidi"/>
            <w:noProof/>
            <w:color w:val="auto"/>
            <w:sz w:val="22"/>
            <w:lang w:eastAsia="es-CL" w:bidi="ar-SA"/>
          </w:rPr>
          <w:tab/>
        </w:r>
        <w:r w:rsidRPr="0019517C">
          <w:rPr>
            <w:rStyle w:val="Hipervnculo"/>
            <w:noProof/>
          </w:rPr>
          <w:t>Requerimientos de Internet por Tecnolog ía</w:t>
        </w:r>
        <w:r>
          <w:rPr>
            <w:noProof/>
          </w:rPr>
          <w:tab/>
        </w:r>
        <w:r>
          <w:rPr>
            <w:noProof/>
          </w:rPr>
          <w:fldChar w:fldCharType="begin"/>
        </w:r>
        <w:r>
          <w:rPr>
            <w:noProof/>
          </w:rPr>
          <w:instrText xml:space="preserve"> PAGEREF _Toc470016889 \h </w:instrText>
        </w:r>
        <w:r>
          <w:rPr>
            <w:noProof/>
          </w:rPr>
        </w:r>
        <w:r>
          <w:rPr>
            <w:noProof/>
          </w:rPr>
          <w:fldChar w:fldCharType="separate"/>
        </w:r>
        <w:r>
          <w:rPr>
            <w:noProof/>
          </w:rPr>
          <w:t>65</w:t>
        </w:r>
        <w:r>
          <w:rPr>
            <w:noProof/>
          </w:rPr>
          <w:fldChar w:fldCharType="end"/>
        </w:r>
        <w:r>
          <w:rPr>
            <w:noProof/>
          </w:rPr>
          <w:fldChar w:fldCharType="end"/>
        </w:r>
      </w:ins>
    </w:p>
    <w:p w:rsidR="00C66CF8" w:rsidRDefault="00C66CF8" w:rsidP="00C66CF8">
      <w:pPr>
        <w:pStyle w:val="TDC3"/>
        <w:tabs>
          <w:tab w:val="left" w:pos="880"/>
          <w:tab w:val="right" w:leader="dot" w:pos="8828"/>
        </w:tabs>
        <w:rPr>
          <w:ins w:id="8079" w:author="RAFAEL SOTOMAYOR" w:date="2016-12-20T17:07:00Z"/>
          <w:rFonts w:asciiTheme="minorHAnsi" w:hAnsiTheme="minorHAnsi" w:cstheme="minorBidi"/>
          <w:noProof/>
          <w:color w:val="auto"/>
          <w:sz w:val="22"/>
          <w:lang w:eastAsia="es-CL" w:bidi="ar-SA"/>
        </w:rPr>
      </w:pPr>
      <w:ins w:id="8080" w:author="RAFAEL SOTOMAYOR" w:date="2016-12-20T17:07:00Z">
        <w:r>
          <w:fldChar w:fldCharType="begin"/>
        </w:r>
        <w:r>
          <w:instrText xml:space="preserve"> HYPERLINK \l "_Toc470016890" </w:instrText>
        </w:r>
        <w:r>
          <w:fldChar w:fldCharType="separate"/>
        </w:r>
        <w:r w:rsidRPr="0019517C">
          <w:rPr>
            <w:rStyle w:val="Hipervnculo"/>
            <w:noProof/>
          </w:rPr>
          <w:t>1.2.6</w:t>
        </w:r>
        <w:r>
          <w:rPr>
            <w:rFonts w:asciiTheme="minorHAnsi" w:hAnsiTheme="minorHAnsi" w:cstheme="minorBidi"/>
            <w:noProof/>
            <w:color w:val="auto"/>
            <w:sz w:val="22"/>
            <w:lang w:eastAsia="es-CL" w:bidi="ar-SA"/>
          </w:rPr>
          <w:tab/>
        </w:r>
        <w:r w:rsidRPr="0019517C">
          <w:rPr>
            <w:rStyle w:val="Hipervnculo"/>
            <w:noProof/>
          </w:rPr>
          <w:t>Utilización de las tecnologías de AP según especies</w:t>
        </w:r>
        <w:r>
          <w:rPr>
            <w:noProof/>
          </w:rPr>
          <w:tab/>
        </w:r>
        <w:r>
          <w:rPr>
            <w:noProof/>
          </w:rPr>
          <w:fldChar w:fldCharType="begin"/>
        </w:r>
        <w:r>
          <w:rPr>
            <w:noProof/>
          </w:rPr>
          <w:instrText xml:space="preserve"> PAGEREF _Toc470016890 \h </w:instrText>
        </w:r>
        <w:r>
          <w:rPr>
            <w:noProof/>
          </w:rPr>
        </w:r>
        <w:r>
          <w:rPr>
            <w:noProof/>
          </w:rPr>
          <w:fldChar w:fldCharType="separate"/>
        </w:r>
        <w:r>
          <w:rPr>
            <w:noProof/>
          </w:rPr>
          <w:t>66</w:t>
        </w:r>
        <w:r>
          <w:rPr>
            <w:noProof/>
          </w:rPr>
          <w:fldChar w:fldCharType="end"/>
        </w:r>
        <w:r>
          <w:rPr>
            <w:noProof/>
          </w:rPr>
          <w:fldChar w:fldCharType="end"/>
        </w:r>
      </w:ins>
    </w:p>
    <w:p w:rsidR="00C66CF8" w:rsidRDefault="00C66CF8" w:rsidP="00C66CF8">
      <w:pPr>
        <w:pStyle w:val="TDC3"/>
        <w:tabs>
          <w:tab w:val="left" w:pos="880"/>
          <w:tab w:val="right" w:leader="dot" w:pos="8828"/>
        </w:tabs>
        <w:rPr>
          <w:ins w:id="8081" w:author="RAFAEL SOTOMAYOR" w:date="2016-12-20T17:07:00Z"/>
          <w:rFonts w:asciiTheme="minorHAnsi" w:hAnsiTheme="minorHAnsi" w:cstheme="minorBidi"/>
          <w:noProof/>
          <w:color w:val="auto"/>
          <w:sz w:val="22"/>
          <w:lang w:eastAsia="es-CL" w:bidi="ar-SA"/>
        </w:rPr>
      </w:pPr>
      <w:ins w:id="8082" w:author="RAFAEL SOTOMAYOR" w:date="2016-12-20T17:07:00Z">
        <w:r>
          <w:fldChar w:fldCharType="begin"/>
        </w:r>
        <w:r>
          <w:instrText xml:space="preserve"> HYPERLINK \l "_Toc470016891" </w:instrText>
        </w:r>
        <w:r>
          <w:fldChar w:fldCharType="separate"/>
        </w:r>
        <w:r w:rsidRPr="0019517C">
          <w:rPr>
            <w:rStyle w:val="Hipervnculo"/>
            <w:noProof/>
          </w:rPr>
          <w:t>1.2.1</w:t>
        </w:r>
        <w:r>
          <w:rPr>
            <w:rFonts w:asciiTheme="minorHAnsi" w:hAnsiTheme="minorHAnsi" w:cstheme="minorBidi"/>
            <w:noProof/>
            <w:color w:val="auto"/>
            <w:sz w:val="22"/>
            <w:lang w:eastAsia="es-CL" w:bidi="ar-SA"/>
          </w:rPr>
          <w:tab/>
        </w:r>
        <w:r w:rsidRPr="0019517C">
          <w:rPr>
            <w:rStyle w:val="Hipervnculo"/>
            <w:noProof/>
          </w:rPr>
          <w:t>Propuesta de estructira de consumo de datos por UMA.</w:t>
        </w:r>
        <w:r>
          <w:rPr>
            <w:noProof/>
          </w:rPr>
          <w:tab/>
        </w:r>
        <w:r>
          <w:rPr>
            <w:noProof/>
          </w:rPr>
          <w:fldChar w:fldCharType="begin"/>
        </w:r>
        <w:r>
          <w:rPr>
            <w:noProof/>
          </w:rPr>
          <w:instrText xml:space="preserve"> PAGEREF _Toc470016891 \h </w:instrText>
        </w:r>
        <w:r>
          <w:rPr>
            <w:noProof/>
          </w:rPr>
        </w:r>
        <w:r>
          <w:rPr>
            <w:noProof/>
          </w:rPr>
          <w:fldChar w:fldCharType="separate"/>
        </w:r>
        <w:r>
          <w:rPr>
            <w:noProof/>
          </w:rPr>
          <w:t>68</w:t>
        </w:r>
        <w:r>
          <w:rPr>
            <w:noProof/>
          </w:rPr>
          <w:fldChar w:fldCharType="end"/>
        </w:r>
        <w:r>
          <w:rPr>
            <w:noProof/>
          </w:rPr>
          <w:fldChar w:fldCharType="end"/>
        </w:r>
      </w:ins>
    </w:p>
    <w:p w:rsidR="00C66CF8" w:rsidRDefault="00C66CF8" w:rsidP="00C66CF8">
      <w:pPr>
        <w:pStyle w:val="TDC3"/>
        <w:tabs>
          <w:tab w:val="left" w:pos="880"/>
          <w:tab w:val="right" w:leader="dot" w:pos="8828"/>
        </w:tabs>
        <w:rPr>
          <w:ins w:id="8083" w:author="RAFAEL SOTOMAYOR" w:date="2016-12-20T17:07:00Z"/>
          <w:rFonts w:asciiTheme="minorHAnsi" w:hAnsiTheme="minorHAnsi" w:cstheme="minorBidi"/>
          <w:noProof/>
          <w:color w:val="auto"/>
          <w:sz w:val="22"/>
          <w:lang w:eastAsia="es-CL" w:bidi="ar-SA"/>
        </w:rPr>
      </w:pPr>
      <w:ins w:id="8084" w:author="RAFAEL SOTOMAYOR" w:date="2016-12-20T17:07:00Z">
        <w:r>
          <w:fldChar w:fldCharType="begin"/>
        </w:r>
        <w:r>
          <w:instrText xml:space="preserve"> HYPERLINK \l "_Toc470016892" </w:instrText>
        </w:r>
        <w:r>
          <w:fldChar w:fldCharType="separate"/>
        </w:r>
        <w:r w:rsidRPr="0019517C">
          <w:rPr>
            <w:rStyle w:val="Hipervnculo"/>
            <w:noProof/>
          </w:rPr>
          <w:t>1.2.2</w:t>
        </w:r>
        <w:r>
          <w:rPr>
            <w:rFonts w:asciiTheme="minorHAnsi" w:hAnsiTheme="minorHAnsi" w:cstheme="minorBidi"/>
            <w:noProof/>
            <w:color w:val="auto"/>
            <w:sz w:val="22"/>
            <w:lang w:eastAsia="es-CL" w:bidi="ar-SA"/>
          </w:rPr>
          <w:tab/>
        </w:r>
        <w:r w:rsidRPr="0019517C">
          <w:rPr>
            <w:rStyle w:val="Hipervnculo"/>
            <w:noProof/>
          </w:rPr>
          <w:t>Georeferenciación de los Clúster agrícolas.</w:t>
        </w:r>
        <w:r>
          <w:rPr>
            <w:noProof/>
          </w:rPr>
          <w:tab/>
        </w:r>
        <w:r>
          <w:rPr>
            <w:noProof/>
          </w:rPr>
          <w:fldChar w:fldCharType="begin"/>
        </w:r>
        <w:r>
          <w:rPr>
            <w:noProof/>
          </w:rPr>
          <w:instrText xml:space="preserve"> PAGEREF _Toc470016892 \h </w:instrText>
        </w:r>
        <w:r>
          <w:rPr>
            <w:noProof/>
          </w:rPr>
        </w:r>
        <w:r>
          <w:rPr>
            <w:noProof/>
          </w:rPr>
          <w:fldChar w:fldCharType="separate"/>
        </w:r>
        <w:r>
          <w:rPr>
            <w:noProof/>
          </w:rPr>
          <w:t>68</w:t>
        </w:r>
        <w:r>
          <w:rPr>
            <w:noProof/>
          </w:rPr>
          <w:fldChar w:fldCharType="end"/>
        </w:r>
        <w:r>
          <w:rPr>
            <w:noProof/>
          </w:rPr>
          <w:fldChar w:fldCharType="end"/>
        </w:r>
      </w:ins>
    </w:p>
    <w:p w:rsidR="00C66CF8" w:rsidRDefault="00C66CF8" w:rsidP="00C66CF8">
      <w:pPr>
        <w:pStyle w:val="TDC3"/>
        <w:tabs>
          <w:tab w:val="left" w:pos="880"/>
          <w:tab w:val="right" w:leader="dot" w:pos="8828"/>
        </w:tabs>
        <w:rPr>
          <w:ins w:id="8085" w:author="RAFAEL SOTOMAYOR" w:date="2016-12-20T17:07:00Z"/>
          <w:rFonts w:asciiTheme="minorHAnsi" w:hAnsiTheme="minorHAnsi" w:cstheme="minorBidi"/>
          <w:noProof/>
          <w:color w:val="auto"/>
          <w:sz w:val="22"/>
          <w:lang w:eastAsia="es-CL" w:bidi="ar-SA"/>
        </w:rPr>
      </w:pPr>
      <w:ins w:id="8086" w:author="RAFAEL SOTOMAYOR" w:date="2016-12-20T17:07:00Z">
        <w:r>
          <w:fldChar w:fldCharType="begin"/>
        </w:r>
        <w:r>
          <w:instrText xml:space="preserve"> HYPERLINK \l "_Toc470016893" </w:instrText>
        </w:r>
        <w:r>
          <w:fldChar w:fldCharType="separate"/>
        </w:r>
        <w:r w:rsidRPr="0019517C">
          <w:rPr>
            <w:rStyle w:val="Hipervnculo"/>
            <w:noProof/>
          </w:rPr>
          <w:t>1.2.3</w:t>
        </w:r>
        <w:r>
          <w:rPr>
            <w:rFonts w:asciiTheme="minorHAnsi" w:hAnsiTheme="minorHAnsi" w:cstheme="minorBidi"/>
            <w:noProof/>
            <w:color w:val="auto"/>
            <w:sz w:val="22"/>
            <w:lang w:eastAsia="es-CL" w:bidi="ar-SA"/>
          </w:rPr>
          <w:tab/>
        </w:r>
        <w:r w:rsidRPr="0019517C">
          <w:rPr>
            <w:rStyle w:val="Hipervnculo"/>
            <w:noProof/>
          </w:rPr>
          <w:t>Estimación de Tráfico asociado para una UMA</w:t>
        </w:r>
        <w:r>
          <w:rPr>
            <w:noProof/>
          </w:rPr>
          <w:tab/>
        </w:r>
        <w:r>
          <w:rPr>
            <w:noProof/>
          </w:rPr>
          <w:fldChar w:fldCharType="begin"/>
        </w:r>
        <w:r>
          <w:rPr>
            <w:noProof/>
          </w:rPr>
          <w:instrText xml:space="preserve"> PAGEREF _Toc470016893 \h </w:instrText>
        </w:r>
        <w:r>
          <w:rPr>
            <w:noProof/>
          </w:rPr>
        </w:r>
        <w:r>
          <w:rPr>
            <w:noProof/>
          </w:rPr>
          <w:fldChar w:fldCharType="separate"/>
        </w:r>
        <w:r>
          <w:rPr>
            <w:noProof/>
          </w:rPr>
          <w:t>70</w:t>
        </w:r>
        <w:r>
          <w:rPr>
            <w:noProof/>
          </w:rPr>
          <w:fldChar w:fldCharType="end"/>
        </w:r>
        <w:r>
          <w:rPr>
            <w:noProof/>
          </w:rPr>
          <w:fldChar w:fldCharType="end"/>
        </w:r>
      </w:ins>
    </w:p>
    <w:p w:rsidR="00C66CF8" w:rsidRDefault="00C66CF8" w:rsidP="00C66CF8">
      <w:pPr>
        <w:pStyle w:val="TDC4"/>
        <w:tabs>
          <w:tab w:val="left" w:pos="880"/>
          <w:tab w:val="right" w:leader="dot" w:pos="8828"/>
        </w:tabs>
        <w:rPr>
          <w:ins w:id="8087" w:author="RAFAEL SOTOMAYOR" w:date="2016-12-20T17:07:00Z"/>
          <w:rFonts w:asciiTheme="minorHAnsi" w:hAnsiTheme="minorHAnsi" w:cstheme="minorBidi"/>
          <w:noProof/>
          <w:color w:val="auto"/>
          <w:sz w:val="22"/>
          <w:lang w:eastAsia="es-CL" w:bidi="ar-SA"/>
        </w:rPr>
      </w:pPr>
      <w:ins w:id="8088" w:author="RAFAEL SOTOMAYOR" w:date="2016-12-20T17:07:00Z">
        <w:r>
          <w:fldChar w:fldCharType="begin"/>
        </w:r>
        <w:r>
          <w:instrText xml:space="preserve"> HYPERLINK \l "_Toc470016894" </w:instrText>
        </w:r>
        <w:r>
          <w:fldChar w:fldCharType="separate"/>
        </w:r>
        <w:r w:rsidRPr="0019517C">
          <w:rPr>
            <w:rStyle w:val="Hipervnculo"/>
            <w:noProof/>
          </w:rPr>
          <w:t>1.2.3.1</w:t>
        </w:r>
        <w:r>
          <w:rPr>
            <w:rFonts w:asciiTheme="minorHAnsi" w:hAnsiTheme="minorHAnsi" w:cstheme="minorBidi"/>
            <w:noProof/>
            <w:color w:val="auto"/>
            <w:sz w:val="22"/>
            <w:lang w:eastAsia="es-CL" w:bidi="ar-SA"/>
          </w:rPr>
          <w:tab/>
        </w:r>
        <w:r w:rsidRPr="0019517C">
          <w:rPr>
            <w:rStyle w:val="Hipervnculo"/>
            <w:noProof/>
          </w:rPr>
          <w:t>Cobertura de Internet Móvil Existente en el país.</w:t>
        </w:r>
        <w:r>
          <w:rPr>
            <w:noProof/>
          </w:rPr>
          <w:tab/>
        </w:r>
        <w:r>
          <w:rPr>
            <w:noProof/>
          </w:rPr>
          <w:fldChar w:fldCharType="begin"/>
        </w:r>
        <w:r>
          <w:rPr>
            <w:noProof/>
          </w:rPr>
          <w:instrText xml:space="preserve"> PAGEREF _Toc470016894 \h </w:instrText>
        </w:r>
        <w:r>
          <w:rPr>
            <w:noProof/>
          </w:rPr>
        </w:r>
        <w:r>
          <w:rPr>
            <w:noProof/>
          </w:rPr>
          <w:fldChar w:fldCharType="separate"/>
        </w:r>
        <w:r>
          <w:rPr>
            <w:noProof/>
          </w:rPr>
          <w:t>73</w:t>
        </w:r>
        <w:r>
          <w:rPr>
            <w:noProof/>
          </w:rPr>
          <w:fldChar w:fldCharType="end"/>
        </w:r>
        <w:r>
          <w:rPr>
            <w:noProof/>
          </w:rPr>
          <w:fldChar w:fldCharType="end"/>
        </w:r>
      </w:ins>
    </w:p>
    <w:p w:rsidR="00C66CF8" w:rsidRDefault="00C66CF8" w:rsidP="00C66CF8">
      <w:pPr>
        <w:pStyle w:val="TDC3"/>
        <w:tabs>
          <w:tab w:val="left" w:pos="880"/>
          <w:tab w:val="right" w:leader="dot" w:pos="8828"/>
        </w:tabs>
        <w:rPr>
          <w:ins w:id="8089" w:author="RAFAEL SOTOMAYOR" w:date="2016-12-20T17:07:00Z"/>
          <w:rFonts w:asciiTheme="minorHAnsi" w:hAnsiTheme="minorHAnsi" w:cstheme="minorBidi"/>
          <w:noProof/>
          <w:color w:val="auto"/>
          <w:sz w:val="22"/>
          <w:lang w:eastAsia="es-CL" w:bidi="ar-SA"/>
        </w:rPr>
      </w:pPr>
      <w:ins w:id="8090" w:author="RAFAEL SOTOMAYOR" w:date="2016-12-20T17:07:00Z">
        <w:r>
          <w:fldChar w:fldCharType="begin"/>
        </w:r>
        <w:r>
          <w:instrText xml:space="preserve"> HYPERLINK \l "_Toc470016895" </w:instrText>
        </w:r>
        <w:r>
          <w:fldChar w:fldCharType="separate"/>
        </w:r>
        <w:r w:rsidRPr="0019517C">
          <w:rPr>
            <w:rStyle w:val="Hipervnculo"/>
            <w:noProof/>
          </w:rPr>
          <w:t>1.2.4</w:t>
        </w:r>
        <w:r>
          <w:rPr>
            <w:rFonts w:asciiTheme="minorHAnsi" w:hAnsiTheme="minorHAnsi" w:cstheme="minorBidi"/>
            <w:noProof/>
            <w:color w:val="auto"/>
            <w:sz w:val="22"/>
            <w:lang w:eastAsia="es-CL" w:bidi="ar-SA"/>
          </w:rPr>
          <w:tab/>
        </w:r>
        <w:r w:rsidRPr="0019517C">
          <w:rPr>
            <w:rStyle w:val="Hipervnculo"/>
            <w:noProof/>
          </w:rPr>
          <w:t>Estaciones Base</w:t>
        </w:r>
        <w:r>
          <w:rPr>
            <w:noProof/>
          </w:rPr>
          <w:tab/>
        </w:r>
        <w:r>
          <w:rPr>
            <w:noProof/>
          </w:rPr>
          <w:fldChar w:fldCharType="begin"/>
        </w:r>
        <w:r>
          <w:rPr>
            <w:noProof/>
          </w:rPr>
          <w:instrText xml:space="preserve"> PAGEREF _Toc470016895 \h </w:instrText>
        </w:r>
        <w:r>
          <w:rPr>
            <w:noProof/>
          </w:rPr>
        </w:r>
        <w:r>
          <w:rPr>
            <w:noProof/>
          </w:rPr>
          <w:fldChar w:fldCharType="separate"/>
        </w:r>
        <w:r>
          <w:rPr>
            <w:noProof/>
          </w:rPr>
          <w:t>73</w:t>
        </w:r>
        <w:r>
          <w:rPr>
            <w:noProof/>
          </w:rPr>
          <w:fldChar w:fldCharType="end"/>
        </w:r>
        <w:r>
          <w:rPr>
            <w:noProof/>
          </w:rPr>
          <w:fldChar w:fldCharType="end"/>
        </w:r>
      </w:ins>
    </w:p>
    <w:p w:rsidR="00C66CF8" w:rsidRDefault="00C66CF8" w:rsidP="00C66CF8">
      <w:pPr>
        <w:pStyle w:val="TDC3"/>
        <w:tabs>
          <w:tab w:val="left" w:pos="880"/>
          <w:tab w:val="right" w:leader="dot" w:pos="8828"/>
        </w:tabs>
        <w:rPr>
          <w:ins w:id="8091" w:author="RAFAEL SOTOMAYOR" w:date="2016-12-20T17:07:00Z"/>
          <w:rFonts w:asciiTheme="minorHAnsi" w:hAnsiTheme="minorHAnsi" w:cstheme="minorBidi"/>
          <w:noProof/>
          <w:color w:val="auto"/>
          <w:sz w:val="22"/>
          <w:lang w:eastAsia="es-CL" w:bidi="ar-SA"/>
        </w:rPr>
      </w:pPr>
      <w:ins w:id="8092" w:author="RAFAEL SOTOMAYOR" w:date="2016-12-20T17:07:00Z">
        <w:r>
          <w:fldChar w:fldCharType="begin"/>
        </w:r>
        <w:r>
          <w:instrText xml:space="preserve"> HYPERLINK \l "_Toc470016896" </w:instrText>
        </w:r>
        <w:r>
          <w:fldChar w:fldCharType="separate"/>
        </w:r>
        <w:r w:rsidRPr="0019517C">
          <w:rPr>
            <w:rStyle w:val="Hipervnculo"/>
            <w:noProof/>
          </w:rPr>
          <w:t>1.2.5</w:t>
        </w:r>
        <w:r>
          <w:rPr>
            <w:rFonts w:asciiTheme="minorHAnsi" w:hAnsiTheme="minorHAnsi" w:cstheme="minorBidi"/>
            <w:noProof/>
            <w:color w:val="auto"/>
            <w:sz w:val="22"/>
            <w:lang w:eastAsia="es-CL" w:bidi="ar-SA"/>
          </w:rPr>
          <w:tab/>
        </w:r>
        <w:r w:rsidRPr="0019517C">
          <w:rPr>
            <w:rStyle w:val="Hipervnculo"/>
            <w:noProof/>
          </w:rPr>
          <w:t>Cobertura</w:t>
        </w:r>
        <w:r>
          <w:rPr>
            <w:noProof/>
          </w:rPr>
          <w:tab/>
        </w:r>
        <w:r>
          <w:rPr>
            <w:noProof/>
          </w:rPr>
          <w:fldChar w:fldCharType="begin"/>
        </w:r>
        <w:r>
          <w:rPr>
            <w:noProof/>
          </w:rPr>
          <w:instrText xml:space="preserve"> PAGEREF _Toc470016896 \h </w:instrText>
        </w:r>
        <w:r>
          <w:rPr>
            <w:noProof/>
          </w:rPr>
        </w:r>
        <w:r>
          <w:rPr>
            <w:noProof/>
          </w:rPr>
          <w:fldChar w:fldCharType="separate"/>
        </w:r>
        <w:r>
          <w:rPr>
            <w:noProof/>
          </w:rPr>
          <w:t>76</w:t>
        </w:r>
        <w:r>
          <w:rPr>
            <w:noProof/>
          </w:rPr>
          <w:fldChar w:fldCharType="end"/>
        </w:r>
        <w:r>
          <w:rPr>
            <w:noProof/>
          </w:rPr>
          <w:fldChar w:fldCharType="end"/>
        </w:r>
      </w:ins>
    </w:p>
    <w:p w:rsidR="00C66CF8" w:rsidRDefault="00C66CF8" w:rsidP="00C66CF8">
      <w:pPr>
        <w:pStyle w:val="TDC3"/>
        <w:tabs>
          <w:tab w:val="left" w:pos="880"/>
          <w:tab w:val="right" w:leader="dot" w:pos="8828"/>
        </w:tabs>
        <w:rPr>
          <w:ins w:id="8093" w:author="RAFAEL SOTOMAYOR" w:date="2016-12-20T17:07:00Z"/>
          <w:rFonts w:asciiTheme="minorHAnsi" w:hAnsiTheme="minorHAnsi" w:cstheme="minorBidi"/>
          <w:noProof/>
          <w:color w:val="auto"/>
          <w:sz w:val="22"/>
          <w:lang w:eastAsia="es-CL" w:bidi="ar-SA"/>
        </w:rPr>
      </w:pPr>
      <w:ins w:id="8094" w:author="RAFAEL SOTOMAYOR" w:date="2016-12-20T17:07:00Z">
        <w:r>
          <w:fldChar w:fldCharType="begin"/>
        </w:r>
        <w:r>
          <w:instrText xml:space="preserve"> HYPERLINK \l "_Toc470016897" </w:instrText>
        </w:r>
        <w:r>
          <w:fldChar w:fldCharType="separate"/>
        </w:r>
        <w:r w:rsidRPr="0019517C">
          <w:rPr>
            <w:rStyle w:val="Hipervnculo"/>
            <w:noProof/>
          </w:rPr>
          <w:t>1.2.6</w:t>
        </w:r>
        <w:r>
          <w:rPr>
            <w:rFonts w:asciiTheme="minorHAnsi" w:hAnsiTheme="minorHAnsi" w:cstheme="minorBidi"/>
            <w:noProof/>
            <w:color w:val="auto"/>
            <w:sz w:val="22"/>
            <w:lang w:eastAsia="es-CL" w:bidi="ar-SA"/>
          </w:rPr>
          <w:tab/>
        </w:r>
        <w:r w:rsidRPr="0019517C">
          <w:rPr>
            <w:rStyle w:val="Hipervnculo"/>
            <w:noProof/>
          </w:rPr>
          <w:t>Metodología basada en Estaciones Base</w:t>
        </w:r>
        <w:r>
          <w:rPr>
            <w:noProof/>
          </w:rPr>
          <w:tab/>
        </w:r>
        <w:r>
          <w:rPr>
            <w:noProof/>
          </w:rPr>
          <w:fldChar w:fldCharType="begin"/>
        </w:r>
        <w:r>
          <w:rPr>
            <w:noProof/>
          </w:rPr>
          <w:instrText xml:space="preserve"> PAGEREF _Toc470016897 \h </w:instrText>
        </w:r>
        <w:r>
          <w:rPr>
            <w:noProof/>
          </w:rPr>
        </w:r>
        <w:r>
          <w:rPr>
            <w:noProof/>
          </w:rPr>
          <w:fldChar w:fldCharType="separate"/>
        </w:r>
        <w:r>
          <w:rPr>
            <w:noProof/>
          </w:rPr>
          <w:t>77</w:t>
        </w:r>
        <w:r>
          <w:rPr>
            <w:noProof/>
          </w:rPr>
          <w:fldChar w:fldCharType="end"/>
        </w:r>
        <w:r>
          <w:rPr>
            <w:noProof/>
          </w:rPr>
          <w:fldChar w:fldCharType="end"/>
        </w:r>
      </w:ins>
    </w:p>
    <w:p w:rsidR="00C66CF8" w:rsidRDefault="00C66CF8" w:rsidP="00C66CF8">
      <w:pPr>
        <w:pStyle w:val="TDC4"/>
        <w:tabs>
          <w:tab w:val="left" w:pos="880"/>
          <w:tab w:val="right" w:leader="dot" w:pos="8828"/>
        </w:tabs>
        <w:rPr>
          <w:ins w:id="8095" w:author="RAFAEL SOTOMAYOR" w:date="2016-12-20T17:07:00Z"/>
          <w:rFonts w:asciiTheme="minorHAnsi" w:hAnsiTheme="minorHAnsi" w:cstheme="minorBidi"/>
          <w:noProof/>
          <w:color w:val="auto"/>
          <w:sz w:val="22"/>
          <w:lang w:eastAsia="es-CL" w:bidi="ar-SA"/>
        </w:rPr>
      </w:pPr>
      <w:ins w:id="8096" w:author="RAFAEL SOTOMAYOR" w:date="2016-12-20T17:07:00Z">
        <w:r>
          <w:lastRenderedPageBreak/>
          <w:fldChar w:fldCharType="begin"/>
        </w:r>
        <w:r>
          <w:instrText xml:space="preserve"> HYPERLINK \l "_Toc470016898" </w:instrText>
        </w:r>
        <w:r>
          <w:fldChar w:fldCharType="separate"/>
        </w:r>
        <w:r w:rsidRPr="0019517C">
          <w:rPr>
            <w:rStyle w:val="Hipervnculo"/>
            <w:noProof/>
          </w:rPr>
          <w:t>1.2.6.1</w:t>
        </w:r>
        <w:r>
          <w:rPr>
            <w:rFonts w:asciiTheme="minorHAnsi" w:hAnsiTheme="minorHAnsi" w:cstheme="minorBidi"/>
            <w:noProof/>
            <w:color w:val="auto"/>
            <w:sz w:val="22"/>
            <w:lang w:eastAsia="es-CL" w:bidi="ar-SA"/>
          </w:rPr>
          <w:tab/>
        </w:r>
        <w:r w:rsidRPr="0019517C">
          <w:rPr>
            <w:rStyle w:val="Hipervnculo"/>
            <w:noProof/>
          </w:rPr>
          <w:t>Metodología basada en cobertura</w:t>
        </w:r>
        <w:r>
          <w:rPr>
            <w:noProof/>
          </w:rPr>
          <w:tab/>
        </w:r>
        <w:r>
          <w:rPr>
            <w:noProof/>
          </w:rPr>
          <w:fldChar w:fldCharType="begin"/>
        </w:r>
        <w:r>
          <w:rPr>
            <w:noProof/>
          </w:rPr>
          <w:instrText xml:space="preserve"> PAGEREF _Toc470016898 \h </w:instrText>
        </w:r>
        <w:r>
          <w:rPr>
            <w:noProof/>
          </w:rPr>
        </w:r>
        <w:r>
          <w:rPr>
            <w:noProof/>
          </w:rPr>
          <w:fldChar w:fldCharType="separate"/>
        </w:r>
        <w:r>
          <w:rPr>
            <w:noProof/>
          </w:rPr>
          <w:t>78</w:t>
        </w:r>
        <w:r>
          <w:rPr>
            <w:noProof/>
          </w:rPr>
          <w:fldChar w:fldCharType="end"/>
        </w:r>
        <w:r>
          <w:rPr>
            <w:noProof/>
          </w:rPr>
          <w:fldChar w:fldCharType="end"/>
        </w:r>
      </w:ins>
    </w:p>
    <w:p w:rsidR="00C66CF8" w:rsidRDefault="00C66CF8" w:rsidP="00C66CF8">
      <w:pPr>
        <w:pStyle w:val="TDC3"/>
        <w:tabs>
          <w:tab w:val="left" w:pos="880"/>
          <w:tab w:val="right" w:leader="dot" w:pos="8828"/>
        </w:tabs>
        <w:rPr>
          <w:ins w:id="8097" w:author="RAFAEL SOTOMAYOR" w:date="2016-12-20T17:07:00Z"/>
          <w:rFonts w:asciiTheme="minorHAnsi" w:hAnsiTheme="minorHAnsi" w:cstheme="minorBidi"/>
          <w:noProof/>
          <w:color w:val="auto"/>
          <w:sz w:val="22"/>
          <w:lang w:eastAsia="es-CL" w:bidi="ar-SA"/>
        </w:rPr>
      </w:pPr>
      <w:ins w:id="8098" w:author="RAFAEL SOTOMAYOR" w:date="2016-12-20T17:07:00Z">
        <w:r>
          <w:fldChar w:fldCharType="begin"/>
        </w:r>
        <w:r>
          <w:instrText xml:space="preserve"> HYPERLINK \l "_Toc470016899" </w:instrText>
        </w:r>
        <w:r>
          <w:fldChar w:fldCharType="separate"/>
        </w:r>
        <w:r w:rsidRPr="0019517C">
          <w:rPr>
            <w:rStyle w:val="Hipervnculo"/>
            <w:noProof/>
          </w:rPr>
          <w:t>1.2.7</w:t>
        </w:r>
        <w:r>
          <w:rPr>
            <w:rFonts w:asciiTheme="minorHAnsi" w:hAnsiTheme="minorHAnsi" w:cstheme="minorBidi"/>
            <w:noProof/>
            <w:color w:val="auto"/>
            <w:sz w:val="22"/>
            <w:lang w:eastAsia="es-CL" w:bidi="ar-SA"/>
          </w:rPr>
          <w:tab/>
        </w:r>
        <w:r w:rsidRPr="0019517C">
          <w:rPr>
            <w:rStyle w:val="Hipervnculo"/>
            <w:noProof/>
          </w:rPr>
          <w:t>Extrapolación hacia otros cluster agrícolas.</w:t>
        </w:r>
        <w:r>
          <w:rPr>
            <w:noProof/>
          </w:rPr>
          <w:tab/>
        </w:r>
        <w:r>
          <w:rPr>
            <w:noProof/>
          </w:rPr>
          <w:fldChar w:fldCharType="begin"/>
        </w:r>
        <w:r>
          <w:rPr>
            <w:noProof/>
          </w:rPr>
          <w:instrText xml:space="preserve"> PAGEREF _Toc470016899 \h </w:instrText>
        </w:r>
        <w:r>
          <w:rPr>
            <w:noProof/>
          </w:rPr>
        </w:r>
        <w:r>
          <w:rPr>
            <w:noProof/>
          </w:rPr>
          <w:fldChar w:fldCharType="separate"/>
        </w:r>
        <w:r>
          <w:rPr>
            <w:noProof/>
          </w:rPr>
          <w:t>80</w:t>
        </w:r>
        <w:r>
          <w:rPr>
            <w:noProof/>
          </w:rPr>
          <w:fldChar w:fldCharType="end"/>
        </w:r>
        <w:r>
          <w:rPr>
            <w:noProof/>
          </w:rPr>
          <w:fldChar w:fldCharType="end"/>
        </w:r>
      </w:ins>
    </w:p>
    <w:p w:rsidR="00C66CF8" w:rsidRDefault="00C66CF8" w:rsidP="00C66CF8">
      <w:pPr>
        <w:pStyle w:val="TDC3"/>
        <w:tabs>
          <w:tab w:val="left" w:pos="880"/>
          <w:tab w:val="right" w:leader="dot" w:pos="8828"/>
        </w:tabs>
        <w:rPr>
          <w:ins w:id="8099" w:author="RAFAEL SOTOMAYOR" w:date="2016-12-20T17:07:00Z"/>
          <w:rFonts w:asciiTheme="minorHAnsi" w:hAnsiTheme="minorHAnsi" w:cstheme="minorBidi"/>
          <w:noProof/>
          <w:color w:val="auto"/>
          <w:sz w:val="22"/>
          <w:lang w:eastAsia="es-CL" w:bidi="ar-SA"/>
        </w:rPr>
      </w:pPr>
      <w:ins w:id="8100" w:author="RAFAEL SOTOMAYOR" w:date="2016-12-20T17:07:00Z">
        <w:r>
          <w:fldChar w:fldCharType="begin"/>
        </w:r>
        <w:r>
          <w:instrText xml:space="preserve"> HYPERLINK \l "_Toc470016900" </w:instrText>
        </w:r>
        <w:r>
          <w:fldChar w:fldCharType="separate"/>
        </w:r>
        <w:r w:rsidRPr="0019517C">
          <w:rPr>
            <w:rStyle w:val="Hipervnculo"/>
            <w:noProof/>
          </w:rPr>
          <w:t>1.2.8</w:t>
        </w:r>
        <w:r>
          <w:rPr>
            <w:rFonts w:asciiTheme="minorHAnsi" w:hAnsiTheme="minorHAnsi" w:cstheme="minorBidi"/>
            <w:noProof/>
            <w:color w:val="auto"/>
            <w:sz w:val="22"/>
            <w:lang w:eastAsia="es-CL" w:bidi="ar-SA"/>
          </w:rPr>
          <w:tab/>
        </w:r>
        <w:r w:rsidRPr="0019517C">
          <w:rPr>
            <w:rStyle w:val="Hipervnculo"/>
            <w:noProof/>
          </w:rPr>
          <w:t>Herramienta GIS</w:t>
        </w:r>
        <w:r>
          <w:rPr>
            <w:noProof/>
          </w:rPr>
          <w:tab/>
        </w:r>
        <w:r>
          <w:rPr>
            <w:noProof/>
          </w:rPr>
          <w:fldChar w:fldCharType="begin"/>
        </w:r>
        <w:r>
          <w:rPr>
            <w:noProof/>
          </w:rPr>
          <w:instrText xml:space="preserve"> PAGEREF _Toc470016900 \h </w:instrText>
        </w:r>
        <w:r>
          <w:rPr>
            <w:noProof/>
          </w:rPr>
        </w:r>
        <w:r>
          <w:rPr>
            <w:noProof/>
          </w:rPr>
          <w:fldChar w:fldCharType="separate"/>
        </w:r>
        <w:r>
          <w:rPr>
            <w:noProof/>
          </w:rPr>
          <w:t>81</w:t>
        </w:r>
        <w:r>
          <w:rPr>
            <w:noProof/>
          </w:rPr>
          <w:fldChar w:fldCharType="end"/>
        </w:r>
        <w:r>
          <w:rPr>
            <w:noProof/>
          </w:rPr>
          <w:fldChar w:fldCharType="end"/>
        </w:r>
      </w:ins>
    </w:p>
    <w:p w:rsidR="00C66CF8" w:rsidRDefault="00C66CF8" w:rsidP="00C66CF8">
      <w:pPr>
        <w:pStyle w:val="TDC3"/>
        <w:tabs>
          <w:tab w:val="left" w:pos="880"/>
          <w:tab w:val="right" w:leader="dot" w:pos="8828"/>
        </w:tabs>
        <w:rPr>
          <w:ins w:id="8101" w:author="RAFAEL SOTOMAYOR" w:date="2016-12-20T17:07:00Z"/>
          <w:rFonts w:asciiTheme="minorHAnsi" w:hAnsiTheme="minorHAnsi" w:cstheme="minorBidi"/>
          <w:noProof/>
          <w:color w:val="auto"/>
          <w:sz w:val="22"/>
          <w:lang w:eastAsia="es-CL" w:bidi="ar-SA"/>
        </w:rPr>
      </w:pPr>
      <w:ins w:id="8102" w:author="RAFAEL SOTOMAYOR" w:date="2016-12-20T17:07:00Z">
        <w:r>
          <w:fldChar w:fldCharType="begin"/>
        </w:r>
        <w:r>
          <w:instrText xml:space="preserve"> HYPERLINK \l "_Toc470016901" </w:instrText>
        </w:r>
        <w:r>
          <w:fldChar w:fldCharType="separate"/>
        </w:r>
        <w:r w:rsidRPr="0019517C">
          <w:rPr>
            <w:rStyle w:val="Hipervnculo"/>
            <w:noProof/>
          </w:rPr>
          <w:t>1.2.9</w:t>
        </w:r>
        <w:r>
          <w:rPr>
            <w:rFonts w:asciiTheme="minorHAnsi" w:hAnsiTheme="minorHAnsi" w:cstheme="minorBidi"/>
            <w:noProof/>
            <w:color w:val="auto"/>
            <w:sz w:val="22"/>
            <w:lang w:eastAsia="es-CL" w:bidi="ar-SA"/>
          </w:rPr>
          <w:tab/>
        </w:r>
        <w:r w:rsidRPr="0019517C">
          <w:rPr>
            <w:rStyle w:val="Hipervnculo"/>
            <w:noProof/>
          </w:rPr>
          <w:t>Entregables GIS</w:t>
        </w:r>
        <w:r>
          <w:rPr>
            <w:noProof/>
          </w:rPr>
          <w:tab/>
        </w:r>
        <w:r>
          <w:rPr>
            <w:noProof/>
          </w:rPr>
          <w:fldChar w:fldCharType="begin"/>
        </w:r>
        <w:r>
          <w:rPr>
            <w:noProof/>
          </w:rPr>
          <w:instrText xml:space="preserve"> PAGEREF _Toc470016901 \h </w:instrText>
        </w:r>
        <w:r>
          <w:rPr>
            <w:noProof/>
          </w:rPr>
        </w:r>
        <w:r>
          <w:rPr>
            <w:noProof/>
          </w:rPr>
          <w:fldChar w:fldCharType="separate"/>
        </w:r>
        <w:r>
          <w:rPr>
            <w:noProof/>
          </w:rPr>
          <w:t>81</w:t>
        </w:r>
        <w:r>
          <w:rPr>
            <w:noProof/>
          </w:rPr>
          <w:fldChar w:fldCharType="end"/>
        </w:r>
        <w:r>
          <w:rPr>
            <w:noProof/>
          </w:rPr>
          <w:fldChar w:fldCharType="end"/>
        </w:r>
      </w:ins>
    </w:p>
    <w:p w:rsidR="00C66CF8" w:rsidRDefault="00C66CF8" w:rsidP="00C66CF8">
      <w:pPr>
        <w:pStyle w:val="TDC1"/>
        <w:tabs>
          <w:tab w:val="left" w:pos="880"/>
          <w:tab w:val="right" w:leader="dot" w:pos="8828"/>
        </w:tabs>
        <w:rPr>
          <w:ins w:id="8103" w:author="RAFAEL SOTOMAYOR" w:date="2016-12-20T17:07:00Z"/>
          <w:rFonts w:asciiTheme="minorHAnsi" w:hAnsiTheme="minorHAnsi" w:cstheme="minorBidi"/>
          <w:noProof/>
          <w:color w:val="auto"/>
          <w:lang w:eastAsia="es-CL" w:bidi="ar-SA"/>
        </w:rPr>
      </w:pPr>
      <w:ins w:id="8104" w:author="RAFAEL SOTOMAYOR" w:date="2016-12-20T17:07:00Z">
        <w:r>
          <w:fldChar w:fldCharType="begin"/>
        </w:r>
        <w:r>
          <w:instrText xml:space="preserve"> HYPERLINK \l "_Toc470016902" </w:instrText>
        </w:r>
        <w:r>
          <w:fldChar w:fldCharType="separate"/>
        </w:r>
        <w:r w:rsidRPr="0019517C">
          <w:rPr>
            <w:rStyle w:val="Hipervnculo"/>
            <w:noProof/>
          </w:rPr>
          <w:t>2</w:t>
        </w:r>
        <w:r>
          <w:rPr>
            <w:rFonts w:asciiTheme="minorHAnsi" w:hAnsiTheme="minorHAnsi" w:cstheme="minorBidi"/>
            <w:noProof/>
            <w:color w:val="auto"/>
            <w:lang w:eastAsia="es-CL" w:bidi="ar-SA"/>
          </w:rPr>
          <w:tab/>
        </w:r>
        <w:r w:rsidRPr="0019517C">
          <w:rPr>
            <w:rStyle w:val="Hipervnculo"/>
            <w:noProof/>
          </w:rPr>
          <w:t>Etapa II: Estimación de demanda prospectiva de consumo de datos a 5, 10 y 20 años.</w:t>
        </w:r>
        <w:r>
          <w:rPr>
            <w:noProof/>
          </w:rPr>
          <w:tab/>
        </w:r>
        <w:r>
          <w:rPr>
            <w:noProof/>
          </w:rPr>
          <w:fldChar w:fldCharType="begin"/>
        </w:r>
        <w:r>
          <w:rPr>
            <w:noProof/>
          </w:rPr>
          <w:instrText xml:space="preserve"> PAGEREF _Toc470016902 \h </w:instrText>
        </w:r>
        <w:r>
          <w:rPr>
            <w:noProof/>
          </w:rPr>
        </w:r>
        <w:r>
          <w:rPr>
            <w:noProof/>
          </w:rPr>
          <w:fldChar w:fldCharType="separate"/>
        </w:r>
        <w:r>
          <w:rPr>
            <w:noProof/>
          </w:rPr>
          <w:t>82</w:t>
        </w:r>
        <w:r>
          <w:rPr>
            <w:noProof/>
          </w:rPr>
          <w:fldChar w:fldCharType="end"/>
        </w:r>
        <w:r>
          <w:rPr>
            <w:noProof/>
          </w:rPr>
          <w:fldChar w:fldCharType="end"/>
        </w:r>
      </w:ins>
    </w:p>
    <w:p w:rsidR="00C66CF8" w:rsidRDefault="00C66CF8" w:rsidP="00C66CF8">
      <w:pPr>
        <w:pStyle w:val="TDC2"/>
        <w:tabs>
          <w:tab w:val="left" w:pos="880"/>
          <w:tab w:val="right" w:leader="dot" w:pos="8828"/>
        </w:tabs>
        <w:rPr>
          <w:ins w:id="8105" w:author="RAFAEL SOTOMAYOR" w:date="2016-12-20T17:07:00Z"/>
          <w:rFonts w:asciiTheme="minorHAnsi" w:hAnsiTheme="minorHAnsi" w:cstheme="minorBidi"/>
          <w:noProof/>
          <w:color w:val="auto"/>
          <w:lang w:eastAsia="es-CL" w:bidi="ar-SA"/>
        </w:rPr>
      </w:pPr>
      <w:ins w:id="8106" w:author="RAFAEL SOTOMAYOR" w:date="2016-12-20T17:07:00Z">
        <w:r>
          <w:fldChar w:fldCharType="begin"/>
        </w:r>
        <w:r>
          <w:instrText xml:space="preserve"> HYPERLINK \l "_Toc470016903" </w:instrText>
        </w:r>
        <w:r>
          <w:fldChar w:fldCharType="separate"/>
        </w:r>
        <w:r w:rsidRPr="0019517C">
          <w:rPr>
            <w:rStyle w:val="Hipervnculo"/>
            <w:noProof/>
          </w:rPr>
          <w:t>2.1</w:t>
        </w:r>
        <w:r>
          <w:rPr>
            <w:rFonts w:asciiTheme="minorHAnsi" w:hAnsiTheme="minorHAnsi" w:cstheme="minorBidi"/>
            <w:noProof/>
            <w:color w:val="auto"/>
            <w:lang w:eastAsia="es-CL" w:bidi="ar-SA"/>
          </w:rPr>
          <w:tab/>
        </w:r>
        <w:r w:rsidRPr="0019517C">
          <w:rPr>
            <w:rStyle w:val="Hipervnculo"/>
            <w:noProof/>
          </w:rPr>
          <w:t>Análisis de los escenarios probables a 5, 10 y 20 años del área de fruticultura.</w:t>
        </w:r>
        <w:r>
          <w:rPr>
            <w:noProof/>
          </w:rPr>
          <w:tab/>
        </w:r>
        <w:r>
          <w:rPr>
            <w:noProof/>
          </w:rPr>
          <w:fldChar w:fldCharType="begin"/>
        </w:r>
        <w:r>
          <w:rPr>
            <w:noProof/>
          </w:rPr>
          <w:instrText xml:space="preserve"> PAGEREF _Toc470016903 \h </w:instrText>
        </w:r>
        <w:r>
          <w:rPr>
            <w:noProof/>
          </w:rPr>
        </w:r>
        <w:r>
          <w:rPr>
            <w:noProof/>
          </w:rPr>
          <w:fldChar w:fldCharType="separate"/>
        </w:r>
        <w:r>
          <w:rPr>
            <w:noProof/>
          </w:rPr>
          <w:t>82</w:t>
        </w:r>
        <w:r>
          <w:rPr>
            <w:noProof/>
          </w:rPr>
          <w:fldChar w:fldCharType="end"/>
        </w:r>
        <w:r>
          <w:rPr>
            <w:noProof/>
          </w:rPr>
          <w:fldChar w:fldCharType="end"/>
        </w:r>
      </w:ins>
    </w:p>
    <w:p w:rsidR="00C66CF8" w:rsidRDefault="00C66CF8" w:rsidP="00C66CF8">
      <w:pPr>
        <w:pStyle w:val="TDC3"/>
        <w:tabs>
          <w:tab w:val="left" w:pos="880"/>
          <w:tab w:val="right" w:leader="dot" w:pos="8828"/>
        </w:tabs>
        <w:rPr>
          <w:ins w:id="8107" w:author="RAFAEL SOTOMAYOR" w:date="2016-12-20T17:07:00Z"/>
          <w:rFonts w:asciiTheme="minorHAnsi" w:hAnsiTheme="minorHAnsi" w:cstheme="minorBidi"/>
          <w:noProof/>
          <w:color w:val="auto"/>
          <w:sz w:val="22"/>
          <w:lang w:eastAsia="es-CL" w:bidi="ar-SA"/>
        </w:rPr>
      </w:pPr>
      <w:ins w:id="8108" w:author="RAFAEL SOTOMAYOR" w:date="2016-12-20T17:07:00Z">
        <w:r>
          <w:fldChar w:fldCharType="begin"/>
        </w:r>
        <w:r>
          <w:instrText xml:space="preserve"> HYPERLINK \l "_Toc470016904" </w:instrText>
        </w:r>
        <w:r>
          <w:fldChar w:fldCharType="separate"/>
        </w:r>
        <w:r w:rsidRPr="0019517C">
          <w:rPr>
            <w:rStyle w:val="Hipervnculo"/>
            <w:noProof/>
          </w:rPr>
          <w:t>2.1.1</w:t>
        </w:r>
        <w:r>
          <w:rPr>
            <w:rFonts w:asciiTheme="minorHAnsi" w:hAnsiTheme="minorHAnsi" w:cstheme="minorBidi"/>
            <w:noProof/>
            <w:color w:val="auto"/>
            <w:sz w:val="22"/>
            <w:lang w:eastAsia="es-CL" w:bidi="ar-SA"/>
          </w:rPr>
          <w:tab/>
        </w:r>
        <w:r w:rsidRPr="0019517C">
          <w:rPr>
            <w:rStyle w:val="Hipervnculo"/>
            <w:noProof/>
          </w:rPr>
          <w:t>Factores que intervienen en el crecimiento</w:t>
        </w:r>
        <w:r>
          <w:rPr>
            <w:noProof/>
          </w:rPr>
          <w:tab/>
        </w:r>
        <w:r>
          <w:rPr>
            <w:noProof/>
          </w:rPr>
          <w:fldChar w:fldCharType="begin"/>
        </w:r>
        <w:r>
          <w:rPr>
            <w:noProof/>
          </w:rPr>
          <w:instrText xml:space="preserve"> PAGEREF _Toc470016904 \h </w:instrText>
        </w:r>
        <w:r>
          <w:rPr>
            <w:noProof/>
          </w:rPr>
        </w:r>
        <w:r>
          <w:rPr>
            <w:noProof/>
          </w:rPr>
          <w:fldChar w:fldCharType="separate"/>
        </w:r>
        <w:r>
          <w:rPr>
            <w:noProof/>
          </w:rPr>
          <w:t>82</w:t>
        </w:r>
        <w:r>
          <w:rPr>
            <w:noProof/>
          </w:rPr>
          <w:fldChar w:fldCharType="end"/>
        </w:r>
        <w:r>
          <w:rPr>
            <w:noProof/>
          </w:rPr>
          <w:fldChar w:fldCharType="end"/>
        </w:r>
      </w:ins>
    </w:p>
    <w:p w:rsidR="00C66CF8" w:rsidRDefault="00C66CF8" w:rsidP="00C66CF8">
      <w:pPr>
        <w:pStyle w:val="TDC3"/>
        <w:tabs>
          <w:tab w:val="left" w:pos="880"/>
          <w:tab w:val="right" w:leader="dot" w:pos="8828"/>
        </w:tabs>
        <w:rPr>
          <w:ins w:id="8109" w:author="RAFAEL SOTOMAYOR" w:date="2016-12-20T17:07:00Z"/>
          <w:rFonts w:asciiTheme="minorHAnsi" w:hAnsiTheme="minorHAnsi" w:cstheme="minorBidi"/>
          <w:noProof/>
          <w:color w:val="auto"/>
          <w:sz w:val="22"/>
          <w:lang w:eastAsia="es-CL" w:bidi="ar-SA"/>
        </w:rPr>
      </w:pPr>
      <w:ins w:id="8110" w:author="RAFAEL SOTOMAYOR" w:date="2016-12-20T17:07:00Z">
        <w:r>
          <w:fldChar w:fldCharType="begin"/>
        </w:r>
        <w:r>
          <w:instrText xml:space="preserve"> HYPERLINK \l "_Toc470016905" </w:instrText>
        </w:r>
        <w:r>
          <w:fldChar w:fldCharType="separate"/>
        </w:r>
        <w:r w:rsidRPr="0019517C">
          <w:rPr>
            <w:rStyle w:val="Hipervnculo"/>
            <w:noProof/>
          </w:rPr>
          <w:t>2.1.2</w:t>
        </w:r>
        <w:r>
          <w:rPr>
            <w:rFonts w:asciiTheme="minorHAnsi" w:hAnsiTheme="minorHAnsi" w:cstheme="minorBidi"/>
            <w:noProof/>
            <w:color w:val="auto"/>
            <w:sz w:val="22"/>
            <w:lang w:eastAsia="es-CL" w:bidi="ar-SA"/>
          </w:rPr>
          <w:tab/>
        </w:r>
        <w:r w:rsidRPr="0019517C">
          <w:rPr>
            <w:rStyle w:val="Hipervnculo"/>
            <w:noProof/>
          </w:rPr>
          <w:t>Oferta Tecnológica</w:t>
        </w:r>
        <w:r>
          <w:rPr>
            <w:noProof/>
          </w:rPr>
          <w:tab/>
        </w:r>
        <w:r>
          <w:rPr>
            <w:noProof/>
          </w:rPr>
          <w:fldChar w:fldCharType="begin"/>
        </w:r>
        <w:r>
          <w:rPr>
            <w:noProof/>
          </w:rPr>
          <w:instrText xml:space="preserve"> PAGEREF _Toc470016905 \h </w:instrText>
        </w:r>
        <w:r>
          <w:rPr>
            <w:noProof/>
          </w:rPr>
        </w:r>
        <w:r>
          <w:rPr>
            <w:noProof/>
          </w:rPr>
          <w:fldChar w:fldCharType="separate"/>
        </w:r>
        <w:r>
          <w:rPr>
            <w:noProof/>
          </w:rPr>
          <w:t>85</w:t>
        </w:r>
        <w:r>
          <w:rPr>
            <w:noProof/>
          </w:rPr>
          <w:fldChar w:fldCharType="end"/>
        </w:r>
        <w:r>
          <w:rPr>
            <w:noProof/>
          </w:rPr>
          <w:fldChar w:fldCharType="end"/>
        </w:r>
      </w:ins>
    </w:p>
    <w:p w:rsidR="00C66CF8" w:rsidRDefault="00C66CF8" w:rsidP="00C66CF8">
      <w:pPr>
        <w:pStyle w:val="TDC3"/>
        <w:tabs>
          <w:tab w:val="left" w:pos="880"/>
          <w:tab w:val="right" w:leader="dot" w:pos="8828"/>
        </w:tabs>
        <w:rPr>
          <w:ins w:id="8111" w:author="RAFAEL SOTOMAYOR" w:date="2016-12-20T17:07:00Z"/>
          <w:rFonts w:asciiTheme="minorHAnsi" w:hAnsiTheme="minorHAnsi" w:cstheme="minorBidi"/>
          <w:noProof/>
          <w:color w:val="auto"/>
          <w:sz w:val="22"/>
          <w:lang w:eastAsia="es-CL" w:bidi="ar-SA"/>
        </w:rPr>
      </w:pPr>
      <w:ins w:id="8112" w:author="RAFAEL SOTOMAYOR" w:date="2016-12-20T17:07:00Z">
        <w:r>
          <w:fldChar w:fldCharType="begin"/>
        </w:r>
        <w:r>
          <w:instrText xml:space="preserve"> HYPERLINK \l "_Toc470016906" </w:instrText>
        </w:r>
        <w:r>
          <w:fldChar w:fldCharType="separate"/>
        </w:r>
        <w:r w:rsidRPr="0019517C">
          <w:rPr>
            <w:rStyle w:val="Hipervnculo"/>
            <w:noProof/>
          </w:rPr>
          <w:t>2.1.3</w:t>
        </w:r>
        <w:r>
          <w:rPr>
            <w:rFonts w:asciiTheme="minorHAnsi" w:hAnsiTheme="minorHAnsi" w:cstheme="minorBidi"/>
            <w:noProof/>
            <w:color w:val="auto"/>
            <w:sz w:val="22"/>
            <w:lang w:eastAsia="es-CL" w:bidi="ar-SA"/>
          </w:rPr>
          <w:tab/>
        </w:r>
        <w:r w:rsidRPr="0019517C">
          <w:rPr>
            <w:rStyle w:val="Hipervnculo"/>
            <w:noProof/>
          </w:rPr>
          <w:t>Solución estándar para la agricultura de precisión</w:t>
        </w:r>
        <w:r>
          <w:rPr>
            <w:noProof/>
          </w:rPr>
          <w:tab/>
        </w:r>
        <w:r>
          <w:rPr>
            <w:noProof/>
          </w:rPr>
          <w:fldChar w:fldCharType="begin"/>
        </w:r>
        <w:r>
          <w:rPr>
            <w:noProof/>
          </w:rPr>
          <w:instrText xml:space="preserve"> PAGEREF _Toc470016906 \h </w:instrText>
        </w:r>
        <w:r>
          <w:rPr>
            <w:noProof/>
          </w:rPr>
        </w:r>
        <w:r>
          <w:rPr>
            <w:noProof/>
          </w:rPr>
          <w:fldChar w:fldCharType="separate"/>
        </w:r>
        <w:r>
          <w:rPr>
            <w:noProof/>
          </w:rPr>
          <w:t>87</w:t>
        </w:r>
        <w:r>
          <w:rPr>
            <w:noProof/>
          </w:rPr>
          <w:fldChar w:fldCharType="end"/>
        </w:r>
        <w:r>
          <w:rPr>
            <w:noProof/>
          </w:rPr>
          <w:fldChar w:fldCharType="end"/>
        </w:r>
      </w:ins>
    </w:p>
    <w:p w:rsidR="00C66CF8" w:rsidRDefault="00C66CF8" w:rsidP="00C66CF8">
      <w:pPr>
        <w:pStyle w:val="TDC2"/>
        <w:tabs>
          <w:tab w:val="left" w:pos="880"/>
          <w:tab w:val="right" w:leader="dot" w:pos="8828"/>
        </w:tabs>
        <w:rPr>
          <w:ins w:id="8113" w:author="RAFAEL SOTOMAYOR" w:date="2016-12-20T17:07:00Z"/>
          <w:rFonts w:asciiTheme="minorHAnsi" w:hAnsiTheme="minorHAnsi" w:cstheme="minorBidi"/>
          <w:noProof/>
          <w:color w:val="auto"/>
          <w:lang w:eastAsia="es-CL" w:bidi="ar-SA"/>
        </w:rPr>
      </w:pPr>
      <w:ins w:id="8114" w:author="RAFAEL SOTOMAYOR" w:date="2016-12-20T17:07:00Z">
        <w:r>
          <w:fldChar w:fldCharType="begin"/>
        </w:r>
        <w:r>
          <w:instrText xml:space="preserve"> HYPERLINK \l "_Toc470016907" </w:instrText>
        </w:r>
        <w:r>
          <w:fldChar w:fldCharType="separate"/>
        </w:r>
        <w:r w:rsidRPr="0019517C">
          <w:rPr>
            <w:rStyle w:val="Hipervnculo"/>
            <w:noProof/>
          </w:rPr>
          <w:t>2.2</w:t>
        </w:r>
        <w:r>
          <w:rPr>
            <w:rFonts w:asciiTheme="minorHAnsi" w:hAnsiTheme="minorHAnsi" w:cstheme="minorBidi"/>
            <w:noProof/>
            <w:color w:val="auto"/>
            <w:lang w:eastAsia="es-CL" w:bidi="ar-SA"/>
          </w:rPr>
          <w:tab/>
        </w:r>
        <w:r w:rsidRPr="0019517C">
          <w:rPr>
            <w:rStyle w:val="Hipervnculo"/>
            <w:noProof/>
          </w:rPr>
          <w:t>Modelo de Estimación de demanda prospectiva y extrapolación a utilizar</w:t>
        </w:r>
        <w:r>
          <w:rPr>
            <w:noProof/>
          </w:rPr>
          <w:tab/>
        </w:r>
        <w:r>
          <w:rPr>
            <w:noProof/>
          </w:rPr>
          <w:fldChar w:fldCharType="begin"/>
        </w:r>
        <w:r>
          <w:rPr>
            <w:noProof/>
          </w:rPr>
          <w:instrText xml:space="preserve"> PAGEREF _Toc470016907 \h </w:instrText>
        </w:r>
        <w:r>
          <w:rPr>
            <w:noProof/>
          </w:rPr>
        </w:r>
        <w:r>
          <w:rPr>
            <w:noProof/>
          </w:rPr>
          <w:fldChar w:fldCharType="separate"/>
        </w:r>
        <w:r>
          <w:rPr>
            <w:noProof/>
          </w:rPr>
          <w:t>88</w:t>
        </w:r>
        <w:r>
          <w:rPr>
            <w:noProof/>
          </w:rPr>
          <w:fldChar w:fldCharType="end"/>
        </w:r>
        <w:r>
          <w:rPr>
            <w:noProof/>
          </w:rPr>
          <w:fldChar w:fldCharType="end"/>
        </w:r>
      </w:ins>
    </w:p>
    <w:p w:rsidR="00C66CF8" w:rsidRDefault="00C66CF8" w:rsidP="00C66CF8">
      <w:pPr>
        <w:pStyle w:val="TDC2"/>
        <w:tabs>
          <w:tab w:val="left" w:pos="880"/>
          <w:tab w:val="right" w:leader="dot" w:pos="8828"/>
        </w:tabs>
        <w:rPr>
          <w:ins w:id="8115" w:author="RAFAEL SOTOMAYOR" w:date="2016-12-20T17:07:00Z"/>
          <w:rFonts w:asciiTheme="minorHAnsi" w:hAnsiTheme="minorHAnsi" w:cstheme="minorBidi"/>
          <w:noProof/>
          <w:color w:val="auto"/>
          <w:lang w:eastAsia="es-CL" w:bidi="ar-SA"/>
        </w:rPr>
      </w:pPr>
      <w:ins w:id="8116" w:author="RAFAEL SOTOMAYOR" w:date="2016-12-20T17:07:00Z">
        <w:r>
          <w:fldChar w:fldCharType="begin"/>
        </w:r>
        <w:r>
          <w:instrText xml:space="preserve"> HYPERLINK \l "_Toc470016908" </w:instrText>
        </w:r>
        <w:r>
          <w:fldChar w:fldCharType="separate"/>
        </w:r>
        <w:r w:rsidRPr="0019517C">
          <w:rPr>
            <w:rStyle w:val="Hipervnculo"/>
            <w:noProof/>
          </w:rPr>
          <w:t>2.3</w:t>
        </w:r>
        <w:r>
          <w:rPr>
            <w:rFonts w:asciiTheme="minorHAnsi" w:hAnsiTheme="minorHAnsi" w:cstheme="minorBidi"/>
            <w:noProof/>
            <w:color w:val="auto"/>
            <w:lang w:eastAsia="es-CL" w:bidi="ar-SA"/>
          </w:rPr>
          <w:tab/>
        </w:r>
        <w:r w:rsidRPr="0019517C">
          <w:rPr>
            <w:rStyle w:val="Hipervnculo"/>
            <w:noProof/>
          </w:rPr>
          <w:t>Estimación de demanda prospectiva a utilizar de uso de datos en el área de fruticultura.</w:t>
        </w:r>
        <w:r>
          <w:rPr>
            <w:noProof/>
          </w:rPr>
          <w:tab/>
        </w:r>
        <w:r>
          <w:rPr>
            <w:noProof/>
          </w:rPr>
          <w:fldChar w:fldCharType="begin"/>
        </w:r>
        <w:r>
          <w:rPr>
            <w:noProof/>
          </w:rPr>
          <w:instrText xml:space="preserve"> PAGEREF _Toc470016908 \h </w:instrText>
        </w:r>
        <w:r>
          <w:rPr>
            <w:noProof/>
          </w:rPr>
        </w:r>
        <w:r>
          <w:rPr>
            <w:noProof/>
          </w:rPr>
          <w:fldChar w:fldCharType="separate"/>
        </w:r>
        <w:r>
          <w:rPr>
            <w:noProof/>
          </w:rPr>
          <w:t>90</w:t>
        </w:r>
        <w:r>
          <w:rPr>
            <w:noProof/>
          </w:rPr>
          <w:fldChar w:fldCharType="end"/>
        </w:r>
        <w:r>
          <w:rPr>
            <w:noProof/>
          </w:rPr>
          <w:fldChar w:fldCharType="end"/>
        </w:r>
      </w:ins>
    </w:p>
    <w:p w:rsidR="00C66CF8" w:rsidRDefault="00C66CF8" w:rsidP="00C66CF8">
      <w:pPr>
        <w:pStyle w:val="TDC2"/>
        <w:tabs>
          <w:tab w:val="left" w:pos="880"/>
          <w:tab w:val="right" w:leader="dot" w:pos="8828"/>
        </w:tabs>
        <w:rPr>
          <w:ins w:id="8117" w:author="RAFAEL SOTOMAYOR" w:date="2016-12-20T17:07:00Z"/>
          <w:rFonts w:asciiTheme="minorHAnsi" w:hAnsiTheme="minorHAnsi" w:cstheme="minorBidi"/>
          <w:noProof/>
          <w:color w:val="auto"/>
          <w:lang w:eastAsia="es-CL" w:bidi="ar-SA"/>
        </w:rPr>
      </w:pPr>
      <w:ins w:id="8118" w:author="RAFAEL SOTOMAYOR" w:date="2016-12-20T17:07:00Z">
        <w:r>
          <w:fldChar w:fldCharType="begin"/>
        </w:r>
        <w:r>
          <w:instrText xml:space="preserve"> HYPERLINK \l "_Toc470016909" </w:instrText>
        </w:r>
        <w:r>
          <w:fldChar w:fldCharType="separate"/>
        </w:r>
        <w:r w:rsidRPr="0019517C">
          <w:rPr>
            <w:rStyle w:val="Hipervnculo"/>
            <w:noProof/>
          </w:rPr>
          <w:t>2.4</w:t>
        </w:r>
        <w:r>
          <w:rPr>
            <w:rFonts w:asciiTheme="minorHAnsi" w:hAnsiTheme="minorHAnsi" w:cstheme="minorBidi"/>
            <w:noProof/>
            <w:color w:val="auto"/>
            <w:lang w:eastAsia="es-CL" w:bidi="ar-SA"/>
          </w:rPr>
          <w:tab/>
        </w:r>
        <w:r w:rsidRPr="0019517C">
          <w:rPr>
            <w:rStyle w:val="Hipervnculo"/>
            <w:noProof/>
          </w:rPr>
          <w:t>Extrapolación de resultados al resto de los productos agrícolas.</w:t>
        </w:r>
        <w:r>
          <w:rPr>
            <w:noProof/>
          </w:rPr>
          <w:tab/>
        </w:r>
        <w:r>
          <w:rPr>
            <w:noProof/>
          </w:rPr>
          <w:fldChar w:fldCharType="begin"/>
        </w:r>
        <w:r>
          <w:rPr>
            <w:noProof/>
          </w:rPr>
          <w:instrText xml:space="preserve"> PAGEREF _Toc470016909 \h </w:instrText>
        </w:r>
        <w:r>
          <w:rPr>
            <w:noProof/>
          </w:rPr>
        </w:r>
        <w:r>
          <w:rPr>
            <w:noProof/>
          </w:rPr>
          <w:fldChar w:fldCharType="separate"/>
        </w:r>
        <w:r>
          <w:rPr>
            <w:noProof/>
          </w:rPr>
          <w:t>92</w:t>
        </w:r>
        <w:r>
          <w:rPr>
            <w:noProof/>
          </w:rPr>
          <w:fldChar w:fldCharType="end"/>
        </w:r>
        <w:r>
          <w:rPr>
            <w:noProof/>
          </w:rPr>
          <w:fldChar w:fldCharType="end"/>
        </w:r>
      </w:ins>
    </w:p>
    <w:p w:rsidR="00C66CF8" w:rsidRDefault="00C66CF8" w:rsidP="00C66CF8">
      <w:pPr>
        <w:pStyle w:val="TDC1"/>
        <w:tabs>
          <w:tab w:val="left" w:pos="880"/>
          <w:tab w:val="right" w:leader="dot" w:pos="8828"/>
        </w:tabs>
        <w:rPr>
          <w:ins w:id="8119" w:author="RAFAEL SOTOMAYOR" w:date="2016-12-20T17:07:00Z"/>
          <w:rFonts w:asciiTheme="minorHAnsi" w:hAnsiTheme="minorHAnsi" w:cstheme="minorBidi"/>
          <w:noProof/>
          <w:color w:val="auto"/>
          <w:lang w:eastAsia="es-CL" w:bidi="ar-SA"/>
        </w:rPr>
      </w:pPr>
      <w:ins w:id="8120" w:author="RAFAEL SOTOMAYOR" w:date="2016-12-20T17:07:00Z">
        <w:r>
          <w:fldChar w:fldCharType="begin"/>
        </w:r>
        <w:r>
          <w:instrText xml:space="preserve"> HYPERLINK \l "_Toc470016910" </w:instrText>
        </w:r>
        <w:r>
          <w:fldChar w:fldCharType="separate"/>
        </w:r>
        <w:r w:rsidRPr="0019517C">
          <w:rPr>
            <w:rStyle w:val="Hipervnculo"/>
            <w:noProof/>
          </w:rPr>
          <w:t>3</w:t>
        </w:r>
        <w:r>
          <w:rPr>
            <w:rFonts w:asciiTheme="minorHAnsi" w:hAnsiTheme="minorHAnsi" w:cstheme="minorBidi"/>
            <w:noProof/>
            <w:color w:val="auto"/>
            <w:lang w:eastAsia="es-CL" w:bidi="ar-SA"/>
          </w:rPr>
          <w:tab/>
        </w:r>
        <w:r w:rsidRPr="0019517C">
          <w:rPr>
            <w:rStyle w:val="Hipervnculo"/>
            <w:noProof/>
          </w:rPr>
          <w:t>Anexos</w:t>
        </w:r>
        <w:r>
          <w:rPr>
            <w:noProof/>
          </w:rPr>
          <w:tab/>
        </w:r>
        <w:r>
          <w:rPr>
            <w:noProof/>
          </w:rPr>
          <w:fldChar w:fldCharType="begin"/>
        </w:r>
        <w:r>
          <w:rPr>
            <w:noProof/>
          </w:rPr>
          <w:instrText xml:space="preserve"> PAGEREF _Toc470016910 \h </w:instrText>
        </w:r>
        <w:r>
          <w:rPr>
            <w:noProof/>
          </w:rPr>
        </w:r>
        <w:r>
          <w:rPr>
            <w:noProof/>
          </w:rPr>
          <w:fldChar w:fldCharType="separate"/>
        </w:r>
        <w:r>
          <w:rPr>
            <w:noProof/>
          </w:rPr>
          <w:t>93</w:t>
        </w:r>
        <w:r>
          <w:rPr>
            <w:noProof/>
          </w:rPr>
          <w:fldChar w:fldCharType="end"/>
        </w:r>
        <w:r>
          <w:rPr>
            <w:noProof/>
          </w:rPr>
          <w:fldChar w:fldCharType="end"/>
        </w:r>
      </w:ins>
    </w:p>
    <w:p w:rsidR="00C66CF8" w:rsidRDefault="00C66CF8" w:rsidP="00C66CF8">
      <w:pPr>
        <w:pStyle w:val="TDC2"/>
        <w:tabs>
          <w:tab w:val="left" w:pos="880"/>
          <w:tab w:val="right" w:leader="dot" w:pos="8828"/>
        </w:tabs>
        <w:rPr>
          <w:ins w:id="8121" w:author="RAFAEL SOTOMAYOR" w:date="2016-12-20T17:07:00Z"/>
          <w:rFonts w:asciiTheme="minorHAnsi" w:hAnsiTheme="minorHAnsi" w:cstheme="minorBidi"/>
          <w:noProof/>
          <w:color w:val="auto"/>
          <w:lang w:eastAsia="es-CL" w:bidi="ar-SA"/>
        </w:rPr>
      </w:pPr>
      <w:ins w:id="8122" w:author="RAFAEL SOTOMAYOR" w:date="2016-12-20T17:07:00Z">
        <w:r>
          <w:fldChar w:fldCharType="begin"/>
        </w:r>
        <w:r>
          <w:instrText xml:space="preserve"> HYPERLINK \l "_Toc470016911" </w:instrText>
        </w:r>
        <w:r>
          <w:fldChar w:fldCharType="separate"/>
        </w:r>
        <w:r w:rsidRPr="0019517C">
          <w:rPr>
            <w:rStyle w:val="Hipervnculo"/>
            <w:noProof/>
          </w:rPr>
          <w:t>3.1</w:t>
        </w:r>
        <w:r>
          <w:rPr>
            <w:rFonts w:asciiTheme="minorHAnsi" w:hAnsiTheme="minorHAnsi" w:cstheme="minorBidi"/>
            <w:noProof/>
            <w:color w:val="auto"/>
            <w:lang w:eastAsia="es-CL" w:bidi="ar-SA"/>
          </w:rPr>
          <w:tab/>
        </w:r>
        <w:r w:rsidRPr="0019517C">
          <w:rPr>
            <w:rStyle w:val="Hipervnculo"/>
            <w:noProof/>
          </w:rPr>
          <w:t>Proyecto GIS (gissubtel)</w:t>
        </w:r>
        <w:r>
          <w:rPr>
            <w:noProof/>
          </w:rPr>
          <w:tab/>
        </w:r>
        <w:r>
          <w:rPr>
            <w:noProof/>
          </w:rPr>
          <w:fldChar w:fldCharType="begin"/>
        </w:r>
        <w:r>
          <w:rPr>
            <w:noProof/>
          </w:rPr>
          <w:instrText xml:space="preserve"> PAGEREF _Toc470016911 \h </w:instrText>
        </w:r>
        <w:r>
          <w:rPr>
            <w:noProof/>
          </w:rPr>
        </w:r>
        <w:r>
          <w:rPr>
            <w:noProof/>
          </w:rPr>
          <w:fldChar w:fldCharType="separate"/>
        </w:r>
        <w:r>
          <w:rPr>
            <w:noProof/>
          </w:rPr>
          <w:t>93</w:t>
        </w:r>
        <w:r>
          <w:rPr>
            <w:noProof/>
          </w:rPr>
          <w:fldChar w:fldCharType="end"/>
        </w:r>
        <w:r>
          <w:rPr>
            <w:noProof/>
          </w:rPr>
          <w:fldChar w:fldCharType="end"/>
        </w:r>
      </w:ins>
    </w:p>
    <w:p w:rsidR="00C66CF8" w:rsidRDefault="00C66CF8" w:rsidP="00C66CF8">
      <w:pPr>
        <w:pStyle w:val="TDC2"/>
        <w:tabs>
          <w:tab w:val="left" w:pos="880"/>
          <w:tab w:val="right" w:leader="dot" w:pos="8828"/>
        </w:tabs>
        <w:rPr>
          <w:ins w:id="8123" w:author="RAFAEL SOTOMAYOR" w:date="2016-12-20T17:07:00Z"/>
          <w:rFonts w:asciiTheme="minorHAnsi" w:hAnsiTheme="minorHAnsi" w:cstheme="minorBidi"/>
          <w:noProof/>
          <w:color w:val="auto"/>
          <w:lang w:eastAsia="es-CL" w:bidi="ar-SA"/>
        </w:rPr>
      </w:pPr>
      <w:ins w:id="8124" w:author="RAFAEL SOTOMAYOR" w:date="2016-12-20T17:07:00Z">
        <w:r>
          <w:fldChar w:fldCharType="begin"/>
        </w:r>
        <w:r>
          <w:instrText xml:space="preserve"> HYPERLINK \l "_Toc470016912" </w:instrText>
        </w:r>
        <w:r>
          <w:fldChar w:fldCharType="separate"/>
        </w:r>
        <w:r w:rsidRPr="0019517C">
          <w:rPr>
            <w:rStyle w:val="Hipervnculo"/>
            <w:noProof/>
          </w:rPr>
          <w:t>3.2</w:t>
        </w:r>
        <w:r>
          <w:rPr>
            <w:rFonts w:asciiTheme="minorHAnsi" w:hAnsiTheme="minorHAnsi" w:cstheme="minorBidi"/>
            <w:noProof/>
            <w:color w:val="auto"/>
            <w:lang w:eastAsia="es-CL" w:bidi="ar-SA"/>
          </w:rPr>
          <w:tab/>
        </w:r>
        <w:r w:rsidRPr="0019517C">
          <w:rPr>
            <w:rStyle w:val="Hipervnculo"/>
            <w:noProof/>
          </w:rPr>
          <w:t>Planillas de Calculo</w:t>
        </w:r>
        <w:r>
          <w:rPr>
            <w:noProof/>
          </w:rPr>
          <w:tab/>
        </w:r>
        <w:r>
          <w:rPr>
            <w:noProof/>
          </w:rPr>
          <w:fldChar w:fldCharType="begin"/>
        </w:r>
        <w:r>
          <w:rPr>
            <w:noProof/>
          </w:rPr>
          <w:instrText xml:space="preserve"> PAGEREF _Toc470016912 \h </w:instrText>
        </w:r>
        <w:r>
          <w:rPr>
            <w:noProof/>
          </w:rPr>
        </w:r>
        <w:r>
          <w:rPr>
            <w:noProof/>
          </w:rPr>
          <w:fldChar w:fldCharType="separate"/>
        </w:r>
        <w:r>
          <w:rPr>
            <w:noProof/>
          </w:rPr>
          <w:t>93</w:t>
        </w:r>
        <w:r>
          <w:rPr>
            <w:noProof/>
          </w:rPr>
          <w:fldChar w:fldCharType="end"/>
        </w:r>
        <w:r>
          <w:rPr>
            <w:noProof/>
          </w:rPr>
          <w:fldChar w:fldCharType="end"/>
        </w:r>
      </w:ins>
    </w:p>
    <w:p w:rsidR="00C66CF8" w:rsidRDefault="00C66CF8" w:rsidP="00C66CF8">
      <w:pPr>
        <w:pStyle w:val="TDC2"/>
        <w:tabs>
          <w:tab w:val="left" w:pos="880"/>
          <w:tab w:val="right" w:leader="dot" w:pos="8828"/>
        </w:tabs>
        <w:rPr>
          <w:ins w:id="8125" w:author="RAFAEL SOTOMAYOR" w:date="2016-12-20T17:07:00Z"/>
          <w:rFonts w:asciiTheme="minorHAnsi" w:hAnsiTheme="minorHAnsi" w:cstheme="minorBidi"/>
          <w:noProof/>
          <w:color w:val="auto"/>
          <w:lang w:eastAsia="es-CL" w:bidi="ar-SA"/>
        </w:rPr>
      </w:pPr>
      <w:ins w:id="8126" w:author="RAFAEL SOTOMAYOR" w:date="2016-12-20T17:07:00Z">
        <w:r>
          <w:fldChar w:fldCharType="begin"/>
        </w:r>
        <w:r>
          <w:instrText xml:space="preserve"> HYPERLINK \l "_Toc470016913" </w:instrText>
        </w:r>
        <w:r>
          <w:fldChar w:fldCharType="separate"/>
        </w:r>
        <w:r w:rsidRPr="0019517C">
          <w:rPr>
            <w:rStyle w:val="Hipervnculo"/>
            <w:noProof/>
          </w:rPr>
          <w:t>3.3</w:t>
        </w:r>
        <w:r>
          <w:rPr>
            <w:rFonts w:asciiTheme="minorHAnsi" w:hAnsiTheme="minorHAnsi" w:cstheme="minorBidi"/>
            <w:noProof/>
            <w:color w:val="auto"/>
            <w:lang w:eastAsia="es-CL" w:bidi="ar-SA"/>
          </w:rPr>
          <w:tab/>
        </w:r>
        <w:r w:rsidRPr="0019517C">
          <w:rPr>
            <w:rStyle w:val="Hipervnculo"/>
            <w:noProof/>
          </w:rPr>
          <w:t>Informes</w:t>
        </w:r>
        <w:r>
          <w:rPr>
            <w:noProof/>
          </w:rPr>
          <w:tab/>
        </w:r>
        <w:r>
          <w:rPr>
            <w:noProof/>
          </w:rPr>
          <w:fldChar w:fldCharType="begin"/>
        </w:r>
        <w:r>
          <w:rPr>
            <w:noProof/>
          </w:rPr>
          <w:instrText xml:space="preserve"> PAGEREF _Toc470016913 \h </w:instrText>
        </w:r>
        <w:r>
          <w:rPr>
            <w:noProof/>
          </w:rPr>
        </w:r>
        <w:r>
          <w:rPr>
            <w:noProof/>
          </w:rPr>
          <w:fldChar w:fldCharType="separate"/>
        </w:r>
        <w:r>
          <w:rPr>
            <w:noProof/>
          </w:rPr>
          <w:t>93</w:t>
        </w:r>
        <w:r>
          <w:rPr>
            <w:noProof/>
          </w:rPr>
          <w:fldChar w:fldCharType="end"/>
        </w:r>
        <w:r>
          <w:rPr>
            <w:noProof/>
          </w:rPr>
          <w:fldChar w:fldCharType="end"/>
        </w:r>
      </w:ins>
    </w:p>
    <w:p w:rsidR="00C66CF8" w:rsidRPr="00067AA5" w:rsidRDefault="00C66CF8" w:rsidP="00C66CF8">
      <w:pPr>
        <w:pStyle w:val="TDC2"/>
        <w:tabs>
          <w:tab w:val="right" w:leader="dot" w:pos="9974"/>
        </w:tabs>
        <w:rPr>
          <w:ins w:id="8127" w:author="RAFAEL SOTOMAYOR" w:date="2016-12-20T17:07:00Z"/>
          <w:noProof/>
          <w:lang w:val="es-ES"/>
        </w:rPr>
      </w:pPr>
      <w:ins w:id="8128" w:author="RAFAEL SOTOMAYOR" w:date="2016-12-20T17:07:00Z">
        <w:r w:rsidRPr="00067AA5">
          <w:rPr>
            <w:noProof/>
            <w:lang w:val="es-ES"/>
          </w:rPr>
          <w:fldChar w:fldCharType="end"/>
        </w:r>
      </w:ins>
    </w:p>
    <w:p w:rsidR="00C66CF8" w:rsidRPr="00067AA5" w:rsidRDefault="00C66CF8" w:rsidP="00C66CF8">
      <w:pPr>
        <w:rPr>
          <w:ins w:id="8129" w:author="RAFAEL SOTOMAYOR" w:date="2016-12-20T17:07:00Z"/>
          <w:noProof/>
        </w:rPr>
      </w:pPr>
    </w:p>
    <w:p w:rsidR="00C66CF8" w:rsidRDefault="00C66CF8" w:rsidP="00C66CF8">
      <w:pPr>
        <w:pStyle w:val="Encabezadodelista"/>
        <w:jc w:val="both"/>
        <w:rPr>
          <w:ins w:id="8130" w:author="RAFAEL SOTOMAYOR" w:date="2016-12-20T17:07:00Z"/>
          <w:noProof/>
          <w:lang w:val="es-ES"/>
        </w:rPr>
      </w:pPr>
      <w:ins w:id="8131" w:author="RAFAEL SOTOMAYOR" w:date="2016-12-20T17:07:00Z">
        <w:r w:rsidRPr="00067AA5">
          <w:rPr>
            <w:noProof/>
            <w:lang w:val="es-ES"/>
          </w:rPr>
          <w:lastRenderedPageBreak/>
          <w:t>Listado de Ilustraciones</w:t>
        </w:r>
      </w:ins>
    </w:p>
    <w:p w:rsidR="00C66CF8" w:rsidRDefault="00C66CF8" w:rsidP="00C66CF8">
      <w:pPr>
        <w:pStyle w:val="Tabladeilustraciones"/>
        <w:tabs>
          <w:tab w:val="right" w:leader="dot" w:pos="8828"/>
        </w:tabs>
        <w:rPr>
          <w:ins w:id="8132" w:author="RAFAEL SOTOMAYOR" w:date="2016-12-20T17:07:00Z"/>
          <w:rFonts w:asciiTheme="minorHAnsi" w:hAnsiTheme="minorHAnsi" w:cstheme="minorBidi"/>
          <w:noProof/>
          <w:color w:val="auto"/>
          <w:szCs w:val="22"/>
          <w:lang w:eastAsia="es-CL" w:bidi="ar-SA"/>
        </w:rPr>
      </w:pPr>
      <w:ins w:id="8133" w:author="RAFAEL SOTOMAYOR" w:date="2016-12-20T17:07:00Z">
        <w:r>
          <w:rPr>
            <w:noProof/>
          </w:rPr>
          <w:fldChar w:fldCharType="begin"/>
        </w:r>
        <w:r>
          <w:rPr>
            <w:noProof/>
          </w:rPr>
          <w:instrText xml:space="preserve"> TOC \c "Ilustración" </w:instrText>
        </w:r>
        <w:r>
          <w:rPr>
            <w:noProof/>
          </w:rPr>
          <w:fldChar w:fldCharType="separate"/>
        </w:r>
        <w:r>
          <w:rPr>
            <w:noProof/>
          </w:rPr>
          <w:t>Ilustración 1:  Subsectores de la Agroindustria</w:t>
        </w:r>
        <w:r>
          <w:rPr>
            <w:noProof/>
          </w:rPr>
          <w:tab/>
        </w:r>
        <w:r>
          <w:rPr>
            <w:noProof/>
          </w:rPr>
          <w:fldChar w:fldCharType="begin"/>
        </w:r>
        <w:r>
          <w:rPr>
            <w:noProof/>
          </w:rPr>
          <w:instrText xml:space="preserve"> PAGEREF _Toc470015997 \h </w:instrText>
        </w:r>
        <w:r>
          <w:rPr>
            <w:noProof/>
          </w:rPr>
        </w:r>
        <w:r>
          <w:rPr>
            <w:noProof/>
          </w:rPr>
          <w:fldChar w:fldCharType="separate"/>
        </w:r>
        <w:r>
          <w:rPr>
            <w:noProof/>
          </w:rPr>
          <w:t>11</w:t>
        </w:r>
        <w:r>
          <w:rPr>
            <w:noProof/>
          </w:rPr>
          <w:fldChar w:fldCharType="end"/>
        </w:r>
      </w:ins>
    </w:p>
    <w:p w:rsidR="00C66CF8" w:rsidRDefault="00C66CF8" w:rsidP="00C66CF8">
      <w:pPr>
        <w:pStyle w:val="Tabladeilustraciones"/>
        <w:tabs>
          <w:tab w:val="right" w:leader="dot" w:pos="8828"/>
        </w:tabs>
        <w:rPr>
          <w:ins w:id="8134" w:author="RAFAEL SOTOMAYOR" w:date="2016-12-20T17:07:00Z"/>
          <w:rFonts w:asciiTheme="minorHAnsi" w:hAnsiTheme="minorHAnsi" w:cstheme="minorBidi"/>
          <w:noProof/>
          <w:color w:val="auto"/>
          <w:szCs w:val="22"/>
          <w:lang w:eastAsia="es-CL" w:bidi="ar-SA"/>
        </w:rPr>
      </w:pPr>
      <w:ins w:id="8135" w:author="RAFAEL SOTOMAYOR" w:date="2016-12-20T17:07:00Z">
        <w:r>
          <w:rPr>
            <w:noProof/>
          </w:rPr>
          <w:t>Ilustración 2: Proyección del PIB Nacional y Subsectores Agroindustria, 2016</w:t>
        </w:r>
        <w:r>
          <w:rPr>
            <w:noProof/>
          </w:rPr>
          <w:tab/>
        </w:r>
        <w:r>
          <w:rPr>
            <w:noProof/>
          </w:rPr>
          <w:fldChar w:fldCharType="begin"/>
        </w:r>
        <w:r>
          <w:rPr>
            <w:noProof/>
          </w:rPr>
          <w:instrText xml:space="preserve"> PAGEREF _Toc470015998 \h </w:instrText>
        </w:r>
        <w:r>
          <w:rPr>
            <w:noProof/>
          </w:rPr>
        </w:r>
        <w:r>
          <w:rPr>
            <w:noProof/>
          </w:rPr>
          <w:fldChar w:fldCharType="separate"/>
        </w:r>
        <w:r>
          <w:rPr>
            <w:noProof/>
          </w:rPr>
          <w:t>13</w:t>
        </w:r>
        <w:r>
          <w:rPr>
            <w:noProof/>
          </w:rPr>
          <w:fldChar w:fldCharType="end"/>
        </w:r>
      </w:ins>
    </w:p>
    <w:p w:rsidR="00C66CF8" w:rsidRDefault="00C66CF8" w:rsidP="00C66CF8">
      <w:pPr>
        <w:pStyle w:val="Tabladeilustraciones"/>
        <w:tabs>
          <w:tab w:val="right" w:leader="dot" w:pos="8828"/>
        </w:tabs>
        <w:rPr>
          <w:ins w:id="8136" w:author="RAFAEL SOTOMAYOR" w:date="2016-12-20T17:07:00Z"/>
          <w:rFonts w:asciiTheme="minorHAnsi" w:hAnsiTheme="minorHAnsi" w:cstheme="minorBidi"/>
          <w:noProof/>
          <w:color w:val="auto"/>
          <w:szCs w:val="22"/>
          <w:lang w:eastAsia="es-CL" w:bidi="ar-SA"/>
        </w:rPr>
      </w:pPr>
      <w:ins w:id="8137" w:author="RAFAEL SOTOMAYOR" w:date="2016-12-20T17:07:00Z">
        <w:r>
          <w:rPr>
            <w:noProof/>
          </w:rPr>
          <w:t>Ilustración 3: Evolución de las exportaciones silvoagropecuarias: 2006 a 2015</w:t>
        </w:r>
        <w:r>
          <w:rPr>
            <w:noProof/>
          </w:rPr>
          <w:tab/>
        </w:r>
        <w:r>
          <w:rPr>
            <w:noProof/>
          </w:rPr>
          <w:fldChar w:fldCharType="begin"/>
        </w:r>
        <w:r>
          <w:rPr>
            <w:noProof/>
          </w:rPr>
          <w:instrText xml:space="preserve"> PAGEREF _Toc470015999 \h </w:instrText>
        </w:r>
        <w:r>
          <w:rPr>
            <w:noProof/>
          </w:rPr>
        </w:r>
        <w:r>
          <w:rPr>
            <w:noProof/>
          </w:rPr>
          <w:fldChar w:fldCharType="separate"/>
        </w:r>
        <w:r>
          <w:rPr>
            <w:noProof/>
          </w:rPr>
          <w:t>15</w:t>
        </w:r>
        <w:r>
          <w:rPr>
            <w:noProof/>
          </w:rPr>
          <w:fldChar w:fldCharType="end"/>
        </w:r>
      </w:ins>
    </w:p>
    <w:p w:rsidR="00C66CF8" w:rsidRDefault="00C66CF8" w:rsidP="00C66CF8">
      <w:pPr>
        <w:pStyle w:val="Tabladeilustraciones"/>
        <w:tabs>
          <w:tab w:val="right" w:leader="dot" w:pos="8828"/>
        </w:tabs>
        <w:rPr>
          <w:ins w:id="8138" w:author="RAFAEL SOTOMAYOR" w:date="2016-12-20T17:07:00Z"/>
          <w:rFonts w:asciiTheme="minorHAnsi" w:hAnsiTheme="minorHAnsi" w:cstheme="minorBidi"/>
          <w:noProof/>
          <w:color w:val="auto"/>
          <w:szCs w:val="22"/>
          <w:lang w:eastAsia="es-CL" w:bidi="ar-SA"/>
        </w:rPr>
      </w:pPr>
      <w:ins w:id="8139" w:author="RAFAEL SOTOMAYOR" w:date="2016-12-20T17:07:00Z">
        <w:r>
          <w:rPr>
            <w:noProof/>
          </w:rPr>
          <w:t>Ilustración 4: Distribución del número de explotaciones según estrato de tamaño</w:t>
        </w:r>
        <w:r>
          <w:rPr>
            <w:noProof/>
          </w:rPr>
          <w:tab/>
        </w:r>
        <w:r>
          <w:rPr>
            <w:noProof/>
          </w:rPr>
          <w:fldChar w:fldCharType="begin"/>
        </w:r>
        <w:r>
          <w:rPr>
            <w:noProof/>
          </w:rPr>
          <w:instrText xml:space="preserve"> PAGEREF _Toc470016000 \h </w:instrText>
        </w:r>
        <w:r>
          <w:rPr>
            <w:noProof/>
          </w:rPr>
        </w:r>
        <w:r>
          <w:rPr>
            <w:noProof/>
          </w:rPr>
          <w:fldChar w:fldCharType="separate"/>
        </w:r>
        <w:r>
          <w:rPr>
            <w:noProof/>
          </w:rPr>
          <w:t>16</w:t>
        </w:r>
        <w:r>
          <w:rPr>
            <w:noProof/>
          </w:rPr>
          <w:fldChar w:fldCharType="end"/>
        </w:r>
      </w:ins>
    </w:p>
    <w:p w:rsidR="00C66CF8" w:rsidRDefault="00C66CF8" w:rsidP="00C66CF8">
      <w:pPr>
        <w:pStyle w:val="Tabladeilustraciones"/>
        <w:tabs>
          <w:tab w:val="right" w:leader="dot" w:pos="8828"/>
        </w:tabs>
        <w:rPr>
          <w:ins w:id="8140" w:author="RAFAEL SOTOMAYOR" w:date="2016-12-20T17:07:00Z"/>
          <w:rFonts w:asciiTheme="minorHAnsi" w:hAnsiTheme="minorHAnsi" w:cstheme="minorBidi"/>
          <w:noProof/>
          <w:color w:val="auto"/>
          <w:szCs w:val="22"/>
          <w:lang w:eastAsia="es-CL" w:bidi="ar-SA"/>
        </w:rPr>
      </w:pPr>
      <w:ins w:id="8141" w:author="RAFAEL SOTOMAYOR" w:date="2016-12-20T17:07:00Z">
        <w:r>
          <w:rPr>
            <w:noProof/>
          </w:rPr>
          <w:t>Ilustración 5: Participación del empleo en la agricultura de cada región  2015</w:t>
        </w:r>
        <w:r>
          <w:rPr>
            <w:noProof/>
          </w:rPr>
          <w:tab/>
        </w:r>
        <w:r>
          <w:rPr>
            <w:noProof/>
          </w:rPr>
          <w:fldChar w:fldCharType="begin"/>
        </w:r>
        <w:r>
          <w:rPr>
            <w:noProof/>
          </w:rPr>
          <w:instrText xml:space="preserve"> PAGEREF _Toc470016001 \h </w:instrText>
        </w:r>
        <w:r>
          <w:rPr>
            <w:noProof/>
          </w:rPr>
        </w:r>
        <w:r>
          <w:rPr>
            <w:noProof/>
          </w:rPr>
          <w:fldChar w:fldCharType="separate"/>
        </w:r>
        <w:r>
          <w:rPr>
            <w:noProof/>
          </w:rPr>
          <w:t>17</w:t>
        </w:r>
        <w:r>
          <w:rPr>
            <w:noProof/>
          </w:rPr>
          <w:fldChar w:fldCharType="end"/>
        </w:r>
      </w:ins>
    </w:p>
    <w:p w:rsidR="00C66CF8" w:rsidRDefault="00C66CF8" w:rsidP="00C66CF8">
      <w:pPr>
        <w:pStyle w:val="Tabladeilustraciones"/>
        <w:tabs>
          <w:tab w:val="right" w:leader="dot" w:pos="8828"/>
        </w:tabs>
        <w:rPr>
          <w:ins w:id="8142" w:author="RAFAEL SOTOMAYOR" w:date="2016-12-20T17:07:00Z"/>
          <w:rFonts w:asciiTheme="minorHAnsi" w:hAnsiTheme="minorHAnsi" w:cstheme="minorBidi"/>
          <w:noProof/>
          <w:color w:val="auto"/>
          <w:szCs w:val="22"/>
          <w:lang w:eastAsia="es-CL" w:bidi="ar-SA"/>
        </w:rPr>
      </w:pPr>
      <w:ins w:id="8143" w:author="RAFAEL SOTOMAYOR" w:date="2016-12-20T17:07:00Z">
        <w:r>
          <w:rPr>
            <w:noProof/>
          </w:rPr>
          <w:t>Ilustración 6: Rubros del Subsector Agrícola</w:t>
        </w:r>
        <w:r>
          <w:rPr>
            <w:noProof/>
          </w:rPr>
          <w:tab/>
        </w:r>
        <w:r>
          <w:rPr>
            <w:noProof/>
          </w:rPr>
          <w:fldChar w:fldCharType="begin"/>
        </w:r>
        <w:r>
          <w:rPr>
            <w:noProof/>
          </w:rPr>
          <w:instrText xml:space="preserve"> PAGEREF _Toc470016002 \h </w:instrText>
        </w:r>
        <w:r>
          <w:rPr>
            <w:noProof/>
          </w:rPr>
        </w:r>
        <w:r>
          <w:rPr>
            <w:noProof/>
          </w:rPr>
          <w:fldChar w:fldCharType="separate"/>
        </w:r>
        <w:r>
          <w:rPr>
            <w:noProof/>
          </w:rPr>
          <w:t>19</w:t>
        </w:r>
        <w:r>
          <w:rPr>
            <w:noProof/>
          </w:rPr>
          <w:fldChar w:fldCharType="end"/>
        </w:r>
      </w:ins>
    </w:p>
    <w:p w:rsidR="00C66CF8" w:rsidRDefault="00C66CF8" w:rsidP="00C66CF8">
      <w:pPr>
        <w:pStyle w:val="Tabladeilustraciones"/>
        <w:tabs>
          <w:tab w:val="right" w:leader="dot" w:pos="8828"/>
        </w:tabs>
        <w:rPr>
          <w:ins w:id="8144" w:author="RAFAEL SOTOMAYOR" w:date="2016-12-20T17:07:00Z"/>
          <w:rFonts w:asciiTheme="minorHAnsi" w:hAnsiTheme="minorHAnsi" w:cstheme="minorBidi"/>
          <w:noProof/>
          <w:color w:val="auto"/>
          <w:szCs w:val="22"/>
          <w:lang w:eastAsia="es-CL" w:bidi="ar-SA"/>
        </w:rPr>
      </w:pPr>
      <w:ins w:id="8145" w:author="RAFAEL SOTOMAYOR" w:date="2016-12-20T17:07:00Z">
        <w:r>
          <w:rPr>
            <w:noProof/>
          </w:rPr>
          <w:t>Ilustración  7:  Distribución de la Superficie cultivada por subsector agrícola a 2016</w:t>
        </w:r>
        <w:r>
          <w:rPr>
            <w:noProof/>
          </w:rPr>
          <w:tab/>
        </w:r>
        <w:r>
          <w:rPr>
            <w:noProof/>
          </w:rPr>
          <w:fldChar w:fldCharType="begin"/>
        </w:r>
        <w:r>
          <w:rPr>
            <w:noProof/>
          </w:rPr>
          <w:instrText xml:space="preserve"> PAGEREF _Toc470016003 \h </w:instrText>
        </w:r>
        <w:r>
          <w:rPr>
            <w:noProof/>
          </w:rPr>
        </w:r>
        <w:r>
          <w:rPr>
            <w:noProof/>
          </w:rPr>
          <w:fldChar w:fldCharType="separate"/>
        </w:r>
        <w:r>
          <w:rPr>
            <w:noProof/>
          </w:rPr>
          <w:t>21</w:t>
        </w:r>
        <w:r>
          <w:rPr>
            <w:noProof/>
          </w:rPr>
          <w:fldChar w:fldCharType="end"/>
        </w:r>
      </w:ins>
    </w:p>
    <w:p w:rsidR="00C66CF8" w:rsidRDefault="00C66CF8" w:rsidP="00C66CF8">
      <w:pPr>
        <w:pStyle w:val="Tabladeilustraciones"/>
        <w:tabs>
          <w:tab w:val="right" w:leader="dot" w:pos="8828"/>
        </w:tabs>
        <w:rPr>
          <w:ins w:id="8146" w:author="RAFAEL SOTOMAYOR" w:date="2016-12-20T17:07:00Z"/>
          <w:rFonts w:asciiTheme="minorHAnsi" w:hAnsiTheme="minorHAnsi" w:cstheme="minorBidi"/>
          <w:noProof/>
          <w:color w:val="auto"/>
          <w:szCs w:val="22"/>
          <w:lang w:eastAsia="es-CL" w:bidi="ar-SA"/>
        </w:rPr>
      </w:pPr>
      <w:ins w:id="8147" w:author="RAFAEL SOTOMAYOR" w:date="2016-12-20T17:07:00Z">
        <w:r>
          <w:rPr>
            <w:noProof/>
          </w:rPr>
          <w:t>Ilustración 8: Superficie cultivada por región, 2007</w:t>
        </w:r>
        <w:r>
          <w:rPr>
            <w:noProof/>
          </w:rPr>
          <w:tab/>
        </w:r>
        <w:r>
          <w:rPr>
            <w:noProof/>
          </w:rPr>
          <w:fldChar w:fldCharType="begin"/>
        </w:r>
        <w:r>
          <w:rPr>
            <w:noProof/>
          </w:rPr>
          <w:instrText xml:space="preserve"> PAGEREF _Toc470016004 \h </w:instrText>
        </w:r>
        <w:r>
          <w:rPr>
            <w:noProof/>
          </w:rPr>
        </w:r>
        <w:r>
          <w:rPr>
            <w:noProof/>
          </w:rPr>
          <w:fldChar w:fldCharType="separate"/>
        </w:r>
        <w:r>
          <w:rPr>
            <w:noProof/>
          </w:rPr>
          <w:t>22</w:t>
        </w:r>
        <w:r>
          <w:rPr>
            <w:noProof/>
          </w:rPr>
          <w:fldChar w:fldCharType="end"/>
        </w:r>
      </w:ins>
    </w:p>
    <w:p w:rsidR="00C66CF8" w:rsidRDefault="00C66CF8" w:rsidP="00C66CF8">
      <w:pPr>
        <w:pStyle w:val="Tabladeilustraciones"/>
        <w:tabs>
          <w:tab w:val="right" w:leader="dot" w:pos="8828"/>
        </w:tabs>
        <w:rPr>
          <w:ins w:id="8148" w:author="RAFAEL SOTOMAYOR" w:date="2016-12-20T17:07:00Z"/>
          <w:rFonts w:asciiTheme="minorHAnsi" w:hAnsiTheme="minorHAnsi" w:cstheme="minorBidi"/>
          <w:noProof/>
          <w:color w:val="auto"/>
          <w:szCs w:val="22"/>
          <w:lang w:eastAsia="es-CL" w:bidi="ar-SA"/>
        </w:rPr>
      </w:pPr>
      <w:ins w:id="8149" w:author="RAFAEL SOTOMAYOR" w:date="2016-12-20T17:07:00Z">
        <w:r>
          <w:rPr>
            <w:noProof/>
          </w:rPr>
          <w:t>Ilustración 9: Mapa Georeferenciado de Cultivos de cereales y otros cultivos</w:t>
        </w:r>
        <w:r>
          <w:rPr>
            <w:noProof/>
          </w:rPr>
          <w:tab/>
        </w:r>
        <w:r>
          <w:rPr>
            <w:noProof/>
          </w:rPr>
          <w:fldChar w:fldCharType="begin"/>
        </w:r>
        <w:r>
          <w:rPr>
            <w:noProof/>
          </w:rPr>
          <w:instrText xml:space="preserve"> PAGEREF _Toc470016005 \h </w:instrText>
        </w:r>
        <w:r>
          <w:rPr>
            <w:noProof/>
          </w:rPr>
        </w:r>
        <w:r>
          <w:rPr>
            <w:noProof/>
          </w:rPr>
          <w:fldChar w:fldCharType="separate"/>
        </w:r>
        <w:r>
          <w:rPr>
            <w:noProof/>
          </w:rPr>
          <w:t>28</w:t>
        </w:r>
        <w:r>
          <w:rPr>
            <w:noProof/>
          </w:rPr>
          <w:fldChar w:fldCharType="end"/>
        </w:r>
      </w:ins>
    </w:p>
    <w:p w:rsidR="00C66CF8" w:rsidRDefault="00C66CF8" w:rsidP="00C66CF8">
      <w:pPr>
        <w:pStyle w:val="Tabladeilustraciones"/>
        <w:tabs>
          <w:tab w:val="right" w:leader="dot" w:pos="8828"/>
        </w:tabs>
        <w:rPr>
          <w:ins w:id="8150" w:author="RAFAEL SOTOMAYOR" w:date="2016-12-20T17:07:00Z"/>
          <w:rFonts w:asciiTheme="minorHAnsi" w:hAnsiTheme="minorHAnsi" w:cstheme="minorBidi"/>
          <w:noProof/>
          <w:color w:val="auto"/>
          <w:szCs w:val="22"/>
          <w:lang w:eastAsia="es-CL" w:bidi="ar-SA"/>
        </w:rPr>
      </w:pPr>
      <w:ins w:id="8151" w:author="RAFAEL SOTOMAYOR" w:date="2016-12-20T17:07:00Z">
        <w:r>
          <w:rPr>
            <w:noProof/>
          </w:rPr>
          <w:t>Ilustración 10:  Mapa goereferenciado de Hortalizas, flores y viveros</w:t>
        </w:r>
        <w:r>
          <w:rPr>
            <w:noProof/>
          </w:rPr>
          <w:tab/>
        </w:r>
        <w:r>
          <w:rPr>
            <w:noProof/>
          </w:rPr>
          <w:fldChar w:fldCharType="begin"/>
        </w:r>
        <w:r>
          <w:rPr>
            <w:noProof/>
          </w:rPr>
          <w:instrText xml:space="preserve"> PAGEREF _Toc470016006 \h </w:instrText>
        </w:r>
        <w:r>
          <w:rPr>
            <w:noProof/>
          </w:rPr>
        </w:r>
        <w:r>
          <w:rPr>
            <w:noProof/>
          </w:rPr>
          <w:fldChar w:fldCharType="separate"/>
        </w:r>
        <w:r>
          <w:rPr>
            <w:noProof/>
          </w:rPr>
          <w:t>29</w:t>
        </w:r>
        <w:r>
          <w:rPr>
            <w:noProof/>
          </w:rPr>
          <w:fldChar w:fldCharType="end"/>
        </w:r>
      </w:ins>
    </w:p>
    <w:p w:rsidR="00C66CF8" w:rsidRDefault="00C66CF8" w:rsidP="00C66CF8">
      <w:pPr>
        <w:pStyle w:val="Tabladeilustraciones"/>
        <w:tabs>
          <w:tab w:val="right" w:leader="dot" w:pos="8828"/>
        </w:tabs>
        <w:rPr>
          <w:ins w:id="8152" w:author="RAFAEL SOTOMAYOR" w:date="2016-12-20T17:07:00Z"/>
          <w:rFonts w:asciiTheme="minorHAnsi" w:hAnsiTheme="minorHAnsi" w:cstheme="minorBidi"/>
          <w:noProof/>
          <w:color w:val="auto"/>
          <w:szCs w:val="22"/>
          <w:lang w:eastAsia="es-CL" w:bidi="ar-SA"/>
        </w:rPr>
      </w:pPr>
      <w:ins w:id="8153" w:author="RAFAEL SOTOMAYOR" w:date="2016-12-20T17:07:00Z">
        <w:r>
          <w:rPr>
            <w:noProof/>
          </w:rPr>
          <w:t>Ilustración 11: Mapa georeferenciado Frutos Secos y Fruta Fresca</w:t>
        </w:r>
        <w:r>
          <w:rPr>
            <w:noProof/>
          </w:rPr>
          <w:tab/>
        </w:r>
        <w:r>
          <w:rPr>
            <w:noProof/>
          </w:rPr>
          <w:fldChar w:fldCharType="begin"/>
        </w:r>
        <w:r>
          <w:rPr>
            <w:noProof/>
          </w:rPr>
          <w:instrText xml:space="preserve"> PAGEREF _Toc470016007 \h </w:instrText>
        </w:r>
        <w:r>
          <w:rPr>
            <w:noProof/>
          </w:rPr>
        </w:r>
        <w:r>
          <w:rPr>
            <w:noProof/>
          </w:rPr>
          <w:fldChar w:fldCharType="separate"/>
        </w:r>
        <w:r>
          <w:rPr>
            <w:noProof/>
          </w:rPr>
          <w:t>30</w:t>
        </w:r>
        <w:r>
          <w:rPr>
            <w:noProof/>
          </w:rPr>
          <w:fldChar w:fldCharType="end"/>
        </w:r>
      </w:ins>
    </w:p>
    <w:p w:rsidR="00C66CF8" w:rsidRDefault="00C66CF8" w:rsidP="00C66CF8">
      <w:pPr>
        <w:pStyle w:val="Tabladeilustraciones"/>
        <w:tabs>
          <w:tab w:val="right" w:leader="dot" w:pos="8828"/>
        </w:tabs>
        <w:rPr>
          <w:ins w:id="8154" w:author="RAFAEL SOTOMAYOR" w:date="2016-12-20T17:07:00Z"/>
          <w:rFonts w:asciiTheme="minorHAnsi" w:hAnsiTheme="minorHAnsi" w:cstheme="minorBidi"/>
          <w:noProof/>
          <w:color w:val="auto"/>
          <w:szCs w:val="22"/>
          <w:lang w:eastAsia="es-CL" w:bidi="ar-SA"/>
        </w:rPr>
      </w:pPr>
      <w:ins w:id="8155" w:author="RAFAEL SOTOMAYOR" w:date="2016-12-20T17:07:00Z">
        <w:r>
          <w:rPr>
            <w:noProof/>
          </w:rPr>
          <w:t>Ilustración 12: Mapa georeferenciado de frutales menores</w:t>
        </w:r>
        <w:r>
          <w:rPr>
            <w:noProof/>
          </w:rPr>
          <w:tab/>
        </w:r>
        <w:r>
          <w:rPr>
            <w:noProof/>
          </w:rPr>
          <w:fldChar w:fldCharType="begin"/>
        </w:r>
        <w:r>
          <w:rPr>
            <w:noProof/>
          </w:rPr>
          <w:instrText xml:space="preserve"> PAGEREF _Toc470016008 \h </w:instrText>
        </w:r>
        <w:r>
          <w:rPr>
            <w:noProof/>
          </w:rPr>
        </w:r>
        <w:r>
          <w:rPr>
            <w:noProof/>
          </w:rPr>
          <w:fldChar w:fldCharType="separate"/>
        </w:r>
        <w:r>
          <w:rPr>
            <w:noProof/>
          </w:rPr>
          <w:t>31</w:t>
        </w:r>
        <w:r>
          <w:rPr>
            <w:noProof/>
          </w:rPr>
          <w:fldChar w:fldCharType="end"/>
        </w:r>
      </w:ins>
    </w:p>
    <w:p w:rsidR="00C66CF8" w:rsidRDefault="00C66CF8" w:rsidP="00C66CF8">
      <w:pPr>
        <w:pStyle w:val="Tabladeilustraciones"/>
        <w:tabs>
          <w:tab w:val="right" w:leader="dot" w:pos="8828"/>
        </w:tabs>
        <w:rPr>
          <w:ins w:id="8156" w:author="RAFAEL SOTOMAYOR" w:date="2016-12-20T17:07:00Z"/>
          <w:rFonts w:asciiTheme="minorHAnsi" w:hAnsiTheme="minorHAnsi" w:cstheme="minorBidi"/>
          <w:noProof/>
          <w:color w:val="auto"/>
          <w:szCs w:val="22"/>
          <w:lang w:eastAsia="es-CL" w:bidi="ar-SA"/>
        </w:rPr>
      </w:pPr>
      <w:ins w:id="8157" w:author="RAFAEL SOTOMAYOR" w:date="2016-12-20T17:07:00Z">
        <w:r>
          <w:rPr>
            <w:noProof/>
          </w:rPr>
          <w:t>Ilustraci ón 13: Mapa georeferenciado de vi ñas y parronales</w:t>
        </w:r>
        <w:r>
          <w:rPr>
            <w:noProof/>
          </w:rPr>
          <w:tab/>
        </w:r>
        <w:r>
          <w:rPr>
            <w:noProof/>
          </w:rPr>
          <w:fldChar w:fldCharType="begin"/>
        </w:r>
        <w:r>
          <w:rPr>
            <w:noProof/>
          </w:rPr>
          <w:instrText xml:space="preserve"> PAGEREF _Toc470016009 \h </w:instrText>
        </w:r>
        <w:r>
          <w:rPr>
            <w:noProof/>
          </w:rPr>
        </w:r>
        <w:r>
          <w:rPr>
            <w:noProof/>
          </w:rPr>
          <w:fldChar w:fldCharType="separate"/>
        </w:r>
        <w:r>
          <w:rPr>
            <w:noProof/>
          </w:rPr>
          <w:t>32</w:t>
        </w:r>
        <w:r>
          <w:rPr>
            <w:noProof/>
          </w:rPr>
          <w:fldChar w:fldCharType="end"/>
        </w:r>
      </w:ins>
    </w:p>
    <w:p w:rsidR="00C66CF8" w:rsidRDefault="00C66CF8" w:rsidP="00C66CF8">
      <w:pPr>
        <w:pStyle w:val="Tabladeilustraciones"/>
        <w:tabs>
          <w:tab w:val="right" w:leader="dot" w:pos="8828"/>
        </w:tabs>
        <w:rPr>
          <w:ins w:id="8158" w:author="RAFAEL SOTOMAYOR" w:date="2016-12-20T17:07:00Z"/>
          <w:rFonts w:asciiTheme="minorHAnsi" w:hAnsiTheme="minorHAnsi" w:cstheme="minorBidi"/>
          <w:noProof/>
          <w:color w:val="auto"/>
          <w:szCs w:val="22"/>
          <w:lang w:eastAsia="es-CL" w:bidi="ar-SA"/>
        </w:rPr>
      </w:pPr>
      <w:ins w:id="8159" w:author="RAFAEL SOTOMAYOR" w:date="2016-12-20T17:07:00Z">
        <w:r>
          <w:rPr>
            <w:noProof/>
          </w:rPr>
          <w:t>Ilustración 14 Marco Institicional en los que está inserto en el Sistema Agrícola</w:t>
        </w:r>
        <w:r>
          <w:rPr>
            <w:noProof/>
          </w:rPr>
          <w:tab/>
        </w:r>
        <w:r>
          <w:rPr>
            <w:noProof/>
          </w:rPr>
          <w:fldChar w:fldCharType="begin"/>
        </w:r>
        <w:r>
          <w:rPr>
            <w:noProof/>
          </w:rPr>
          <w:instrText xml:space="preserve"> PAGEREF _Toc470016010 \h </w:instrText>
        </w:r>
        <w:r>
          <w:rPr>
            <w:noProof/>
          </w:rPr>
        </w:r>
        <w:r>
          <w:rPr>
            <w:noProof/>
          </w:rPr>
          <w:fldChar w:fldCharType="separate"/>
        </w:r>
        <w:r>
          <w:rPr>
            <w:noProof/>
          </w:rPr>
          <w:t>35</w:t>
        </w:r>
        <w:r>
          <w:rPr>
            <w:noProof/>
          </w:rPr>
          <w:fldChar w:fldCharType="end"/>
        </w:r>
      </w:ins>
    </w:p>
    <w:p w:rsidR="00C66CF8" w:rsidRDefault="00C66CF8" w:rsidP="00C66CF8">
      <w:pPr>
        <w:pStyle w:val="Tabladeilustraciones"/>
        <w:tabs>
          <w:tab w:val="right" w:leader="dot" w:pos="8828"/>
        </w:tabs>
        <w:rPr>
          <w:ins w:id="8160" w:author="RAFAEL SOTOMAYOR" w:date="2016-12-20T17:07:00Z"/>
          <w:rFonts w:asciiTheme="minorHAnsi" w:hAnsiTheme="minorHAnsi" w:cstheme="minorBidi"/>
          <w:noProof/>
          <w:color w:val="auto"/>
          <w:szCs w:val="22"/>
          <w:lang w:eastAsia="es-CL" w:bidi="ar-SA"/>
        </w:rPr>
      </w:pPr>
      <w:ins w:id="8161" w:author="RAFAEL SOTOMAYOR" w:date="2016-12-20T17:07:00Z">
        <w:r>
          <w:rPr>
            <w:noProof/>
          </w:rPr>
          <w:t>Ilustración 15: Cadena de valor del sector frutícola</w:t>
        </w:r>
        <w:r>
          <w:rPr>
            <w:noProof/>
          </w:rPr>
          <w:tab/>
        </w:r>
        <w:r>
          <w:rPr>
            <w:noProof/>
          </w:rPr>
          <w:fldChar w:fldCharType="begin"/>
        </w:r>
        <w:r>
          <w:rPr>
            <w:noProof/>
          </w:rPr>
          <w:instrText xml:space="preserve"> PAGEREF _Toc470016011 \h </w:instrText>
        </w:r>
        <w:r>
          <w:rPr>
            <w:noProof/>
          </w:rPr>
        </w:r>
        <w:r>
          <w:rPr>
            <w:noProof/>
          </w:rPr>
          <w:fldChar w:fldCharType="separate"/>
        </w:r>
        <w:r>
          <w:rPr>
            <w:noProof/>
          </w:rPr>
          <w:t>36</w:t>
        </w:r>
        <w:r>
          <w:rPr>
            <w:noProof/>
          </w:rPr>
          <w:fldChar w:fldCharType="end"/>
        </w:r>
      </w:ins>
    </w:p>
    <w:p w:rsidR="00C66CF8" w:rsidRDefault="00C66CF8" w:rsidP="00C66CF8">
      <w:pPr>
        <w:pStyle w:val="Tabladeilustraciones"/>
        <w:tabs>
          <w:tab w:val="right" w:leader="dot" w:pos="8828"/>
        </w:tabs>
        <w:rPr>
          <w:ins w:id="8162" w:author="RAFAEL SOTOMAYOR" w:date="2016-12-20T17:07:00Z"/>
          <w:rFonts w:asciiTheme="minorHAnsi" w:hAnsiTheme="minorHAnsi" w:cstheme="minorBidi"/>
          <w:noProof/>
          <w:color w:val="auto"/>
          <w:szCs w:val="22"/>
          <w:lang w:eastAsia="es-CL" w:bidi="ar-SA"/>
        </w:rPr>
      </w:pPr>
      <w:ins w:id="8163" w:author="RAFAEL SOTOMAYOR" w:date="2016-12-20T17:07:00Z">
        <w:r>
          <w:rPr>
            <w:noProof/>
          </w:rPr>
          <w:t>Ilustración 16:  Modelo de Control de Rendimiento</w:t>
        </w:r>
        <w:r>
          <w:rPr>
            <w:noProof/>
          </w:rPr>
          <w:tab/>
        </w:r>
        <w:r>
          <w:rPr>
            <w:noProof/>
          </w:rPr>
          <w:fldChar w:fldCharType="begin"/>
        </w:r>
        <w:r>
          <w:rPr>
            <w:noProof/>
          </w:rPr>
          <w:instrText xml:space="preserve"> PAGEREF _Toc470016012 \h </w:instrText>
        </w:r>
        <w:r>
          <w:rPr>
            <w:noProof/>
          </w:rPr>
        </w:r>
        <w:r>
          <w:rPr>
            <w:noProof/>
          </w:rPr>
          <w:fldChar w:fldCharType="separate"/>
        </w:r>
        <w:r>
          <w:rPr>
            <w:noProof/>
          </w:rPr>
          <w:t>45</w:t>
        </w:r>
        <w:r>
          <w:rPr>
            <w:noProof/>
          </w:rPr>
          <w:fldChar w:fldCharType="end"/>
        </w:r>
      </w:ins>
    </w:p>
    <w:p w:rsidR="00C66CF8" w:rsidRDefault="00C66CF8" w:rsidP="00C66CF8">
      <w:pPr>
        <w:pStyle w:val="Tabladeilustraciones"/>
        <w:tabs>
          <w:tab w:val="right" w:leader="dot" w:pos="8828"/>
        </w:tabs>
        <w:rPr>
          <w:ins w:id="8164" w:author="RAFAEL SOTOMAYOR" w:date="2016-12-20T17:07:00Z"/>
          <w:rFonts w:asciiTheme="minorHAnsi" w:hAnsiTheme="minorHAnsi" w:cstheme="minorBidi"/>
          <w:noProof/>
          <w:color w:val="auto"/>
          <w:szCs w:val="22"/>
          <w:lang w:eastAsia="es-CL" w:bidi="ar-SA"/>
        </w:rPr>
      </w:pPr>
      <w:ins w:id="8165" w:author="RAFAEL SOTOMAYOR" w:date="2016-12-20T17:07:00Z">
        <w:r>
          <w:rPr>
            <w:noProof/>
          </w:rPr>
          <w:t>Ilustración  17: Esquema de curva de adopción</w:t>
        </w:r>
        <w:r>
          <w:rPr>
            <w:noProof/>
          </w:rPr>
          <w:tab/>
        </w:r>
        <w:r>
          <w:rPr>
            <w:noProof/>
          </w:rPr>
          <w:fldChar w:fldCharType="begin"/>
        </w:r>
        <w:r>
          <w:rPr>
            <w:noProof/>
          </w:rPr>
          <w:instrText xml:space="preserve"> PAGEREF _Toc470016013 \h </w:instrText>
        </w:r>
        <w:r>
          <w:rPr>
            <w:noProof/>
          </w:rPr>
        </w:r>
        <w:r>
          <w:rPr>
            <w:noProof/>
          </w:rPr>
          <w:fldChar w:fldCharType="separate"/>
        </w:r>
        <w:r>
          <w:rPr>
            <w:noProof/>
          </w:rPr>
          <w:t>46</w:t>
        </w:r>
        <w:r>
          <w:rPr>
            <w:noProof/>
          </w:rPr>
          <w:fldChar w:fldCharType="end"/>
        </w:r>
      </w:ins>
    </w:p>
    <w:p w:rsidR="00C66CF8" w:rsidRDefault="00C66CF8" w:rsidP="00C66CF8">
      <w:pPr>
        <w:pStyle w:val="Tabladeilustraciones"/>
        <w:tabs>
          <w:tab w:val="right" w:leader="dot" w:pos="8828"/>
        </w:tabs>
        <w:rPr>
          <w:ins w:id="8166" w:author="RAFAEL SOTOMAYOR" w:date="2016-12-20T17:07:00Z"/>
          <w:rFonts w:asciiTheme="minorHAnsi" w:hAnsiTheme="minorHAnsi" w:cstheme="minorBidi"/>
          <w:noProof/>
          <w:color w:val="auto"/>
          <w:szCs w:val="22"/>
          <w:lang w:eastAsia="es-CL" w:bidi="ar-SA"/>
        </w:rPr>
      </w:pPr>
      <w:ins w:id="8167" w:author="RAFAEL SOTOMAYOR" w:date="2016-12-20T17:07:00Z">
        <w:r>
          <w:rPr>
            <w:noProof/>
          </w:rPr>
          <w:t>Ilustración  18: Preferencia de Gestión de Riego</w:t>
        </w:r>
        <w:r>
          <w:rPr>
            <w:noProof/>
          </w:rPr>
          <w:tab/>
        </w:r>
        <w:r>
          <w:rPr>
            <w:noProof/>
          </w:rPr>
          <w:fldChar w:fldCharType="begin"/>
        </w:r>
        <w:r>
          <w:rPr>
            <w:noProof/>
          </w:rPr>
          <w:instrText xml:space="preserve"> PAGEREF _Toc470016014 \h </w:instrText>
        </w:r>
        <w:r>
          <w:rPr>
            <w:noProof/>
          </w:rPr>
        </w:r>
        <w:r>
          <w:rPr>
            <w:noProof/>
          </w:rPr>
          <w:fldChar w:fldCharType="separate"/>
        </w:r>
        <w:r>
          <w:rPr>
            <w:noProof/>
          </w:rPr>
          <w:t>47</w:t>
        </w:r>
        <w:r>
          <w:rPr>
            <w:noProof/>
          </w:rPr>
          <w:fldChar w:fldCharType="end"/>
        </w:r>
      </w:ins>
    </w:p>
    <w:p w:rsidR="00C66CF8" w:rsidRDefault="00C66CF8" w:rsidP="00C66CF8">
      <w:pPr>
        <w:pStyle w:val="Tabladeilustraciones"/>
        <w:tabs>
          <w:tab w:val="right" w:leader="dot" w:pos="8828"/>
        </w:tabs>
        <w:rPr>
          <w:ins w:id="8168" w:author="RAFAEL SOTOMAYOR" w:date="2016-12-20T17:07:00Z"/>
          <w:rFonts w:asciiTheme="minorHAnsi" w:hAnsiTheme="minorHAnsi" w:cstheme="minorBidi"/>
          <w:noProof/>
          <w:color w:val="auto"/>
          <w:szCs w:val="22"/>
          <w:lang w:eastAsia="es-CL" w:bidi="ar-SA"/>
        </w:rPr>
      </w:pPr>
      <w:ins w:id="8169" w:author="RAFAEL SOTOMAYOR" w:date="2016-12-20T17:07:00Z">
        <w:r>
          <w:rPr>
            <w:noProof/>
          </w:rPr>
          <w:t>Ilustración  19: Riego Tecnificado y Adopción Tecnológica</w:t>
        </w:r>
        <w:r>
          <w:rPr>
            <w:noProof/>
          </w:rPr>
          <w:tab/>
        </w:r>
        <w:r>
          <w:rPr>
            <w:noProof/>
          </w:rPr>
          <w:fldChar w:fldCharType="begin"/>
        </w:r>
        <w:r>
          <w:rPr>
            <w:noProof/>
          </w:rPr>
          <w:instrText xml:space="preserve"> PAGEREF _Toc470016015 \h </w:instrText>
        </w:r>
        <w:r>
          <w:rPr>
            <w:noProof/>
          </w:rPr>
        </w:r>
        <w:r>
          <w:rPr>
            <w:noProof/>
          </w:rPr>
          <w:fldChar w:fldCharType="separate"/>
        </w:r>
        <w:r>
          <w:rPr>
            <w:noProof/>
          </w:rPr>
          <w:t>47</w:t>
        </w:r>
        <w:r>
          <w:rPr>
            <w:noProof/>
          </w:rPr>
          <w:fldChar w:fldCharType="end"/>
        </w:r>
      </w:ins>
    </w:p>
    <w:p w:rsidR="00C66CF8" w:rsidRDefault="00C66CF8" w:rsidP="00C66CF8">
      <w:pPr>
        <w:pStyle w:val="Tabladeilustraciones"/>
        <w:tabs>
          <w:tab w:val="right" w:leader="dot" w:pos="8828"/>
        </w:tabs>
        <w:rPr>
          <w:ins w:id="8170" w:author="RAFAEL SOTOMAYOR" w:date="2016-12-20T17:07:00Z"/>
          <w:rFonts w:asciiTheme="minorHAnsi" w:hAnsiTheme="minorHAnsi" w:cstheme="minorBidi"/>
          <w:noProof/>
          <w:color w:val="auto"/>
          <w:szCs w:val="22"/>
          <w:lang w:eastAsia="es-CL" w:bidi="ar-SA"/>
        </w:rPr>
      </w:pPr>
      <w:ins w:id="8171" w:author="RAFAEL SOTOMAYOR" w:date="2016-12-20T17:07:00Z">
        <w:r>
          <w:rPr>
            <w:noProof/>
          </w:rPr>
          <w:t>Ilustración 20, Sistema de Posicionamiento Global</w:t>
        </w:r>
        <w:r>
          <w:rPr>
            <w:noProof/>
          </w:rPr>
          <w:tab/>
        </w:r>
        <w:r>
          <w:rPr>
            <w:noProof/>
          </w:rPr>
          <w:fldChar w:fldCharType="begin"/>
        </w:r>
        <w:r>
          <w:rPr>
            <w:noProof/>
          </w:rPr>
          <w:instrText xml:space="preserve"> PAGEREF _Toc470016016 \h </w:instrText>
        </w:r>
        <w:r>
          <w:rPr>
            <w:noProof/>
          </w:rPr>
        </w:r>
        <w:r>
          <w:rPr>
            <w:noProof/>
          </w:rPr>
          <w:fldChar w:fldCharType="separate"/>
        </w:r>
        <w:r>
          <w:rPr>
            <w:noProof/>
          </w:rPr>
          <w:t>55</w:t>
        </w:r>
        <w:r>
          <w:rPr>
            <w:noProof/>
          </w:rPr>
          <w:fldChar w:fldCharType="end"/>
        </w:r>
      </w:ins>
    </w:p>
    <w:p w:rsidR="00C66CF8" w:rsidRDefault="00C66CF8" w:rsidP="00C66CF8">
      <w:pPr>
        <w:pStyle w:val="Tabladeilustraciones"/>
        <w:tabs>
          <w:tab w:val="right" w:leader="dot" w:pos="8828"/>
        </w:tabs>
        <w:rPr>
          <w:ins w:id="8172" w:author="RAFAEL SOTOMAYOR" w:date="2016-12-20T17:07:00Z"/>
          <w:rFonts w:asciiTheme="minorHAnsi" w:hAnsiTheme="minorHAnsi" w:cstheme="minorBidi"/>
          <w:noProof/>
          <w:color w:val="auto"/>
          <w:szCs w:val="22"/>
          <w:lang w:eastAsia="es-CL" w:bidi="ar-SA"/>
        </w:rPr>
      </w:pPr>
      <w:ins w:id="8173" w:author="RAFAEL SOTOMAYOR" w:date="2016-12-20T17:07:00Z">
        <w:r>
          <w:rPr>
            <w:noProof/>
          </w:rPr>
          <w:t>Ilustración  21: Sistema de Información Geográfica</w:t>
        </w:r>
        <w:r>
          <w:rPr>
            <w:noProof/>
          </w:rPr>
          <w:tab/>
        </w:r>
        <w:r>
          <w:rPr>
            <w:noProof/>
          </w:rPr>
          <w:fldChar w:fldCharType="begin"/>
        </w:r>
        <w:r>
          <w:rPr>
            <w:noProof/>
          </w:rPr>
          <w:instrText xml:space="preserve"> PAGEREF _Toc470016017 \h </w:instrText>
        </w:r>
        <w:r>
          <w:rPr>
            <w:noProof/>
          </w:rPr>
        </w:r>
        <w:r>
          <w:rPr>
            <w:noProof/>
          </w:rPr>
          <w:fldChar w:fldCharType="separate"/>
        </w:r>
        <w:r>
          <w:rPr>
            <w:noProof/>
          </w:rPr>
          <w:t>56</w:t>
        </w:r>
        <w:r>
          <w:rPr>
            <w:noProof/>
          </w:rPr>
          <w:fldChar w:fldCharType="end"/>
        </w:r>
      </w:ins>
    </w:p>
    <w:p w:rsidR="00C66CF8" w:rsidRDefault="00C66CF8" w:rsidP="00C66CF8">
      <w:pPr>
        <w:pStyle w:val="Tabladeilustraciones"/>
        <w:tabs>
          <w:tab w:val="right" w:leader="dot" w:pos="8828"/>
        </w:tabs>
        <w:rPr>
          <w:ins w:id="8174" w:author="RAFAEL SOTOMAYOR" w:date="2016-12-20T17:07:00Z"/>
          <w:rFonts w:asciiTheme="minorHAnsi" w:hAnsiTheme="minorHAnsi" w:cstheme="minorBidi"/>
          <w:noProof/>
          <w:color w:val="auto"/>
          <w:szCs w:val="22"/>
          <w:lang w:eastAsia="es-CL" w:bidi="ar-SA"/>
        </w:rPr>
      </w:pPr>
      <w:ins w:id="8175" w:author="RAFAEL SOTOMAYOR" w:date="2016-12-20T17:07:00Z">
        <w:r>
          <w:rPr>
            <w:noProof/>
          </w:rPr>
          <w:t>Ilustración  22 : Drone usado para teledetección</w:t>
        </w:r>
        <w:r>
          <w:rPr>
            <w:noProof/>
          </w:rPr>
          <w:tab/>
        </w:r>
        <w:r>
          <w:rPr>
            <w:noProof/>
          </w:rPr>
          <w:fldChar w:fldCharType="begin"/>
        </w:r>
        <w:r>
          <w:rPr>
            <w:noProof/>
          </w:rPr>
          <w:instrText xml:space="preserve"> PAGEREF _Toc470016018 \h </w:instrText>
        </w:r>
        <w:r>
          <w:rPr>
            <w:noProof/>
          </w:rPr>
        </w:r>
        <w:r>
          <w:rPr>
            <w:noProof/>
          </w:rPr>
          <w:fldChar w:fldCharType="separate"/>
        </w:r>
        <w:r>
          <w:rPr>
            <w:noProof/>
          </w:rPr>
          <w:t>57</w:t>
        </w:r>
        <w:r>
          <w:rPr>
            <w:noProof/>
          </w:rPr>
          <w:fldChar w:fldCharType="end"/>
        </w:r>
      </w:ins>
    </w:p>
    <w:p w:rsidR="00C66CF8" w:rsidRDefault="00C66CF8" w:rsidP="00C66CF8">
      <w:pPr>
        <w:pStyle w:val="Tabladeilustraciones"/>
        <w:tabs>
          <w:tab w:val="right" w:leader="dot" w:pos="8828"/>
        </w:tabs>
        <w:rPr>
          <w:ins w:id="8176" w:author="RAFAEL SOTOMAYOR" w:date="2016-12-20T17:07:00Z"/>
          <w:rFonts w:asciiTheme="minorHAnsi" w:hAnsiTheme="minorHAnsi" w:cstheme="minorBidi"/>
          <w:noProof/>
          <w:color w:val="auto"/>
          <w:szCs w:val="22"/>
          <w:lang w:eastAsia="es-CL" w:bidi="ar-SA"/>
        </w:rPr>
      </w:pPr>
      <w:ins w:id="8177" w:author="RAFAEL SOTOMAYOR" w:date="2016-12-20T17:07:00Z">
        <w:r>
          <w:rPr>
            <w:noProof/>
          </w:rPr>
          <w:t>Ilustración  23: Utilización del agua</w:t>
        </w:r>
        <w:r>
          <w:rPr>
            <w:noProof/>
          </w:rPr>
          <w:tab/>
        </w:r>
        <w:r>
          <w:rPr>
            <w:noProof/>
          </w:rPr>
          <w:fldChar w:fldCharType="begin"/>
        </w:r>
        <w:r>
          <w:rPr>
            <w:noProof/>
          </w:rPr>
          <w:instrText xml:space="preserve"> PAGEREF _Toc470016019 \h </w:instrText>
        </w:r>
        <w:r>
          <w:rPr>
            <w:noProof/>
          </w:rPr>
        </w:r>
        <w:r>
          <w:rPr>
            <w:noProof/>
          </w:rPr>
          <w:fldChar w:fldCharType="separate"/>
        </w:r>
        <w:r>
          <w:rPr>
            <w:noProof/>
          </w:rPr>
          <w:t>58</w:t>
        </w:r>
        <w:r>
          <w:rPr>
            <w:noProof/>
          </w:rPr>
          <w:fldChar w:fldCharType="end"/>
        </w:r>
      </w:ins>
    </w:p>
    <w:p w:rsidR="00C66CF8" w:rsidRDefault="00C66CF8" w:rsidP="00C66CF8">
      <w:pPr>
        <w:pStyle w:val="Tabladeilustraciones"/>
        <w:tabs>
          <w:tab w:val="right" w:leader="dot" w:pos="8828"/>
        </w:tabs>
        <w:rPr>
          <w:ins w:id="8178" w:author="RAFAEL SOTOMAYOR" w:date="2016-12-20T17:07:00Z"/>
          <w:rFonts w:asciiTheme="minorHAnsi" w:hAnsiTheme="minorHAnsi" w:cstheme="minorBidi"/>
          <w:noProof/>
          <w:color w:val="auto"/>
          <w:szCs w:val="22"/>
          <w:lang w:eastAsia="es-CL" w:bidi="ar-SA"/>
        </w:rPr>
      </w:pPr>
      <w:ins w:id="8179" w:author="RAFAEL SOTOMAYOR" w:date="2016-12-20T17:07:00Z">
        <w:r>
          <w:rPr>
            <w:noProof/>
          </w:rPr>
          <w:t>Ilustración 24: Tipo de sensores para control de riego</w:t>
        </w:r>
        <w:r>
          <w:rPr>
            <w:noProof/>
          </w:rPr>
          <w:tab/>
        </w:r>
        <w:r>
          <w:rPr>
            <w:noProof/>
          </w:rPr>
          <w:fldChar w:fldCharType="begin"/>
        </w:r>
        <w:r>
          <w:rPr>
            <w:noProof/>
          </w:rPr>
          <w:instrText xml:space="preserve"> PAGEREF _Toc470016020 \h </w:instrText>
        </w:r>
        <w:r>
          <w:rPr>
            <w:noProof/>
          </w:rPr>
        </w:r>
        <w:r>
          <w:rPr>
            <w:noProof/>
          </w:rPr>
          <w:fldChar w:fldCharType="separate"/>
        </w:r>
        <w:r>
          <w:rPr>
            <w:noProof/>
          </w:rPr>
          <w:t>61</w:t>
        </w:r>
        <w:r>
          <w:rPr>
            <w:noProof/>
          </w:rPr>
          <w:fldChar w:fldCharType="end"/>
        </w:r>
      </w:ins>
    </w:p>
    <w:p w:rsidR="00C66CF8" w:rsidRDefault="00C66CF8" w:rsidP="00C66CF8">
      <w:pPr>
        <w:pStyle w:val="Tabladeilustraciones"/>
        <w:tabs>
          <w:tab w:val="right" w:leader="dot" w:pos="8828"/>
        </w:tabs>
        <w:rPr>
          <w:ins w:id="8180" w:author="RAFAEL SOTOMAYOR" w:date="2016-12-20T17:07:00Z"/>
          <w:rFonts w:asciiTheme="minorHAnsi" w:hAnsiTheme="minorHAnsi" w:cstheme="minorBidi"/>
          <w:noProof/>
          <w:color w:val="auto"/>
          <w:szCs w:val="22"/>
          <w:lang w:eastAsia="es-CL" w:bidi="ar-SA"/>
        </w:rPr>
      </w:pPr>
      <w:ins w:id="8181" w:author="RAFAEL SOTOMAYOR" w:date="2016-12-20T17:07:00Z">
        <w:r>
          <w:rPr>
            <w:noProof/>
          </w:rPr>
          <w:t>Ilustración  25: Monitoreo de Temperatura y Humedad</w:t>
        </w:r>
        <w:r>
          <w:rPr>
            <w:noProof/>
          </w:rPr>
          <w:tab/>
        </w:r>
        <w:r>
          <w:rPr>
            <w:noProof/>
          </w:rPr>
          <w:fldChar w:fldCharType="begin"/>
        </w:r>
        <w:r>
          <w:rPr>
            <w:noProof/>
          </w:rPr>
          <w:instrText xml:space="preserve"> PAGEREF _Toc470016021 \h </w:instrText>
        </w:r>
        <w:r>
          <w:rPr>
            <w:noProof/>
          </w:rPr>
        </w:r>
        <w:r>
          <w:rPr>
            <w:noProof/>
          </w:rPr>
          <w:fldChar w:fldCharType="separate"/>
        </w:r>
        <w:r>
          <w:rPr>
            <w:noProof/>
          </w:rPr>
          <w:t>62</w:t>
        </w:r>
        <w:r>
          <w:rPr>
            <w:noProof/>
          </w:rPr>
          <w:fldChar w:fldCharType="end"/>
        </w:r>
      </w:ins>
    </w:p>
    <w:p w:rsidR="00C66CF8" w:rsidRDefault="00C66CF8" w:rsidP="00C66CF8">
      <w:pPr>
        <w:pStyle w:val="Tabladeilustraciones"/>
        <w:tabs>
          <w:tab w:val="right" w:leader="dot" w:pos="8828"/>
        </w:tabs>
        <w:rPr>
          <w:ins w:id="8182" w:author="RAFAEL SOTOMAYOR" w:date="2016-12-20T17:07:00Z"/>
          <w:rFonts w:asciiTheme="minorHAnsi" w:hAnsiTheme="minorHAnsi" w:cstheme="minorBidi"/>
          <w:noProof/>
          <w:color w:val="auto"/>
          <w:szCs w:val="22"/>
          <w:lang w:eastAsia="es-CL" w:bidi="ar-SA"/>
        </w:rPr>
      </w:pPr>
      <w:ins w:id="8183" w:author="RAFAEL SOTOMAYOR" w:date="2016-12-20T17:07:00Z">
        <w:r>
          <w:rPr>
            <w:noProof/>
          </w:rPr>
          <w:t>Ilustración  26: Monitoreo de  Temperatura y Humedad para Heladas</w:t>
        </w:r>
        <w:r>
          <w:rPr>
            <w:noProof/>
          </w:rPr>
          <w:tab/>
        </w:r>
        <w:r>
          <w:rPr>
            <w:noProof/>
          </w:rPr>
          <w:fldChar w:fldCharType="begin"/>
        </w:r>
        <w:r>
          <w:rPr>
            <w:noProof/>
          </w:rPr>
          <w:instrText xml:space="preserve"> PAGEREF _Toc470016022 \h </w:instrText>
        </w:r>
        <w:r>
          <w:rPr>
            <w:noProof/>
          </w:rPr>
        </w:r>
        <w:r>
          <w:rPr>
            <w:noProof/>
          </w:rPr>
          <w:fldChar w:fldCharType="separate"/>
        </w:r>
        <w:r>
          <w:rPr>
            <w:noProof/>
          </w:rPr>
          <w:t>62</w:t>
        </w:r>
        <w:r>
          <w:rPr>
            <w:noProof/>
          </w:rPr>
          <w:fldChar w:fldCharType="end"/>
        </w:r>
      </w:ins>
    </w:p>
    <w:p w:rsidR="00C66CF8" w:rsidRDefault="00C66CF8" w:rsidP="00C66CF8">
      <w:pPr>
        <w:pStyle w:val="Tabladeilustraciones"/>
        <w:tabs>
          <w:tab w:val="right" w:leader="dot" w:pos="8828"/>
        </w:tabs>
        <w:rPr>
          <w:ins w:id="8184" w:author="RAFAEL SOTOMAYOR" w:date="2016-12-20T17:07:00Z"/>
          <w:rFonts w:asciiTheme="minorHAnsi" w:hAnsiTheme="minorHAnsi" w:cstheme="minorBidi"/>
          <w:noProof/>
          <w:color w:val="auto"/>
          <w:szCs w:val="22"/>
          <w:lang w:eastAsia="es-CL" w:bidi="ar-SA"/>
        </w:rPr>
      </w:pPr>
      <w:ins w:id="8185" w:author="RAFAEL SOTOMAYOR" w:date="2016-12-20T17:07:00Z">
        <w:r>
          <w:rPr>
            <w:noProof/>
          </w:rPr>
          <w:t>Ilustración 27: Aplicaciones móviles para agrícultura</w:t>
        </w:r>
        <w:r>
          <w:rPr>
            <w:noProof/>
          </w:rPr>
          <w:tab/>
        </w:r>
        <w:r>
          <w:rPr>
            <w:noProof/>
          </w:rPr>
          <w:fldChar w:fldCharType="begin"/>
        </w:r>
        <w:r>
          <w:rPr>
            <w:noProof/>
          </w:rPr>
          <w:instrText xml:space="preserve"> PAGEREF _Toc470016023 \h </w:instrText>
        </w:r>
        <w:r>
          <w:rPr>
            <w:noProof/>
          </w:rPr>
        </w:r>
        <w:r>
          <w:rPr>
            <w:noProof/>
          </w:rPr>
          <w:fldChar w:fldCharType="separate"/>
        </w:r>
        <w:r>
          <w:rPr>
            <w:noProof/>
          </w:rPr>
          <w:t>63</w:t>
        </w:r>
        <w:r>
          <w:rPr>
            <w:noProof/>
          </w:rPr>
          <w:fldChar w:fldCharType="end"/>
        </w:r>
      </w:ins>
    </w:p>
    <w:p w:rsidR="00C66CF8" w:rsidRDefault="00C66CF8" w:rsidP="00C66CF8">
      <w:pPr>
        <w:pStyle w:val="Tabladeilustraciones"/>
        <w:tabs>
          <w:tab w:val="right" w:leader="dot" w:pos="8828"/>
        </w:tabs>
        <w:rPr>
          <w:ins w:id="8186" w:author="RAFAEL SOTOMAYOR" w:date="2016-12-20T17:07:00Z"/>
          <w:rFonts w:asciiTheme="minorHAnsi" w:hAnsiTheme="minorHAnsi" w:cstheme="minorBidi"/>
          <w:noProof/>
          <w:color w:val="auto"/>
          <w:szCs w:val="22"/>
          <w:lang w:eastAsia="es-CL" w:bidi="ar-SA"/>
        </w:rPr>
      </w:pPr>
      <w:ins w:id="8187" w:author="RAFAEL SOTOMAYOR" w:date="2016-12-20T17:07:00Z">
        <w:r>
          <w:rPr>
            <w:noProof/>
          </w:rPr>
          <w:t>Ilustración  28: Ofimática con ERP Agrícola</w:t>
        </w:r>
        <w:r>
          <w:rPr>
            <w:noProof/>
          </w:rPr>
          <w:tab/>
        </w:r>
        <w:r>
          <w:rPr>
            <w:noProof/>
          </w:rPr>
          <w:fldChar w:fldCharType="begin"/>
        </w:r>
        <w:r>
          <w:rPr>
            <w:noProof/>
          </w:rPr>
          <w:instrText xml:space="preserve"> PAGEREF _Toc470016024 \h </w:instrText>
        </w:r>
        <w:r>
          <w:rPr>
            <w:noProof/>
          </w:rPr>
        </w:r>
        <w:r>
          <w:rPr>
            <w:noProof/>
          </w:rPr>
          <w:fldChar w:fldCharType="separate"/>
        </w:r>
        <w:r>
          <w:rPr>
            <w:noProof/>
          </w:rPr>
          <w:t>64</w:t>
        </w:r>
        <w:r>
          <w:rPr>
            <w:noProof/>
          </w:rPr>
          <w:fldChar w:fldCharType="end"/>
        </w:r>
      </w:ins>
    </w:p>
    <w:p w:rsidR="00C66CF8" w:rsidRDefault="00C66CF8" w:rsidP="00C66CF8">
      <w:pPr>
        <w:pStyle w:val="Tabladeilustraciones"/>
        <w:tabs>
          <w:tab w:val="right" w:leader="dot" w:pos="8828"/>
        </w:tabs>
        <w:rPr>
          <w:ins w:id="8188" w:author="RAFAEL SOTOMAYOR" w:date="2016-12-20T17:07:00Z"/>
          <w:rFonts w:asciiTheme="minorHAnsi" w:hAnsiTheme="minorHAnsi" w:cstheme="minorBidi"/>
          <w:noProof/>
          <w:color w:val="auto"/>
          <w:szCs w:val="22"/>
          <w:lang w:eastAsia="es-CL" w:bidi="ar-SA"/>
        </w:rPr>
      </w:pPr>
      <w:ins w:id="8189" w:author="RAFAEL SOTOMAYOR" w:date="2016-12-20T17:07:00Z">
        <w:r>
          <w:rPr>
            <w:noProof/>
          </w:rPr>
          <w:t>Ilustración 29: Video de Vigilancia Agrícola</w:t>
        </w:r>
        <w:r>
          <w:rPr>
            <w:noProof/>
          </w:rPr>
          <w:tab/>
        </w:r>
        <w:r>
          <w:rPr>
            <w:noProof/>
          </w:rPr>
          <w:fldChar w:fldCharType="begin"/>
        </w:r>
        <w:r>
          <w:rPr>
            <w:noProof/>
          </w:rPr>
          <w:instrText xml:space="preserve"> PAGEREF _Toc470016025 \h </w:instrText>
        </w:r>
        <w:r>
          <w:rPr>
            <w:noProof/>
          </w:rPr>
        </w:r>
        <w:r>
          <w:rPr>
            <w:noProof/>
          </w:rPr>
          <w:fldChar w:fldCharType="separate"/>
        </w:r>
        <w:r>
          <w:rPr>
            <w:noProof/>
          </w:rPr>
          <w:t>64</w:t>
        </w:r>
        <w:r>
          <w:rPr>
            <w:noProof/>
          </w:rPr>
          <w:fldChar w:fldCharType="end"/>
        </w:r>
      </w:ins>
    </w:p>
    <w:p w:rsidR="00C66CF8" w:rsidRDefault="00C66CF8" w:rsidP="00C66CF8">
      <w:pPr>
        <w:pStyle w:val="Tabladeilustraciones"/>
        <w:tabs>
          <w:tab w:val="right" w:leader="dot" w:pos="8828"/>
        </w:tabs>
        <w:rPr>
          <w:ins w:id="8190" w:author="RAFAEL SOTOMAYOR" w:date="2016-12-20T17:07:00Z"/>
          <w:rFonts w:asciiTheme="minorHAnsi" w:hAnsiTheme="minorHAnsi" w:cstheme="minorBidi"/>
          <w:noProof/>
          <w:color w:val="auto"/>
          <w:szCs w:val="22"/>
          <w:lang w:eastAsia="es-CL" w:bidi="ar-SA"/>
        </w:rPr>
      </w:pPr>
      <w:ins w:id="8191" w:author="RAFAEL SOTOMAYOR" w:date="2016-12-20T17:07:00Z">
        <w:r>
          <w:rPr>
            <w:noProof/>
          </w:rPr>
          <w:t>Ilustración 30: Clúster frutícola de 3km</w:t>
        </w:r>
        <w:r>
          <w:rPr>
            <w:noProof/>
          </w:rPr>
          <w:tab/>
        </w:r>
        <w:r>
          <w:rPr>
            <w:noProof/>
          </w:rPr>
          <w:fldChar w:fldCharType="begin"/>
        </w:r>
        <w:r>
          <w:rPr>
            <w:noProof/>
          </w:rPr>
          <w:instrText xml:space="preserve"> PAGEREF _Toc470016026 \h </w:instrText>
        </w:r>
        <w:r>
          <w:rPr>
            <w:noProof/>
          </w:rPr>
        </w:r>
        <w:r>
          <w:rPr>
            <w:noProof/>
          </w:rPr>
          <w:fldChar w:fldCharType="separate"/>
        </w:r>
        <w:r>
          <w:rPr>
            <w:noProof/>
          </w:rPr>
          <w:t>69</w:t>
        </w:r>
        <w:r>
          <w:rPr>
            <w:noProof/>
          </w:rPr>
          <w:fldChar w:fldCharType="end"/>
        </w:r>
      </w:ins>
    </w:p>
    <w:p w:rsidR="00C66CF8" w:rsidRDefault="00C66CF8" w:rsidP="00C66CF8">
      <w:pPr>
        <w:pStyle w:val="Tabladeilustraciones"/>
        <w:tabs>
          <w:tab w:val="right" w:leader="dot" w:pos="8828"/>
        </w:tabs>
        <w:rPr>
          <w:ins w:id="8192" w:author="RAFAEL SOTOMAYOR" w:date="2016-12-20T17:07:00Z"/>
          <w:rFonts w:asciiTheme="minorHAnsi" w:hAnsiTheme="minorHAnsi" w:cstheme="minorBidi"/>
          <w:noProof/>
          <w:color w:val="auto"/>
          <w:szCs w:val="22"/>
          <w:lang w:eastAsia="es-CL" w:bidi="ar-SA"/>
        </w:rPr>
      </w:pPr>
      <w:ins w:id="8193" w:author="RAFAEL SOTOMAYOR" w:date="2016-12-20T17:07:00Z">
        <w:r>
          <w:rPr>
            <w:noProof/>
          </w:rPr>
          <w:t>Ilustración 31: Proporción de uso de Internet, según tecnología</w:t>
        </w:r>
        <w:r>
          <w:rPr>
            <w:noProof/>
          </w:rPr>
          <w:tab/>
        </w:r>
        <w:r>
          <w:rPr>
            <w:noProof/>
          </w:rPr>
          <w:fldChar w:fldCharType="begin"/>
        </w:r>
        <w:r>
          <w:rPr>
            <w:noProof/>
          </w:rPr>
          <w:instrText xml:space="preserve"> PAGEREF _Toc470016027 \h </w:instrText>
        </w:r>
        <w:r>
          <w:rPr>
            <w:noProof/>
          </w:rPr>
        </w:r>
        <w:r>
          <w:rPr>
            <w:noProof/>
          </w:rPr>
          <w:fldChar w:fldCharType="separate"/>
        </w:r>
        <w:r>
          <w:rPr>
            <w:noProof/>
          </w:rPr>
          <w:t>73</w:t>
        </w:r>
        <w:r>
          <w:rPr>
            <w:noProof/>
          </w:rPr>
          <w:fldChar w:fldCharType="end"/>
        </w:r>
      </w:ins>
    </w:p>
    <w:p w:rsidR="00C66CF8" w:rsidRDefault="00C66CF8" w:rsidP="00C66CF8">
      <w:pPr>
        <w:pStyle w:val="Tabladeilustraciones"/>
        <w:tabs>
          <w:tab w:val="right" w:leader="dot" w:pos="8828"/>
        </w:tabs>
        <w:rPr>
          <w:ins w:id="8194" w:author="RAFAEL SOTOMAYOR" w:date="2016-12-20T17:07:00Z"/>
          <w:rFonts w:asciiTheme="minorHAnsi" w:hAnsiTheme="minorHAnsi" w:cstheme="minorBidi"/>
          <w:noProof/>
          <w:color w:val="auto"/>
          <w:szCs w:val="22"/>
          <w:lang w:eastAsia="es-CL" w:bidi="ar-SA"/>
        </w:rPr>
      </w:pPr>
      <w:ins w:id="8195" w:author="RAFAEL SOTOMAYOR" w:date="2016-12-20T17:07:00Z">
        <w:r>
          <w:rPr>
            <w:noProof/>
          </w:rPr>
          <w:t>Ilustración 32, Estación Base</w:t>
        </w:r>
        <w:r>
          <w:rPr>
            <w:noProof/>
          </w:rPr>
          <w:tab/>
        </w:r>
        <w:r>
          <w:rPr>
            <w:noProof/>
          </w:rPr>
          <w:fldChar w:fldCharType="begin"/>
        </w:r>
        <w:r>
          <w:rPr>
            <w:noProof/>
          </w:rPr>
          <w:instrText xml:space="preserve"> PAGEREF _Toc470016028 \h </w:instrText>
        </w:r>
        <w:r>
          <w:rPr>
            <w:noProof/>
          </w:rPr>
        </w:r>
        <w:r>
          <w:rPr>
            <w:noProof/>
          </w:rPr>
          <w:fldChar w:fldCharType="separate"/>
        </w:r>
        <w:r>
          <w:rPr>
            <w:noProof/>
          </w:rPr>
          <w:t>74</w:t>
        </w:r>
        <w:r>
          <w:rPr>
            <w:noProof/>
          </w:rPr>
          <w:fldChar w:fldCharType="end"/>
        </w:r>
      </w:ins>
    </w:p>
    <w:p w:rsidR="00C66CF8" w:rsidRDefault="00C66CF8" w:rsidP="00C66CF8">
      <w:pPr>
        <w:pStyle w:val="Tabladeilustraciones"/>
        <w:tabs>
          <w:tab w:val="right" w:leader="dot" w:pos="8828"/>
        </w:tabs>
        <w:rPr>
          <w:ins w:id="8196" w:author="RAFAEL SOTOMAYOR" w:date="2016-12-20T17:07:00Z"/>
          <w:rFonts w:asciiTheme="minorHAnsi" w:hAnsiTheme="minorHAnsi" w:cstheme="minorBidi"/>
          <w:noProof/>
          <w:color w:val="auto"/>
          <w:szCs w:val="22"/>
          <w:lang w:eastAsia="es-CL" w:bidi="ar-SA"/>
        </w:rPr>
      </w:pPr>
      <w:ins w:id="8197" w:author="RAFAEL SOTOMAYOR" w:date="2016-12-20T17:07:00Z">
        <w:r>
          <w:rPr>
            <w:noProof/>
          </w:rPr>
          <w:t>Ilustración 33: Estaciones Base en Chile</w:t>
        </w:r>
        <w:r>
          <w:rPr>
            <w:noProof/>
          </w:rPr>
          <w:tab/>
        </w:r>
        <w:r>
          <w:rPr>
            <w:noProof/>
          </w:rPr>
          <w:fldChar w:fldCharType="begin"/>
        </w:r>
        <w:r>
          <w:rPr>
            <w:noProof/>
          </w:rPr>
          <w:instrText xml:space="preserve"> PAGEREF _Toc470016029 \h </w:instrText>
        </w:r>
        <w:r>
          <w:rPr>
            <w:noProof/>
          </w:rPr>
        </w:r>
        <w:r>
          <w:rPr>
            <w:noProof/>
          </w:rPr>
          <w:fldChar w:fldCharType="separate"/>
        </w:r>
        <w:r>
          <w:rPr>
            <w:noProof/>
          </w:rPr>
          <w:t>75</w:t>
        </w:r>
        <w:r>
          <w:rPr>
            <w:noProof/>
          </w:rPr>
          <w:fldChar w:fldCharType="end"/>
        </w:r>
      </w:ins>
    </w:p>
    <w:p w:rsidR="00C66CF8" w:rsidRDefault="00C66CF8" w:rsidP="00C66CF8">
      <w:pPr>
        <w:pStyle w:val="Tabladeilustraciones"/>
        <w:tabs>
          <w:tab w:val="right" w:leader="dot" w:pos="8828"/>
        </w:tabs>
        <w:rPr>
          <w:ins w:id="8198" w:author="RAFAEL SOTOMAYOR" w:date="2016-12-20T17:07:00Z"/>
          <w:rFonts w:asciiTheme="minorHAnsi" w:hAnsiTheme="minorHAnsi" w:cstheme="minorBidi"/>
          <w:noProof/>
          <w:color w:val="auto"/>
          <w:szCs w:val="22"/>
          <w:lang w:eastAsia="es-CL" w:bidi="ar-SA"/>
        </w:rPr>
      </w:pPr>
      <w:ins w:id="8199" w:author="RAFAEL SOTOMAYOR" w:date="2016-12-20T17:07:00Z">
        <w:r>
          <w:rPr>
            <w:noProof/>
          </w:rPr>
          <w:t>Ilustración 34: Estaciones base en Región de Copiapó</w:t>
        </w:r>
        <w:r>
          <w:rPr>
            <w:noProof/>
          </w:rPr>
          <w:tab/>
        </w:r>
        <w:r>
          <w:rPr>
            <w:noProof/>
          </w:rPr>
          <w:fldChar w:fldCharType="begin"/>
        </w:r>
        <w:r>
          <w:rPr>
            <w:noProof/>
          </w:rPr>
          <w:instrText xml:space="preserve"> PAGEREF _Toc470016030 \h </w:instrText>
        </w:r>
        <w:r>
          <w:rPr>
            <w:noProof/>
          </w:rPr>
        </w:r>
        <w:r>
          <w:rPr>
            <w:noProof/>
          </w:rPr>
          <w:fldChar w:fldCharType="separate"/>
        </w:r>
        <w:r>
          <w:rPr>
            <w:noProof/>
          </w:rPr>
          <w:t>76</w:t>
        </w:r>
        <w:r>
          <w:rPr>
            <w:noProof/>
          </w:rPr>
          <w:fldChar w:fldCharType="end"/>
        </w:r>
      </w:ins>
    </w:p>
    <w:p w:rsidR="00C66CF8" w:rsidRDefault="00C66CF8" w:rsidP="00C66CF8">
      <w:pPr>
        <w:pStyle w:val="Tabladeilustraciones"/>
        <w:tabs>
          <w:tab w:val="right" w:leader="dot" w:pos="8828"/>
        </w:tabs>
        <w:rPr>
          <w:ins w:id="8200" w:author="RAFAEL SOTOMAYOR" w:date="2016-12-20T17:07:00Z"/>
          <w:rFonts w:asciiTheme="minorHAnsi" w:hAnsiTheme="minorHAnsi" w:cstheme="minorBidi"/>
          <w:noProof/>
          <w:color w:val="auto"/>
          <w:szCs w:val="22"/>
          <w:lang w:eastAsia="es-CL" w:bidi="ar-SA"/>
        </w:rPr>
      </w:pPr>
      <w:ins w:id="8201" w:author="RAFAEL SOTOMAYOR" w:date="2016-12-20T17:07:00Z">
        <w:r>
          <w:rPr>
            <w:noProof/>
          </w:rPr>
          <w:t>Ilustración 35: Cobertura 2G</w:t>
        </w:r>
        <w:r>
          <w:rPr>
            <w:noProof/>
          </w:rPr>
          <w:tab/>
        </w:r>
        <w:r>
          <w:rPr>
            <w:noProof/>
          </w:rPr>
          <w:fldChar w:fldCharType="begin"/>
        </w:r>
        <w:r>
          <w:rPr>
            <w:noProof/>
          </w:rPr>
          <w:instrText xml:space="preserve"> PAGEREF _Toc470016031 \h </w:instrText>
        </w:r>
        <w:r>
          <w:rPr>
            <w:noProof/>
          </w:rPr>
        </w:r>
        <w:r>
          <w:rPr>
            <w:noProof/>
          </w:rPr>
          <w:fldChar w:fldCharType="separate"/>
        </w:r>
        <w:r>
          <w:rPr>
            <w:noProof/>
          </w:rPr>
          <w:t>77</w:t>
        </w:r>
        <w:r>
          <w:rPr>
            <w:noProof/>
          </w:rPr>
          <w:fldChar w:fldCharType="end"/>
        </w:r>
      </w:ins>
    </w:p>
    <w:p w:rsidR="00C66CF8" w:rsidRDefault="00C66CF8" w:rsidP="00C66CF8">
      <w:pPr>
        <w:pStyle w:val="Tabladeilustraciones"/>
        <w:tabs>
          <w:tab w:val="right" w:leader="dot" w:pos="8828"/>
        </w:tabs>
        <w:rPr>
          <w:ins w:id="8202" w:author="RAFAEL SOTOMAYOR" w:date="2016-12-20T17:07:00Z"/>
          <w:rFonts w:asciiTheme="minorHAnsi" w:hAnsiTheme="minorHAnsi" w:cstheme="minorBidi"/>
          <w:noProof/>
          <w:color w:val="auto"/>
          <w:szCs w:val="22"/>
          <w:lang w:eastAsia="es-CL" w:bidi="ar-SA"/>
        </w:rPr>
      </w:pPr>
      <w:ins w:id="8203" w:author="RAFAEL SOTOMAYOR" w:date="2016-12-20T17:07:00Z">
        <w:r>
          <w:rPr>
            <w:noProof/>
          </w:rPr>
          <w:t>Ilustración  36: Cobertura 2G para unidades productivas de Arándano</w:t>
        </w:r>
        <w:r>
          <w:rPr>
            <w:noProof/>
          </w:rPr>
          <w:tab/>
        </w:r>
        <w:r>
          <w:rPr>
            <w:noProof/>
          </w:rPr>
          <w:fldChar w:fldCharType="begin"/>
        </w:r>
        <w:r>
          <w:rPr>
            <w:noProof/>
          </w:rPr>
          <w:instrText xml:space="preserve"> PAGEREF _Toc470016032 \h </w:instrText>
        </w:r>
        <w:r>
          <w:rPr>
            <w:noProof/>
          </w:rPr>
        </w:r>
        <w:r>
          <w:rPr>
            <w:noProof/>
          </w:rPr>
          <w:fldChar w:fldCharType="separate"/>
        </w:r>
        <w:r>
          <w:rPr>
            <w:noProof/>
          </w:rPr>
          <w:t>78</w:t>
        </w:r>
        <w:r>
          <w:rPr>
            <w:noProof/>
          </w:rPr>
          <w:fldChar w:fldCharType="end"/>
        </w:r>
      </w:ins>
    </w:p>
    <w:p w:rsidR="00C66CF8" w:rsidRDefault="00C66CF8" w:rsidP="00C66CF8">
      <w:pPr>
        <w:pStyle w:val="Tabladeilustraciones"/>
        <w:tabs>
          <w:tab w:val="right" w:leader="dot" w:pos="8828"/>
        </w:tabs>
        <w:rPr>
          <w:ins w:id="8204" w:author="RAFAEL SOTOMAYOR" w:date="2016-12-20T17:07:00Z"/>
          <w:rFonts w:asciiTheme="minorHAnsi" w:hAnsiTheme="minorHAnsi" w:cstheme="minorBidi"/>
          <w:noProof/>
          <w:color w:val="auto"/>
          <w:szCs w:val="22"/>
          <w:lang w:eastAsia="es-CL" w:bidi="ar-SA"/>
        </w:rPr>
      </w:pPr>
      <w:ins w:id="8205" w:author="RAFAEL SOTOMAYOR" w:date="2016-12-20T17:07:00Z">
        <w:r>
          <w:rPr>
            <w:noProof/>
          </w:rPr>
          <w:t>Ilustración 37: Cobertura 3G para Arándano</w:t>
        </w:r>
        <w:r>
          <w:rPr>
            <w:noProof/>
          </w:rPr>
          <w:tab/>
        </w:r>
        <w:r>
          <w:rPr>
            <w:noProof/>
          </w:rPr>
          <w:fldChar w:fldCharType="begin"/>
        </w:r>
        <w:r>
          <w:rPr>
            <w:noProof/>
          </w:rPr>
          <w:instrText xml:space="preserve"> PAGEREF _Toc470016033 \h </w:instrText>
        </w:r>
        <w:r>
          <w:rPr>
            <w:noProof/>
          </w:rPr>
        </w:r>
        <w:r>
          <w:rPr>
            <w:noProof/>
          </w:rPr>
          <w:fldChar w:fldCharType="separate"/>
        </w:r>
        <w:r>
          <w:rPr>
            <w:noProof/>
          </w:rPr>
          <w:t>79</w:t>
        </w:r>
        <w:r>
          <w:rPr>
            <w:noProof/>
          </w:rPr>
          <w:fldChar w:fldCharType="end"/>
        </w:r>
      </w:ins>
    </w:p>
    <w:p w:rsidR="00C66CF8" w:rsidRDefault="00C66CF8" w:rsidP="00C66CF8">
      <w:pPr>
        <w:pStyle w:val="Tabladeilustraciones"/>
        <w:tabs>
          <w:tab w:val="right" w:leader="dot" w:pos="8828"/>
        </w:tabs>
        <w:rPr>
          <w:ins w:id="8206" w:author="RAFAEL SOTOMAYOR" w:date="2016-12-20T17:07:00Z"/>
          <w:rFonts w:asciiTheme="minorHAnsi" w:hAnsiTheme="minorHAnsi" w:cstheme="minorBidi"/>
          <w:noProof/>
          <w:color w:val="auto"/>
          <w:szCs w:val="22"/>
          <w:lang w:eastAsia="es-CL" w:bidi="ar-SA"/>
        </w:rPr>
      </w:pPr>
      <w:ins w:id="8207" w:author="RAFAEL SOTOMAYOR" w:date="2016-12-20T17:07:00Z">
        <w:r>
          <w:rPr>
            <w:noProof/>
          </w:rPr>
          <w:t>Ilustración 38: Cobertura 4G LTE para Arándano</w:t>
        </w:r>
        <w:r>
          <w:rPr>
            <w:noProof/>
          </w:rPr>
          <w:tab/>
        </w:r>
        <w:r>
          <w:rPr>
            <w:noProof/>
          </w:rPr>
          <w:fldChar w:fldCharType="begin"/>
        </w:r>
        <w:r>
          <w:rPr>
            <w:noProof/>
          </w:rPr>
          <w:instrText xml:space="preserve"> PAGEREF _Toc470016034 \h </w:instrText>
        </w:r>
        <w:r>
          <w:rPr>
            <w:noProof/>
          </w:rPr>
        </w:r>
        <w:r>
          <w:rPr>
            <w:noProof/>
          </w:rPr>
          <w:fldChar w:fldCharType="separate"/>
        </w:r>
        <w:r>
          <w:rPr>
            <w:noProof/>
          </w:rPr>
          <w:t>79</w:t>
        </w:r>
        <w:r>
          <w:rPr>
            <w:noProof/>
          </w:rPr>
          <w:fldChar w:fldCharType="end"/>
        </w:r>
      </w:ins>
    </w:p>
    <w:p w:rsidR="00C66CF8" w:rsidRDefault="00C66CF8" w:rsidP="00C66CF8">
      <w:pPr>
        <w:pStyle w:val="Tabladeilustraciones"/>
        <w:tabs>
          <w:tab w:val="right" w:leader="dot" w:pos="8828"/>
        </w:tabs>
        <w:rPr>
          <w:ins w:id="8208" w:author="RAFAEL SOTOMAYOR" w:date="2016-12-20T17:07:00Z"/>
          <w:rFonts w:asciiTheme="minorHAnsi" w:hAnsiTheme="minorHAnsi" w:cstheme="minorBidi"/>
          <w:noProof/>
          <w:color w:val="auto"/>
          <w:szCs w:val="22"/>
          <w:lang w:eastAsia="es-CL" w:bidi="ar-SA"/>
        </w:rPr>
      </w:pPr>
      <w:ins w:id="8209" w:author="RAFAEL SOTOMAYOR" w:date="2016-12-20T17:07:00Z">
        <w:r>
          <w:rPr>
            <w:noProof/>
          </w:rPr>
          <w:t>lustración 39: Extrapolación hacia la agricultura</w:t>
        </w:r>
        <w:r>
          <w:rPr>
            <w:noProof/>
          </w:rPr>
          <w:tab/>
        </w:r>
        <w:r>
          <w:rPr>
            <w:noProof/>
          </w:rPr>
          <w:fldChar w:fldCharType="begin"/>
        </w:r>
        <w:r>
          <w:rPr>
            <w:noProof/>
          </w:rPr>
          <w:instrText xml:space="preserve"> PAGEREF _Toc470016035 \h </w:instrText>
        </w:r>
        <w:r>
          <w:rPr>
            <w:noProof/>
          </w:rPr>
        </w:r>
        <w:r>
          <w:rPr>
            <w:noProof/>
          </w:rPr>
          <w:fldChar w:fldCharType="separate"/>
        </w:r>
        <w:r>
          <w:rPr>
            <w:noProof/>
          </w:rPr>
          <w:t>80</w:t>
        </w:r>
        <w:r>
          <w:rPr>
            <w:noProof/>
          </w:rPr>
          <w:fldChar w:fldCharType="end"/>
        </w:r>
      </w:ins>
    </w:p>
    <w:p w:rsidR="00C66CF8" w:rsidRDefault="00C66CF8" w:rsidP="00C66CF8">
      <w:pPr>
        <w:pStyle w:val="Tabladeilustraciones"/>
        <w:tabs>
          <w:tab w:val="right" w:leader="dot" w:pos="8828"/>
        </w:tabs>
        <w:rPr>
          <w:ins w:id="8210" w:author="RAFAEL SOTOMAYOR" w:date="2016-12-20T17:07:00Z"/>
          <w:rFonts w:asciiTheme="minorHAnsi" w:hAnsiTheme="minorHAnsi" w:cstheme="minorBidi"/>
          <w:noProof/>
          <w:color w:val="auto"/>
          <w:szCs w:val="22"/>
          <w:lang w:eastAsia="es-CL" w:bidi="ar-SA"/>
        </w:rPr>
      </w:pPr>
      <w:ins w:id="8211" w:author="RAFAEL SOTOMAYOR" w:date="2016-12-20T17:07:00Z">
        <w:r>
          <w:rPr>
            <w:noProof/>
          </w:rPr>
          <w:t>Ilustración 40: Software GIS</w:t>
        </w:r>
        <w:r>
          <w:rPr>
            <w:noProof/>
          </w:rPr>
          <w:tab/>
        </w:r>
        <w:r>
          <w:rPr>
            <w:noProof/>
          </w:rPr>
          <w:fldChar w:fldCharType="begin"/>
        </w:r>
        <w:r>
          <w:rPr>
            <w:noProof/>
          </w:rPr>
          <w:instrText xml:space="preserve"> PAGEREF _Toc470016036 \h </w:instrText>
        </w:r>
        <w:r>
          <w:rPr>
            <w:noProof/>
          </w:rPr>
        </w:r>
        <w:r>
          <w:rPr>
            <w:noProof/>
          </w:rPr>
          <w:fldChar w:fldCharType="separate"/>
        </w:r>
        <w:r>
          <w:rPr>
            <w:noProof/>
          </w:rPr>
          <w:t>81</w:t>
        </w:r>
        <w:r>
          <w:rPr>
            <w:noProof/>
          </w:rPr>
          <w:fldChar w:fldCharType="end"/>
        </w:r>
      </w:ins>
    </w:p>
    <w:p w:rsidR="00C66CF8" w:rsidRDefault="00C66CF8" w:rsidP="00C66CF8">
      <w:pPr>
        <w:pStyle w:val="Tabladeilustraciones"/>
        <w:tabs>
          <w:tab w:val="right" w:leader="dot" w:pos="8828"/>
        </w:tabs>
        <w:rPr>
          <w:ins w:id="8212" w:author="RAFAEL SOTOMAYOR" w:date="2016-12-20T17:07:00Z"/>
          <w:rFonts w:asciiTheme="minorHAnsi" w:hAnsiTheme="minorHAnsi" w:cstheme="minorBidi"/>
          <w:noProof/>
          <w:color w:val="auto"/>
          <w:szCs w:val="22"/>
          <w:lang w:eastAsia="es-CL" w:bidi="ar-SA"/>
        </w:rPr>
      </w:pPr>
      <w:ins w:id="8213" w:author="RAFAEL SOTOMAYOR" w:date="2016-12-20T17:07:00Z">
        <w:r>
          <w:rPr>
            <w:noProof/>
          </w:rPr>
          <w:t>Ilustración 41: Variables críticas de mercado para el crecimiento de la fruticultura</w:t>
        </w:r>
        <w:r>
          <w:rPr>
            <w:noProof/>
          </w:rPr>
          <w:tab/>
        </w:r>
        <w:r>
          <w:rPr>
            <w:noProof/>
          </w:rPr>
          <w:fldChar w:fldCharType="begin"/>
        </w:r>
        <w:r>
          <w:rPr>
            <w:noProof/>
          </w:rPr>
          <w:instrText xml:space="preserve"> PAGEREF _Toc470016037 \h </w:instrText>
        </w:r>
        <w:r>
          <w:rPr>
            <w:noProof/>
          </w:rPr>
        </w:r>
        <w:r>
          <w:rPr>
            <w:noProof/>
          </w:rPr>
          <w:fldChar w:fldCharType="separate"/>
        </w:r>
        <w:r>
          <w:rPr>
            <w:noProof/>
          </w:rPr>
          <w:t>82</w:t>
        </w:r>
        <w:r>
          <w:rPr>
            <w:noProof/>
          </w:rPr>
          <w:fldChar w:fldCharType="end"/>
        </w:r>
      </w:ins>
    </w:p>
    <w:p w:rsidR="00C66CF8" w:rsidRDefault="00C66CF8" w:rsidP="00C66CF8">
      <w:pPr>
        <w:pStyle w:val="Tabladeilustraciones"/>
        <w:tabs>
          <w:tab w:val="right" w:leader="dot" w:pos="8828"/>
        </w:tabs>
        <w:rPr>
          <w:ins w:id="8214" w:author="RAFAEL SOTOMAYOR" w:date="2016-12-20T17:07:00Z"/>
          <w:rFonts w:asciiTheme="minorHAnsi" w:hAnsiTheme="minorHAnsi" w:cstheme="minorBidi"/>
          <w:noProof/>
          <w:color w:val="auto"/>
          <w:szCs w:val="22"/>
          <w:lang w:eastAsia="es-CL" w:bidi="ar-SA"/>
        </w:rPr>
      </w:pPr>
      <w:ins w:id="8215" w:author="RAFAEL SOTOMAYOR" w:date="2016-12-20T17:07:00Z">
        <w:r>
          <w:rPr>
            <w:noProof/>
          </w:rPr>
          <w:lastRenderedPageBreak/>
          <w:t>Ilustración 42, Variables críticas de producto para el crecimiento de la fruticultura</w:t>
        </w:r>
        <w:r>
          <w:rPr>
            <w:noProof/>
          </w:rPr>
          <w:tab/>
        </w:r>
        <w:r>
          <w:rPr>
            <w:noProof/>
          </w:rPr>
          <w:fldChar w:fldCharType="begin"/>
        </w:r>
        <w:r>
          <w:rPr>
            <w:noProof/>
          </w:rPr>
          <w:instrText xml:space="preserve"> PAGEREF _Toc470016038 \h </w:instrText>
        </w:r>
        <w:r>
          <w:rPr>
            <w:noProof/>
          </w:rPr>
        </w:r>
        <w:r>
          <w:rPr>
            <w:noProof/>
          </w:rPr>
          <w:fldChar w:fldCharType="separate"/>
        </w:r>
        <w:r>
          <w:rPr>
            <w:noProof/>
          </w:rPr>
          <w:t>83</w:t>
        </w:r>
        <w:r>
          <w:rPr>
            <w:noProof/>
          </w:rPr>
          <w:fldChar w:fldCharType="end"/>
        </w:r>
      </w:ins>
    </w:p>
    <w:p w:rsidR="00C66CF8" w:rsidRDefault="00C66CF8" w:rsidP="00C66CF8">
      <w:pPr>
        <w:pStyle w:val="Tabladeilustraciones"/>
        <w:tabs>
          <w:tab w:val="right" w:leader="dot" w:pos="8828"/>
        </w:tabs>
        <w:rPr>
          <w:ins w:id="8216" w:author="RAFAEL SOTOMAYOR" w:date="2016-12-20T17:07:00Z"/>
          <w:rFonts w:asciiTheme="minorHAnsi" w:hAnsiTheme="minorHAnsi" w:cstheme="minorBidi"/>
          <w:noProof/>
          <w:color w:val="auto"/>
          <w:szCs w:val="22"/>
          <w:lang w:eastAsia="es-CL" w:bidi="ar-SA"/>
        </w:rPr>
      </w:pPr>
      <w:ins w:id="8217" w:author="RAFAEL SOTOMAYOR" w:date="2016-12-20T17:07:00Z">
        <w:r>
          <w:rPr>
            <w:noProof/>
          </w:rPr>
          <w:t>Ilustración 43, Variables críticas de productividad para el crecimiento de la fruticultura</w:t>
        </w:r>
        <w:r>
          <w:rPr>
            <w:noProof/>
          </w:rPr>
          <w:tab/>
        </w:r>
        <w:r>
          <w:rPr>
            <w:noProof/>
          </w:rPr>
          <w:fldChar w:fldCharType="begin"/>
        </w:r>
        <w:r>
          <w:rPr>
            <w:noProof/>
          </w:rPr>
          <w:instrText xml:space="preserve"> PAGEREF _Toc470016039 \h </w:instrText>
        </w:r>
        <w:r>
          <w:rPr>
            <w:noProof/>
          </w:rPr>
        </w:r>
        <w:r>
          <w:rPr>
            <w:noProof/>
          </w:rPr>
          <w:fldChar w:fldCharType="separate"/>
        </w:r>
        <w:r>
          <w:rPr>
            <w:noProof/>
          </w:rPr>
          <w:t>84</w:t>
        </w:r>
        <w:r>
          <w:rPr>
            <w:noProof/>
          </w:rPr>
          <w:fldChar w:fldCharType="end"/>
        </w:r>
      </w:ins>
    </w:p>
    <w:p w:rsidR="00C66CF8" w:rsidRDefault="00C66CF8" w:rsidP="00C66CF8">
      <w:pPr>
        <w:pStyle w:val="Tabladeilustraciones"/>
        <w:tabs>
          <w:tab w:val="right" w:leader="dot" w:pos="8828"/>
        </w:tabs>
        <w:rPr>
          <w:ins w:id="8218" w:author="RAFAEL SOTOMAYOR" w:date="2016-12-20T17:07:00Z"/>
          <w:rFonts w:asciiTheme="minorHAnsi" w:hAnsiTheme="minorHAnsi" w:cstheme="minorBidi"/>
          <w:noProof/>
          <w:color w:val="auto"/>
          <w:szCs w:val="22"/>
          <w:lang w:eastAsia="es-CL" w:bidi="ar-SA"/>
        </w:rPr>
      </w:pPr>
      <w:ins w:id="8219" w:author="RAFAEL SOTOMAYOR" w:date="2016-12-20T17:07:00Z">
        <w:r>
          <w:rPr>
            <w:noProof/>
          </w:rPr>
          <w:t>Ilustración 44, Tencologia alternativa a video vigilancia</w:t>
        </w:r>
        <w:r>
          <w:rPr>
            <w:noProof/>
          </w:rPr>
          <w:tab/>
        </w:r>
        <w:r>
          <w:rPr>
            <w:noProof/>
          </w:rPr>
          <w:fldChar w:fldCharType="begin"/>
        </w:r>
        <w:r>
          <w:rPr>
            <w:noProof/>
          </w:rPr>
          <w:instrText xml:space="preserve"> PAGEREF _Toc470016040 \h </w:instrText>
        </w:r>
        <w:r>
          <w:rPr>
            <w:noProof/>
          </w:rPr>
        </w:r>
        <w:r>
          <w:rPr>
            <w:noProof/>
          </w:rPr>
          <w:fldChar w:fldCharType="separate"/>
        </w:r>
        <w:r>
          <w:rPr>
            <w:noProof/>
          </w:rPr>
          <w:t>86</w:t>
        </w:r>
        <w:r>
          <w:rPr>
            <w:noProof/>
          </w:rPr>
          <w:fldChar w:fldCharType="end"/>
        </w:r>
      </w:ins>
    </w:p>
    <w:p w:rsidR="00C66CF8" w:rsidRDefault="00C66CF8" w:rsidP="00C66CF8">
      <w:pPr>
        <w:pStyle w:val="Tabladeilustraciones"/>
        <w:tabs>
          <w:tab w:val="right" w:leader="dot" w:pos="8828"/>
        </w:tabs>
        <w:rPr>
          <w:ins w:id="8220" w:author="RAFAEL SOTOMAYOR" w:date="2016-12-20T17:07:00Z"/>
          <w:rFonts w:asciiTheme="minorHAnsi" w:hAnsiTheme="minorHAnsi" w:cstheme="minorBidi"/>
          <w:noProof/>
          <w:color w:val="auto"/>
          <w:szCs w:val="22"/>
          <w:lang w:eastAsia="es-CL" w:bidi="ar-SA"/>
        </w:rPr>
      </w:pPr>
      <w:ins w:id="8221" w:author="RAFAEL SOTOMAYOR" w:date="2016-12-20T17:07:00Z">
        <w:r>
          <w:rPr>
            <w:noProof/>
          </w:rPr>
          <w:t>Ilustración 45, uso de tecnología en 5, 10, 20 años</w:t>
        </w:r>
        <w:r>
          <w:rPr>
            <w:noProof/>
          </w:rPr>
          <w:tab/>
        </w:r>
        <w:r>
          <w:rPr>
            <w:noProof/>
          </w:rPr>
          <w:fldChar w:fldCharType="begin"/>
        </w:r>
        <w:r>
          <w:rPr>
            <w:noProof/>
          </w:rPr>
          <w:instrText xml:space="preserve"> PAGEREF _Toc470016041 \h </w:instrText>
        </w:r>
        <w:r>
          <w:rPr>
            <w:noProof/>
          </w:rPr>
        </w:r>
        <w:r>
          <w:rPr>
            <w:noProof/>
          </w:rPr>
          <w:fldChar w:fldCharType="separate"/>
        </w:r>
        <w:r>
          <w:rPr>
            <w:noProof/>
          </w:rPr>
          <w:t>86</w:t>
        </w:r>
        <w:r>
          <w:rPr>
            <w:noProof/>
          </w:rPr>
          <w:fldChar w:fldCharType="end"/>
        </w:r>
      </w:ins>
    </w:p>
    <w:p w:rsidR="00C66CF8" w:rsidRDefault="00C66CF8" w:rsidP="00C66CF8">
      <w:pPr>
        <w:pStyle w:val="Tabladeilustraciones"/>
        <w:tabs>
          <w:tab w:val="right" w:leader="dot" w:pos="8828"/>
        </w:tabs>
        <w:rPr>
          <w:ins w:id="8222" w:author="RAFAEL SOTOMAYOR" w:date="2016-12-20T17:07:00Z"/>
          <w:rFonts w:asciiTheme="minorHAnsi" w:hAnsiTheme="minorHAnsi" w:cstheme="minorBidi"/>
          <w:noProof/>
          <w:color w:val="auto"/>
          <w:szCs w:val="22"/>
          <w:lang w:eastAsia="es-CL" w:bidi="ar-SA"/>
        </w:rPr>
      </w:pPr>
      <w:ins w:id="8223" w:author="RAFAEL SOTOMAYOR" w:date="2016-12-20T17:07:00Z">
        <w:r>
          <w:rPr>
            <w:noProof/>
          </w:rPr>
          <w:t>Ilustración 46, Solución estándar para la agricultura de precisión</w:t>
        </w:r>
        <w:r>
          <w:rPr>
            <w:noProof/>
          </w:rPr>
          <w:tab/>
        </w:r>
        <w:r>
          <w:rPr>
            <w:noProof/>
          </w:rPr>
          <w:fldChar w:fldCharType="begin"/>
        </w:r>
        <w:r>
          <w:rPr>
            <w:noProof/>
          </w:rPr>
          <w:instrText xml:space="preserve"> PAGEREF _Toc470016042 \h </w:instrText>
        </w:r>
        <w:r>
          <w:rPr>
            <w:noProof/>
          </w:rPr>
        </w:r>
        <w:r>
          <w:rPr>
            <w:noProof/>
          </w:rPr>
          <w:fldChar w:fldCharType="separate"/>
        </w:r>
        <w:r>
          <w:rPr>
            <w:noProof/>
          </w:rPr>
          <w:t>87</w:t>
        </w:r>
        <w:r>
          <w:rPr>
            <w:noProof/>
          </w:rPr>
          <w:fldChar w:fldCharType="end"/>
        </w:r>
      </w:ins>
    </w:p>
    <w:p w:rsidR="00C66CF8" w:rsidRDefault="00C66CF8" w:rsidP="00C66CF8">
      <w:pPr>
        <w:pStyle w:val="Tabladeilustraciones"/>
        <w:tabs>
          <w:tab w:val="right" w:leader="dot" w:pos="8828"/>
        </w:tabs>
        <w:rPr>
          <w:ins w:id="8224" w:author="RAFAEL SOTOMAYOR" w:date="2016-12-20T17:07:00Z"/>
          <w:rFonts w:asciiTheme="minorHAnsi" w:hAnsiTheme="minorHAnsi" w:cstheme="minorBidi"/>
          <w:noProof/>
          <w:color w:val="auto"/>
          <w:szCs w:val="22"/>
          <w:lang w:eastAsia="es-CL" w:bidi="ar-SA"/>
        </w:rPr>
      </w:pPr>
      <w:ins w:id="8225" w:author="RAFAEL SOTOMAYOR" w:date="2016-12-20T17:07:00Z">
        <w:r>
          <w:rPr>
            <w:noProof/>
          </w:rPr>
          <w:t>Ilustración 47, Tabla de Adopción AP</w:t>
        </w:r>
        <w:r>
          <w:rPr>
            <w:noProof/>
          </w:rPr>
          <w:tab/>
        </w:r>
        <w:r>
          <w:rPr>
            <w:noProof/>
          </w:rPr>
          <w:fldChar w:fldCharType="begin"/>
        </w:r>
        <w:r>
          <w:rPr>
            <w:noProof/>
          </w:rPr>
          <w:instrText xml:space="preserve"> PAGEREF _Toc470016043 \h </w:instrText>
        </w:r>
        <w:r>
          <w:rPr>
            <w:noProof/>
          </w:rPr>
        </w:r>
        <w:r>
          <w:rPr>
            <w:noProof/>
          </w:rPr>
          <w:fldChar w:fldCharType="separate"/>
        </w:r>
        <w:r>
          <w:rPr>
            <w:noProof/>
          </w:rPr>
          <w:t>90</w:t>
        </w:r>
        <w:r>
          <w:rPr>
            <w:noProof/>
          </w:rPr>
          <w:fldChar w:fldCharType="end"/>
        </w:r>
      </w:ins>
    </w:p>
    <w:p w:rsidR="00C66CF8" w:rsidRPr="00067AA5" w:rsidRDefault="00C66CF8" w:rsidP="00C66CF8">
      <w:pPr>
        <w:rPr>
          <w:ins w:id="8226" w:author="RAFAEL SOTOMAYOR" w:date="2016-12-20T17:07:00Z"/>
          <w:noProof/>
        </w:rPr>
      </w:pPr>
      <w:ins w:id="8227" w:author="RAFAEL SOTOMAYOR" w:date="2016-12-20T17:07:00Z">
        <w:r>
          <w:rPr>
            <w:noProof/>
          </w:rPr>
          <w:fldChar w:fldCharType="end"/>
        </w:r>
      </w:ins>
    </w:p>
    <w:p w:rsidR="00C66CF8" w:rsidRPr="00067AA5" w:rsidRDefault="00C66CF8" w:rsidP="00C66CF8">
      <w:pPr>
        <w:rPr>
          <w:ins w:id="8228" w:author="RAFAEL SOTOMAYOR" w:date="2016-12-20T17:07:00Z"/>
          <w:noProof/>
        </w:rPr>
      </w:pPr>
    </w:p>
    <w:p w:rsidR="00C66CF8" w:rsidRPr="00067AA5" w:rsidRDefault="00C66CF8" w:rsidP="00C66CF8">
      <w:pPr>
        <w:pStyle w:val="Encabezadodelista"/>
        <w:jc w:val="both"/>
        <w:rPr>
          <w:ins w:id="8229" w:author="RAFAEL SOTOMAYOR" w:date="2016-12-20T17:07:00Z"/>
          <w:noProof/>
          <w:lang w:val="es-ES"/>
        </w:rPr>
      </w:pPr>
      <w:ins w:id="8230" w:author="RAFAEL SOTOMAYOR" w:date="2016-12-20T17:07:00Z">
        <w:r w:rsidRPr="00067AA5">
          <w:rPr>
            <w:noProof/>
            <w:lang w:val="es-ES"/>
          </w:rPr>
          <w:lastRenderedPageBreak/>
          <w:t>Listado de Tablas</w:t>
        </w:r>
      </w:ins>
    </w:p>
    <w:p w:rsidR="00C66CF8" w:rsidRDefault="00C66CF8" w:rsidP="00C66CF8">
      <w:pPr>
        <w:pStyle w:val="Tabladeilustraciones"/>
        <w:tabs>
          <w:tab w:val="right" w:leader="dot" w:pos="8828"/>
        </w:tabs>
        <w:rPr>
          <w:ins w:id="8231" w:author="RAFAEL SOTOMAYOR" w:date="2016-12-20T17:07:00Z"/>
          <w:rFonts w:asciiTheme="minorHAnsi" w:hAnsiTheme="minorHAnsi" w:cstheme="minorBidi"/>
          <w:noProof/>
          <w:color w:val="auto"/>
          <w:szCs w:val="22"/>
          <w:lang w:eastAsia="es-CL" w:bidi="ar-SA"/>
        </w:rPr>
      </w:pPr>
      <w:ins w:id="8232" w:author="RAFAEL SOTOMAYOR" w:date="2016-12-20T17:07:00Z">
        <w:r w:rsidRPr="00067AA5">
          <w:rPr>
            <w:rFonts w:cs="Arial"/>
            <w:noProof/>
            <w:lang w:val="es-ES"/>
          </w:rPr>
          <w:fldChar w:fldCharType="begin"/>
        </w:r>
        <w:r w:rsidRPr="00067AA5">
          <w:rPr>
            <w:rFonts w:cs="Arial"/>
            <w:noProof/>
            <w:lang w:val="es-ES"/>
          </w:rPr>
          <w:instrText xml:space="preserve"> TOC \h \z \c "Tabla" </w:instrText>
        </w:r>
        <w:r w:rsidRPr="00067AA5">
          <w:rPr>
            <w:rFonts w:cs="Arial"/>
            <w:noProof/>
            <w:lang w:val="es-ES"/>
          </w:rPr>
          <w:fldChar w:fldCharType="separate"/>
        </w:r>
        <w:r>
          <w:fldChar w:fldCharType="begin"/>
        </w:r>
        <w:r>
          <w:instrText xml:space="preserve"> HYPERLINK "file:///Y:\\rsotomayor@savtec.cl\\Savtec\\GCO\\ON\\ChileCompra\\SubTel\\Informes\\Informe-I\\InformeI-ID-606-25-LQ16-FINAL%20.docx" \l "_Toc470016044" </w:instrText>
        </w:r>
        <w:r>
          <w:fldChar w:fldCharType="separate"/>
        </w:r>
        <w:r w:rsidRPr="009659E4">
          <w:rPr>
            <w:rStyle w:val="Hipervnculo"/>
            <w:noProof/>
          </w:rPr>
          <w:t>Tabla 1:  PIB Nacional y PIB Silvoagropecuario 2014 y 2015</w:t>
        </w:r>
        <w:r>
          <w:rPr>
            <w:noProof/>
            <w:webHidden/>
          </w:rPr>
          <w:tab/>
        </w:r>
        <w:r>
          <w:rPr>
            <w:noProof/>
            <w:webHidden/>
          </w:rPr>
          <w:fldChar w:fldCharType="begin"/>
        </w:r>
        <w:r>
          <w:rPr>
            <w:noProof/>
            <w:webHidden/>
          </w:rPr>
          <w:instrText xml:space="preserve"> PAGEREF _Toc470016044 \h </w:instrText>
        </w:r>
        <w:r>
          <w:rPr>
            <w:noProof/>
            <w:webHidden/>
          </w:rPr>
        </w:r>
        <w:r>
          <w:rPr>
            <w:noProof/>
            <w:webHidden/>
          </w:rPr>
          <w:fldChar w:fldCharType="separate"/>
        </w:r>
        <w:r>
          <w:rPr>
            <w:noProof/>
            <w:webHidden/>
          </w:rPr>
          <w:t>13</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33" w:author="RAFAEL SOTOMAYOR" w:date="2016-12-20T17:07:00Z"/>
          <w:rFonts w:asciiTheme="minorHAnsi" w:hAnsiTheme="minorHAnsi" w:cstheme="minorBidi"/>
          <w:noProof/>
          <w:color w:val="auto"/>
          <w:szCs w:val="22"/>
          <w:lang w:eastAsia="es-CL" w:bidi="ar-SA"/>
        </w:rPr>
      </w:pPr>
      <w:ins w:id="8234" w:author="RAFAEL SOTOMAYOR" w:date="2016-12-20T17:07:00Z">
        <w:r>
          <w:fldChar w:fldCharType="begin"/>
        </w:r>
        <w:r>
          <w:instrText xml:space="preserve"> HYPERLINK \l "_Toc470016045" </w:instrText>
        </w:r>
        <w:r>
          <w:fldChar w:fldCharType="separate"/>
        </w:r>
        <w:r w:rsidRPr="009659E4">
          <w:rPr>
            <w:rStyle w:val="Hipervnculo"/>
            <w:noProof/>
          </w:rPr>
          <w:t>Tabla 2: Productos comercializados en mercado interno (en kilos)</w:t>
        </w:r>
        <w:r>
          <w:rPr>
            <w:noProof/>
            <w:webHidden/>
          </w:rPr>
          <w:tab/>
        </w:r>
        <w:r>
          <w:rPr>
            <w:noProof/>
            <w:webHidden/>
          </w:rPr>
          <w:fldChar w:fldCharType="begin"/>
        </w:r>
        <w:r>
          <w:rPr>
            <w:noProof/>
            <w:webHidden/>
          </w:rPr>
          <w:instrText xml:space="preserve"> PAGEREF _Toc470016045 \h </w:instrText>
        </w:r>
        <w:r>
          <w:rPr>
            <w:noProof/>
            <w:webHidden/>
          </w:rPr>
        </w:r>
        <w:r>
          <w:rPr>
            <w:noProof/>
            <w:webHidden/>
          </w:rPr>
          <w:fldChar w:fldCharType="separate"/>
        </w:r>
        <w:r>
          <w:rPr>
            <w:noProof/>
            <w:webHidden/>
          </w:rPr>
          <w:t>15</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35" w:author="RAFAEL SOTOMAYOR" w:date="2016-12-20T17:07:00Z"/>
          <w:rFonts w:asciiTheme="minorHAnsi" w:hAnsiTheme="minorHAnsi" w:cstheme="minorBidi"/>
          <w:noProof/>
          <w:color w:val="auto"/>
          <w:szCs w:val="22"/>
          <w:lang w:eastAsia="es-CL" w:bidi="ar-SA"/>
        </w:rPr>
      </w:pPr>
      <w:ins w:id="8236" w:author="RAFAEL SOTOMAYOR" w:date="2016-12-20T17:07:00Z">
        <w:r>
          <w:fldChar w:fldCharType="begin"/>
        </w:r>
        <w:r>
          <w:instrText xml:space="preserve"> HYPERLINK "file:///Y:\\rsotomayor@savtec.cl\\Savtec\\GCO\\ON\\ChileCompra\\SubTel\\Informes\\Informe-I\\InformeI-ID-606-25-LQ16-FINAL%20.docx" \l "_Toc470016046" </w:instrText>
        </w:r>
        <w:r>
          <w:fldChar w:fldCharType="separate"/>
        </w:r>
        <w:r w:rsidRPr="009659E4">
          <w:rPr>
            <w:rStyle w:val="Hipervnculo"/>
            <w:noProof/>
          </w:rPr>
          <w:t>Tabla 3: Superficie Nacional cultivada por subsector Agrícola</w:t>
        </w:r>
        <w:r>
          <w:rPr>
            <w:noProof/>
            <w:webHidden/>
          </w:rPr>
          <w:tab/>
        </w:r>
        <w:r>
          <w:rPr>
            <w:noProof/>
            <w:webHidden/>
          </w:rPr>
          <w:fldChar w:fldCharType="begin"/>
        </w:r>
        <w:r>
          <w:rPr>
            <w:noProof/>
            <w:webHidden/>
          </w:rPr>
          <w:instrText xml:space="preserve"> PAGEREF _Toc470016046 \h </w:instrText>
        </w:r>
        <w:r>
          <w:rPr>
            <w:noProof/>
            <w:webHidden/>
          </w:rPr>
        </w:r>
        <w:r>
          <w:rPr>
            <w:noProof/>
            <w:webHidden/>
          </w:rPr>
          <w:fldChar w:fldCharType="separate"/>
        </w:r>
        <w:r>
          <w:rPr>
            <w:noProof/>
            <w:webHidden/>
          </w:rPr>
          <w:t>21</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37" w:author="RAFAEL SOTOMAYOR" w:date="2016-12-20T17:07:00Z"/>
          <w:rFonts w:asciiTheme="minorHAnsi" w:hAnsiTheme="minorHAnsi" w:cstheme="minorBidi"/>
          <w:noProof/>
          <w:color w:val="auto"/>
          <w:szCs w:val="22"/>
          <w:lang w:eastAsia="es-CL" w:bidi="ar-SA"/>
        </w:rPr>
      </w:pPr>
      <w:ins w:id="8238" w:author="RAFAEL SOTOMAYOR" w:date="2016-12-20T17:07:00Z">
        <w:r>
          <w:fldChar w:fldCharType="begin"/>
        </w:r>
        <w:r>
          <w:instrText xml:space="preserve"> HYPERLINK "file:///Y:\\rsotomayor@savtec.cl\\Savtec\\GCO\\ON\\ChileCompra\\SubTel\\Informes\\Informe-I\\InformeI-ID-606-25-LQ16-FINAL%20.docx" \l "_Toc470016047" </w:instrText>
        </w:r>
        <w:r>
          <w:fldChar w:fldCharType="separate"/>
        </w:r>
        <w:r w:rsidRPr="009659E4">
          <w:rPr>
            <w:rStyle w:val="Hipervnculo"/>
            <w:noProof/>
          </w:rPr>
          <w:t>Tabla 4: Superficie cultivada por Región en los Rubros y Productos agrícolas, 2007</w:t>
        </w:r>
        <w:r>
          <w:rPr>
            <w:noProof/>
            <w:webHidden/>
          </w:rPr>
          <w:tab/>
        </w:r>
        <w:r>
          <w:rPr>
            <w:noProof/>
            <w:webHidden/>
          </w:rPr>
          <w:fldChar w:fldCharType="begin"/>
        </w:r>
        <w:r>
          <w:rPr>
            <w:noProof/>
            <w:webHidden/>
          </w:rPr>
          <w:instrText xml:space="preserve"> PAGEREF _Toc470016047 \h </w:instrText>
        </w:r>
        <w:r>
          <w:rPr>
            <w:noProof/>
            <w:webHidden/>
          </w:rPr>
        </w:r>
        <w:r>
          <w:rPr>
            <w:noProof/>
            <w:webHidden/>
          </w:rPr>
          <w:fldChar w:fldCharType="separate"/>
        </w:r>
        <w:r>
          <w:rPr>
            <w:noProof/>
            <w:webHidden/>
          </w:rPr>
          <w:t>22</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39" w:author="RAFAEL SOTOMAYOR" w:date="2016-12-20T17:07:00Z"/>
          <w:rFonts w:asciiTheme="minorHAnsi" w:hAnsiTheme="minorHAnsi" w:cstheme="minorBidi"/>
          <w:noProof/>
          <w:color w:val="auto"/>
          <w:szCs w:val="22"/>
          <w:lang w:eastAsia="es-CL" w:bidi="ar-SA"/>
        </w:rPr>
      </w:pPr>
      <w:ins w:id="8240" w:author="RAFAEL SOTOMAYOR" w:date="2016-12-20T17:07:00Z">
        <w:r>
          <w:fldChar w:fldCharType="begin"/>
        </w:r>
        <w:r>
          <w:instrText xml:space="preserve"> HYPERLINK \l "_Toc470016048" </w:instrText>
        </w:r>
        <w:r>
          <w:fldChar w:fldCharType="separate"/>
        </w:r>
        <w:r w:rsidRPr="009659E4">
          <w:rPr>
            <w:rStyle w:val="Hipervnculo"/>
            <w:noProof/>
          </w:rPr>
          <w:t>Tabla 5: distribución número de explotaciones por UMA</w:t>
        </w:r>
        <w:r>
          <w:rPr>
            <w:noProof/>
            <w:webHidden/>
          </w:rPr>
          <w:tab/>
        </w:r>
        <w:r>
          <w:rPr>
            <w:noProof/>
            <w:webHidden/>
          </w:rPr>
          <w:fldChar w:fldCharType="begin"/>
        </w:r>
        <w:r>
          <w:rPr>
            <w:noProof/>
            <w:webHidden/>
          </w:rPr>
          <w:instrText xml:space="preserve"> PAGEREF _Toc470016048 \h </w:instrText>
        </w:r>
        <w:r>
          <w:rPr>
            <w:noProof/>
            <w:webHidden/>
          </w:rPr>
        </w:r>
        <w:r>
          <w:rPr>
            <w:noProof/>
            <w:webHidden/>
          </w:rPr>
          <w:fldChar w:fldCharType="separate"/>
        </w:r>
        <w:r>
          <w:rPr>
            <w:noProof/>
            <w:webHidden/>
          </w:rPr>
          <w:t>23</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41" w:author="RAFAEL SOTOMAYOR" w:date="2016-12-20T17:07:00Z"/>
          <w:rFonts w:asciiTheme="minorHAnsi" w:hAnsiTheme="minorHAnsi" w:cstheme="minorBidi"/>
          <w:noProof/>
          <w:color w:val="auto"/>
          <w:szCs w:val="22"/>
          <w:lang w:eastAsia="es-CL" w:bidi="ar-SA"/>
        </w:rPr>
      </w:pPr>
      <w:ins w:id="8242" w:author="RAFAEL SOTOMAYOR" w:date="2016-12-20T17:07:00Z">
        <w:r>
          <w:fldChar w:fldCharType="begin"/>
        </w:r>
        <w:r>
          <w:instrText xml:space="preserve"> HYPERLINK "file:///Y:\\rsotomayor@savtec.cl\\Savtec\\GCO\\ON\\ChileCompra\\SubTel\\Informes\\Informe-I\\InformeI-ID-606-25-LQ16-FINAL%20.docx" \l "_Toc470016049" </w:instrText>
        </w:r>
        <w:r>
          <w:fldChar w:fldCharType="separate"/>
        </w:r>
        <w:r w:rsidRPr="009659E4">
          <w:rPr>
            <w:rStyle w:val="Hipervnculo"/>
            <w:noProof/>
          </w:rPr>
          <w:t>Tabla 6: Caracterización  tipos de UMA</w:t>
        </w:r>
        <w:r>
          <w:rPr>
            <w:noProof/>
            <w:webHidden/>
          </w:rPr>
          <w:tab/>
        </w:r>
        <w:r>
          <w:rPr>
            <w:noProof/>
            <w:webHidden/>
          </w:rPr>
          <w:fldChar w:fldCharType="begin"/>
        </w:r>
        <w:r>
          <w:rPr>
            <w:noProof/>
            <w:webHidden/>
          </w:rPr>
          <w:instrText xml:space="preserve"> PAGEREF _Toc470016049 \h </w:instrText>
        </w:r>
        <w:r>
          <w:rPr>
            <w:noProof/>
            <w:webHidden/>
          </w:rPr>
        </w:r>
        <w:r>
          <w:rPr>
            <w:noProof/>
            <w:webHidden/>
          </w:rPr>
          <w:fldChar w:fldCharType="separate"/>
        </w:r>
        <w:r>
          <w:rPr>
            <w:noProof/>
            <w:webHidden/>
          </w:rPr>
          <w:t>24</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43" w:author="RAFAEL SOTOMAYOR" w:date="2016-12-20T17:07:00Z"/>
          <w:rFonts w:asciiTheme="minorHAnsi" w:hAnsiTheme="minorHAnsi" w:cstheme="minorBidi"/>
          <w:noProof/>
          <w:color w:val="auto"/>
          <w:szCs w:val="22"/>
          <w:lang w:eastAsia="es-CL" w:bidi="ar-SA"/>
        </w:rPr>
      </w:pPr>
      <w:ins w:id="8244" w:author="RAFAEL SOTOMAYOR" w:date="2016-12-20T17:07:00Z">
        <w:r>
          <w:fldChar w:fldCharType="begin"/>
        </w:r>
        <w:r>
          <w:instrText xml:space="preserve"> HYPERLINK \l "_Toc470016050" </w:instrText>
        </w:r>
        <w:r>
          <w:fldChar w:fldCharType="separate"/>
        </w:r>
        <w:r w:rsidRPr="009659E4">
          <w:rPr>
            <w:rStyle w:val="Hipervnculo"/>
            <w:noProof/>
          </w:rPr>
          <w:t>Tabla 7: Indicadores relevantes para caracterizar a trav és de la UMA</w:t>
        </w:r>
        <w:r>
          <w:rPr>
            <w:noProof/>
            <w:webHidden/>
          </w:rPr>
          <w:tab/>
        </w:r>
        <w:r>
          <w:rPr>
            <w:noProof/>
            <w:webHidden/>
          </w:rPr>
          <w:fldChar w:fldCharType="begin"/>
        </w:r>
        <w:r>
          <w:rPr>
            <w:noProof/>
            <w:webHidden/>
          </w:rPr>
          <w:instrText xml:space="preserve"> PAGEREF _Toc470016050 \h </w:instrText>
        </w:r>
        <w:r>
          <w:rPr>
            <w:noProof/>
            <w:webHidden/>
          </w:rPr>
        </w:r>
        <w:r>
          <w:rPr>
            <w:noProof/>
            <w:webHidden/>
          </w:rPr>
          <w:fldChar w:fldCharType="separate"/>
        </w:r>
        <w:r>
          <w:rPr>
            <w:noProof/>
            <w:webHidden/>
          </w:rPr>
          <w:t>27</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45" w:author="RAFAEL SOTOMAYOR" w:date="2016-12-20T17:07:00Z"/>
          <w:rFonts w:asciiTheme="minorHAnsi" w:hAnsiTheme="minorHAnsi" w:cstheme="minorBidi"/>
          <w:noProof/>
          <w:color w:val="auto"/>
          <w:szCs w:val="22"/>
          <w:lang w:eastAsia="es-CL" w:bidi="ar-SA"/>
        </w:rPr>
      </w:pPr>
      <w:ins w:id="8246" w:author="RAFAEL SOTOMAYOR" w:date="2016-12-20T17:07:00Z">
        <w:r>
          <w:fldChar w:fldCharType="begin"/>
        </w:r>
        <w:r>
          <w:instrText xml:space="preserve"> HYPERLINK "file:///Y:\\rsotomayor@savtec.cl\\Savtec\\GCO\\ON\\ChileCompra\\SubTel\\Informes\\Informe-I\\InformeI-ID-606-25-LQ16-FINAL%20.docx" \l "_Toc470016051" </w:instrText>
        </w:r>
        <w:r>
          <w:fldChar w:fldCharType="separate"/>
        </w:r>
        <w:r w:rsidRPr="009659E4">
          <w:rPr>
            <w:rStyle w:val="Hipervnculo"/>
            <w:noProof/>
          </w:rPr>
          <w:t>Tabla 8: Unas Totales del Sector Agrícola Estimada 2016</w:t>
        </w:r>
        <w:r>
          <w:rPr>
            <w:noProof/>
            <w:webHidden/>
          </w:rPr>
          <w:tab/>
        </w:r>
        <w:r>
          <w:rPr>
            <w:noProof/>
            <w:webHidden/>
          </w:rPr>
          <w:fldChar w:fldCharType="begin"/>
        </w:r>
        <w:r>
          <w:rPr>
            <w:noProof/>
            <w:webHidden/>
          </w:rPr>
          <w:instrText xml:space="preserve"> PAGEREF _Toc470016051 \h </w:instrText>
        </w:r>
        <w:r>
          <w:rPr>
            <w:noProof/>
            <w:webHidden/>
          </w:rPr>
        </w:r>
        <w:r>
          <w:rPr>
            <w:noProof/>
            <w:webHidden/>
          </w:rPr>
          <w:fldChar w:fldCharType="separate"/>
        </w:r>
        <w:r>
          <w:rPr>
            <w:noProof/>
            <w:webHidden/>
          </w:rPr>
          <w:t>28</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47" w:author="RAFAEL SOTOMAYOR" w:date="2016-12-20T17:07:00Z"/>
          <w:rFonts w:asciiTheme="minorHAnsi" w:hAnsiTheme="minorHAnsi" w:cstheme="minorBidi"/>
          <w:noProof/>
          <w:color w:val="auto"/>
          <w:szCs w:val="22"/>
          <w:lang w:eastAsia="es-CL" w:bidi="ar-SA"/>
        </w:rPr>
      </w:pPr>
      <w:ins w:id="8248" w:author="RAFAEL SOTOMAYOR" w:date="2016-12-20T17:07:00Z">
        <w:r>
          <w:fldChar w:fldCharType="begin"/>
        </w:r>
        <w:r>
          <w:instrText xml:space="preserve"> HYPERLINK \l "_Toc470016052" </w:instrText>
        </w:r>
        <w:r>
          <w:fldChar w:fldCharType="separate"/>
        </w:r>
        <w:r w:rsidRPr="009659E4">
          <w:rPr>
            <w:rStyle w:val="Hipervnculo"/>
            <w:noProof/>
          </w:rPr>
          <w:t>Tabla 9: Agrupación de frutas según su comercialización y forma de cultivo</w:t>
        </w:r>
        <w:r>
          <w:rPr>
            <w:noProof/>
            <w:webHidden/>
          </w:rPr>
          <w:tab/>
        </w:r>
        <w:r>
          <w:rPr>
            <w:noProof/>
            <w:webHidden/>
          </w:rPr>
          <w:fldChar w:fldCharType="begin"/>
        </w:r>
        <w:r>
          <w:rPr>
            <w:noProof/>
            <w:webHidden/>
          </w:rPr>
          <w:instrText xml:space="preserve"> PAGEREF _Toc470016052 \h </w:instrText>
        </w:r>
        <w:r>
          <w:rPr>
            <w:noProof/>
            <w:webHidden/>
          </w:rPr>
        </w:r>
        <w:r>
          <w:rPr>
            <w:noProof/>
            <w:webHidden/>
          </w:rPr>
          <w:fldChar w:fldCharType="separate"/>
        </w:r>
        <w:r>
          <w:rPr>
            <w:noProof/>
            <w:webHidden/>
          </w:rPr>
          <w:t>40</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49" w:author="RAFAEL SOTOMAYOR" w:date="2016-12-20T17:07:00Z"/>
          <w:rFonts w:asciiTheme="minorHAnsi" w:hAnsiTheme="minorHAnsi" w:cstheme="minorBidi"/>
          <w:noProof/>
          <w:color w:val="auto"/>
          <w:szCs w:val="22"/>
          <w:lang w:eastAsia="es-CL" w:bidi="ar-SA"/>
        </w:rPr>
      </w:pPr>
      <w:ins w:id="8250" w:author="RAFAEL SOTOMAYOR" w:date="2016-12-20T17:07:00Z">
        <w:r>
          <w:fldChar w:fldCharType="begin"/>
        </w:r>
        <w:r>
          <w:instrText xml:space="preserve"> HYPERLINK \l "_Toc470016053" </w:instrText>
        </w:r>
        <w:r>
          <w:fldChar w:fldCharType="separate"/>
        </w:r>
        <w:r w:rsidRPr="009659E4">
          <w:rPr>
            <w:rStyle w:val="Hipervnculo"/>
            <w:noProof/>
          </w:rPr>
          <w:t>Tabla 10: Exportaciones de frutas según rubro de la Fruticultura</w:t>
        </w:r>
        <w:r>
          <w:rPr>
            <w:noProof/>
            <w:webHidden/>
          </w:rPr>
          <w:tab/>
        </w:r>
        <w:r>
          <w:rPr>
            <w:noProof/>
            <w:webHidden/>
          </w:rPr>
          <w:fldChar w:fldCharType="begin"/>
        </w:r>
        <w:r>
          <w:rPr>
            <w:noProof/>
            <w:webHidden/>
          </w:rPr>
          <w:instrText xml:space="preserve"> PAGEREF _Toc470016053 \h </w:instrText>
        </w:r>
        <w:r>
          <w:rPr>
            <w:noProof/>
            <w:webHidden/>
          </w:rPr>
        </w:r>
        <w:r>
          <w:rPr>
            <w:noProof/>
            <w:webHidden/>
          </w:rPr>
          <w:fldChar w:fldCharType="separate"/>
        </w:r>
        <w:r>
          <w:rPr>
            <w:noProof/>
            <w:webHidden/>
          </w:rPr>
          <w:t>41</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51" w:author="RAFAEL SOTOMAYOR" w:date="2016-12-20T17:07:00Z"/>
          <w:rFonts w:asciiTheme="minorHAnsi" w:hAnsiTheme="minorHAnsi" w:cstheme="minorBidi"/>
          <w:noProof/>
          <w:color w:val="auto"/>
          <w:szCs w:val="22"/>
          <w:lang w:eastAsia="es-CL" w:bidi="ar-SA"/>
        </w:rPr>
      </w:pPr>
      <w:ins w:id="8252" w:author="RAFAEL SOTOMAYOR" w:date="2016-12-20T17:07:00Z">
        <w:r>
          <w:fldChar w:fldCharType="begin"/>
        </w:r>
        <w:r>
          <w:instrText xml:space="preserve"> HYPERLINK \l "_Toc470016054" </w:instrText>
        </w:r>
        <w:r>
          <w:fldChar w:fldCharType="separate"/>
        </w:r>
        <w:r w:rsidRPr="009659E4">
          <w:rPr>
            <w:rStyle w:val="Hipervnculo"/>
            <w:noProof/>
          </w:rPr>
          <w:t>Tabla 11: Ingresos generados por fruta Fresca exportada por Región</w:t>
        </w:r>
        <w:r>
          <w:rPr>
            <w:noProof/>
            <w:webHidden/>
          </w:rPr>
          <w:tab/>
        </w:r>
        <w:r>
          <w:rPr>
            <w:noProof/>
            <w:webHidden/>
          </w:rPr>
          <w:fldChar w:fldCharType="begin"/>
        </w:r>
        <w:r>
          <w:rPr>
            <w:noProof/>
            <w:webHidden/>
          </w:rPr>
          <w:instrText xml:space="preserve"> PAGEREF _Toc470016054 \h </w:instrText>
        </w:r>
        <w:r>
          <w:rPr>
            <w:noProof/>
            <w:webHidden/>
          </w:rPr>
        </w:r>
        <w:r>
          <w:rPr>
            <w:noProof/>
            <w:webHidden/>
          </w:rPr>
          <w:fldChar w:fldCharType="separate"/>
        </w:r>
        <w:r>
          <w:rPr>
            <w:noProof/>
            <w:webHidden/>
          </w:rPr>
          <w:t>42</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53" w:author="RAFAEL SOTOMAYOR" w:date="2016-12-20T17:07:00Z"/>
          <w:rFonts w:asciiTheme="minorHAnsi" w:hAnsiTheme="minorHAnsi" w:cstheme="minorBidi"/>
          <w:noProof/>
          <w:color w:val="auto"/>
          <w:szCs w:val="22"/>
          <w:lang w:eastAsia="es-CL" w:bidi="ar-SA"/>
        </w:rPr>
      </w:pPr>
      <w:ins w:id="8254" w:author="RAFAEL SOTOMAYOR" w:date="2016-12-20T17:07:00Z">
        <w:r>
          <w:fldChar w:fldCharType="begin"/>
        </w:r>
        <w:r>
          <w:instrText xml:space="preserve"> HYPERLINK \l "_Toc470016055" </w:instrText>
        </w:r>
        <w:r>
          <w:fldChar w:fldCharType="separate"/>
        </w:r>
        <w:r w:rsidRPr="009659E4">
          <w:rPr>
            <w:rStyle w:val="Hipervnculo"/>
            <w:noProof/>
          </w:rPr>
          <w:t>Tabla 12: Agrupación de Fruticultura por UMA</w:t>
        </w:r>
        <w:r>
          <w:rPr>
            <w:noProof/>
            <w:webHidden/>
          </w:rPr>
          <w:tab/>
        </w:r>
        <w:r>
          <w:rPr>
            <w:noProof/>
            <w:webHidden/>
          </w:rPr>
          <w:fldChar w:fldCharType="begin"/>
        </w:r>
        <w:r>
          <w:rPr>
            <w:noProof/>
            <w:webHidden/>
          </w:rPr>
          <w:instrText xml:space="preserve"> PAGEREF _Toc470016055 \h </w:instrText>
        </w:r>
        <w:r>
          <w:rPr>
            <w:noProof/>
            <w:webHidden/>
          </w:rPr>
        </w:r>
        <w:r>
          <w:rPr>
            <w:noProof/>
            <w:webHidden/>
          </w:rPr>
          <w:fldChar w:fldCharType="separate"/>
        </w:r>
        <w:r>
          <w:rPr>
            <w:noProof/>
            <w:webHidden/>
          </w:rPr>
          <w:t>44</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55" w:author="RAFAEL SOTOMAYOR" w:date="2016-12-20T17:07:00Z"/>
          <w:rFonts w:asciiTheme="minorHAnsi" w:hAnsiTheme="minorHAnsi" w:cstheme="minorBidi"/>
          <w:noProof/>
          <w:color w:val="auto"/>
          <w:szCs w:val="22"/>
          <w:lang w:eastAsia="es-CL" w:bidi="ar-SA"/>
        </w:rPr>
      </w:pPr>
      <w:ins w:id="8256" w:author="RAFAEL SOTOMAYOR" w:date="2016-12-20T17:07:00Z">
        <w:r>
          <w:fldChar w:fldCharType="begin"/>
        </w:r>
        <w:r>
          <w:instrText xml:space="preserve"> HYPERLINK \l "_Toc470016056" </w:instrText>
        </w:r>
        <w:r>
          <w:fldChar w:fldCharType="separate"/>
        </w:r>
        <w:r w:rsidRPr="009659E4">
          <w:rPr>
            <w:rStyle w:val="Hipervnculo"/>
            <w:noProof/>
          </w:rPr>
          <w:t>Tabla 13: Tecnificación de Riego según especie</w:t>
        </w:r>
        <w:r>
          <w:rPr>
            <w:noProof/>
            <w:webHidden/>
          </w:rPr>
          <w:tab/>
        </w:r>
        <w:r>
          <w:rPr>
            <w:noProof/>
            <w:webHidden/>
          </w:rPr>
          <w:fldChar w:fldCharType="begin"/>
        </w:r>
        <w:r>
          <w:rPr>
            <w:noProof/>
            <w:webHidden/>
          </w:rPr>
          <w:instrText xml:space="preserve"> PAGEREF _Toc470016056 \h </w:instrText>
        </w:r>
        <w:r>
          <w:rPr>
            <w:noProof/>
            <w:webHidden/>
          </w:rPr>
        </w:r>
        <w:r>
          <w:rPr>
            <w:noProof/>
            <w:webHidden/>
          </w:rPr>
          <w:fldChar w:fldCharType="separate"/>
        </w:r>
        <w:r>
          <w:rPr>
            <w:noProof/>
            <w:webHidden/>
          </w:rPr>
          <w:t>48</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57" w:author="RAFAEL SOTOMAYOR" w:date="2016-12-20T17:07:00Z"/>
          <w:rFonts w:asciiTheme="minorHAnsi" w:hAnsiTheme="minorHAnsi" w:cstheme="minorBidi"/>
          <w:noProof/>
          <w:color w:val="auto"/>
          <w:szCs w:val="22"/>
          <w:lang w:eastAsia="es-CL" w:bidi="ar-SA"/>
        </w:rPr>
      </w:pPr>
      <w:ins w:id="8258" w:author="RAFAEL SOTOMAYOR" w:date="2016-12-20T17:07:00Z">
        <w:r>
          <w:fldChar w:fldCharType="begin"/>
        </w:r>
        <w:r>
          <w:instrText xml:space="preserve"> HYPERLINK \l "_Toc470016057" </w:instrText>
        </w:r>
        <w:r>
          <w:fldChar w:fldCharType="separate"/>
        </w:r>
        <w:r w:rsidRPr="009659E4">
          <w:rPr>
            <w:rStyle w:val="Hipervnculo"/>
            <w:noProof/>
          </w:rPr>
          <w:t>Tabla 14: Formula de Regresión para KPI</w:t>
        </w:r>
        <w:r>
          <w:rPr>
            <w:noProof/>
            <w:webHidden/>
          </w:rPr>
          <w:tab/>
        </w:r>
        <w:r>
          <w:rPr>
            <w:noProof/>
            <w:webHidden/>
          </w:rPr>
          <w:fldChar w:fldCharType="begin"/>
        </w:r>
        <w:r>
          <w:rPr>
            <w:noProof/>
            <w:webHidden/>
          </w:rPr>
          <w:instrText xml:space="preserve"> PAGEREF _Toc470016057 \h </w:instrText>
        </w:r>
        <w:r>
          <w:rPr>
            <w:noProof/>
            <w:webHidden/>
          </w:rPr>
        </w:r>
        <w:r>
          <w:rPr>
            <w:noProof/>
            <w:webHidden/>
          </w:rPr>
          <w:fldChar w:fldCharType="separate"/>
        </w:r>
        <w:r>
          <w:rPr>
            <w:noProof/>
            <w:webHidden/>
          </w:rPr>
          <w:t>49</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59" w:author="RAFAEL SOTOMAYOR" w:date="2016-12-20T17:07:00Z"/>
          <w:rFonts w:asciiTheme="minorHAnsi" w:hAnsiTheme="minorHAnsi" w:cstheme="minorBidi"/>
          <w:noProof/>
          <w:color w:val="auto"/>
          <w:szCs w:val="22"/>
          <w:lang w:eastAsia="es-CL" w:bidi="ar-SA"/>
        </w:rPr>
      </w:pPr>
      <w:ins w:id="8260" w:author="RAFAEL SOTOMAYOR" w:date="2016-12-20T17:07:00Z">
        <w:r>
          <w:fldChar w:fldCharType="begin"/>
        </w:r>
        <w:r>
          <w:instrText xml:space="preserve"> HYPERLINK \l "_Toc470016058" </w:instrText>
        </w:r>
        <w:r>
          <w:fldChar w:fldCharType="separate"/>
        </w:r>
        <w:r w:rsidRPr="009659E4">
          <w:rPr>
            <w:rStyle w:val="Hipervnculo"/>
            <w:noProof/>
          </w:rPr>
          <w:t>Tabla 15: Indicador de Tecnificación</w:t>
        </w:r>
        <w:r>
          <w:rPr>
            <w:noProof/>
            <w:webHidden/>
          </w:rPr>
          <w:tab/>
        </w:r>
        <w:r>
          <w:rPr>
            <w:noProof/>
            <w:webHidden/>
          </w:rPr>
          <w:fldChar w:fldCharType="begin"/>
        </w:r>
        <w:r>
          <w:rPr>
            <w:noProof/>
            <w:webHidden/>
          </w:rPr>
          <w:instrText xml:space="preserve"> PAGEREF _Toc470016058 \h </w:instrText>
        </w:r>
        <w:r>
          <w:rPr>
            <w:noProof/>
            <w:webHidden/>
          </w:rPr>
        </w:r>
        <w:r>
          <w:rPr>
            <w:noProof/>
            <w:webHidden/>
          </w:rPr>
          <w:fldChar w:fldCharType="separate"/>
        </w:r>
        <w:r>
          <w:rPr>
            <w:noProof/>
            <w:webHidden/>
          </w:rPr>
          <w:t>50</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61" w:author="RAFAEL SOTOMAYOR" w:date="2016-12-20T17:07:00Z"/>
          <w:rFonts w:asciiTheme="minorHAnsi" w:hAnsiTheme="minorHAnsi" w:cstheme="minorBidi"/>
          <w:noProof/>
          <w:color w:val="auto"/>
          <w:szCs w:val="22"/>
          <w:lang w:eastAsia="es-CL" w:bidi="ar-SA"/>
        </w:rPr>
      </w:pPr>
      <w:ins w:id="8262" w:author="RAFAEL SOTOMAYOR" w:date="2016-12-20T17:07:00Z">
        <w:r>
          <w:fldChar w:fldCharType="begin"/>
        </w:r>
        <w:r>
          <w:instrText xml:space="preserve"> HYPERLINK \l "_Toc470016059" </w:instrText>
        </w:r>
        <w:r>
          <w:fldChar w:fldCharType="separate"/>
        </w:r>
        <w:r w:rsidRPr="009659E4">
          <w:rPr>
            <w:rStyle w:val="Hipervnculo"/>
            <w:noProof/>
          </w:rPr>
          <w:t>Tabla 16: Indicador de necesidad de riego</w:t>
        </w:r>
        <w:r>
          <w:rPr>
            <w:noProof/>
            <w:webHidden/>
          </w:rPr>
          <w:tab/>
        </w:r>
        <w:r>
          <w:rPr>
            <w:noProof/>
            <w:webHidden/>
          </w:rPr>
          <w:fldChar w:fldCharType="begin"/>
        </w:r>
        <w:r>
          <w:rPr>
            <w:noProof/>
            <w:webHidden/>
          </w:rPr>
          <w:instrText xml:space="preserve"> PAGEREF _Toc470016059 \h </w:instrText>
        </w:r>
        <w:r>
          <w:rPr>
            <w:noProof/>
            <w:webHidden/>
          </w:rPr>
        </w:r>
        <w:r>
          <w:rPr>
            <w:noProof/>
            <w:webHidden/>
          </w:rPr>
          <w:fldChar w:fldCharType="separate"/>
        </w:r>
        <w:r>
          <w:rPr>
            <w:noProof/>
            <w:webHidden/>
          </w:rPr>
          <w:t>51</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63" w:author="RAFAEL SOTOMAYOR" w:date="2016-12-20T17:07:00Z"/>
          <w:rFonts w:asciiTheme="minorHAnsi" w:hAnsiTheme="minorHAnsi" w:cstheme="minorBidi"/>
          <w:noProof/>
          <w:color w:val="auto"/>
          <w:szCs w:val="22"/>
          <w:lang w:eastAsia="es-CL" w:bidi="ar-SA"/>
        </w:rPr>
      </w:pPr>
      <w:ins w:id="8264" w:author="RAFAEL SOTOMAYOR" w:date="2016-12-20T17:07:00Z">
        <w:r>
          <w:fldChar w:fldCharType="begin"/>
        </w:r>
        <w:r>
          <w:instrText xml:space="preserve"> HYPERLINK \l "_Toc470016060" </w:instrText>
        </w:r>
        <w:r>
          <w:fldChar w:fldCharType="separate"/>
        </w:r>
        <w:r w:rsidRPr="009659E4">
          <w:rPr>
            <w:rStyle w:val="Hipervnculo"/>
            <w:noProof/>
          </w:rPr>
          <w:t>Tabla 17: Indicador de Arbol por Hectáreas</w:t>
        </w:r>
        <w:r>
          <w:rPr>
            <w:noProof/>
            <w:webHidden/>
          </w:rPr>
          <w:tab/>
        </w:r>
        <w:r>
          <w:rPr>
            <w:noProof/>
            <w:webHidden/>
          </w:rPr>
          <w:fldChar w:fldCharType="begin"/>
        </w:r>
        <w:r>
          <w:rPr>
            <w:noProof/>
            <w:webHidden/>
          </w:rPr>
          <w:instrText xml:space="preserve"> PAGEREF _Toc470016060 \h </w:instrText>
        </w:r>
        <w:r>
          <w:rPr>
            <w:noProof/>
            <w:webHidden/>
          </w:rPr>
        </w:r>
        <w:r>
          <w:rPr>
            <w:noProof/>
            <w:webHidden/>
          </w:rPr>
          <w:fldChar w:fldCharType="separate"/>
        </w:r>
        <w:r>
          <w:rPr>
            <w:noProof/>
            <w:webHidden/>
          </w:rPr>
          <w:t>52</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65" w:author="RAFAEL SOTOMAYOR" w:date="2016-12-20T17:07:00Z"/>
          <w:rFonts w:asciiTheme="minorHAnsi" w:hAnsiTheme="minorHAnsi" w:cstheme="minorBidi"/>
          <w:noProof/>
          <w:color w:val="auto"/>
          <w:szCs w:val="22"/>
          <w:lang w:eastAsia="es-CL" w:bidi="ar-SA"/>
        </w:rPr>
      </w:pPr>
      <w:ins w:id="8266" w:author="RAFAEL SOTOMAYOR" w:date="2016-12-20T17:07:00Z">
        <w:r>
          <w:fldChar w:fldCharType="begin"/>
        </w:r>
        <w:r>
          <w:instrText xml:space="preserve"> HYPERLINK \l "_Toc470016061" </w:instrText>
        </w:r>
        <w:r>
          <w:fldChar w:fldCharType="separate"/>
        </w:r>
        <w:r w:rsidRPr="009659E4">
          <w:rPr>
            <w:rStyle w:val="Hipervnculo"/>
            <w:noProof/>
          </w:rPr>
          <w:t>Tabla 18: Indicador de año de plantación</w:t>
        </w:r>
        <w:r>
          <w:rPr>
            <w:noProof/>
            <w:webHidden/>
          </w:rPr>
          <w:tab/>
        </w:r>
        <w:r>
          <w:rPr>
            <w:noProof/>
            <w:webHidden/>
          </w:rPr>
          <w:fldChar w:fldCharType="begin"/>
        </w:r>
        <w:r>
          <w:rPr>
            <w:noProof/>
            <w:webHidden/>
          </w:rPr>
          <w:instrText xml:space="preserve"> PAGEREF _Toc470016061 \h </w:instrText>
        </w:r>
        <w:r>
          <w:rPr>
            <w:noProof/>
            <w:webHidden/>
          </w:rPr>
        </w:r>
        <w:r>
          <w:rPr>
            <w:noProof/>
            <w:webHidden/>
          </w:rPr>
          <w:fldChar w:fldCharType="separate"/>
        </w:r>
        <w:r>
          <w:rPr>
            <w:noProof/>
            <w:webHidden/>
          </w:rPr>
          <w:t>53</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67" w:author="RAFAEL SOTOMAYOR" w:date="2016-12-20T17:07:00Z"/>
          <w:rFonts w:asciiTheme="minorHAnsi" w:hAnsiTheme="minorHAnsi" w:cstheme="minorBidi"/>
          <w:noProof/>
          <w:color w:val="auto"/>
          <w:szCs w:val="22"/>
          <w:lang w:eastAsia="es-CL" w:bidi="ar-SA"/>
        </w:rPr>
      </w:pPr>
      <w:ins w:id="8268" w:author="RAFAEL SOTOMAYOR" w:date="2016-12-20T17:07:00Z">
        <w:r>
          <w:fldChar w:fldCharType="begin"/>
        </w:r>
        <w:r>
          <w:instrText xml:space="preserve"> HYPERLINK \l "_Toc470016062" </w:instrText>
        </w:r>
        <w:r>
          <w:fldChar w:fldCharType="separate"/>
        </w:r>
        <w:r w:rsidRPr="009659E4">
          <w:rPr>
            <w:rStyle w:val="Hipervnculo"/>
            <w:noProof/>
          </w:rPr>
          <w:t>Tabla 19: Resumen de Indicadores</w:t>
        </w:r>
        <w:r>
          <w:rPr>
            <w:noProof/>
            <w:webHidden/>
          </w:rPr>
          <w:tab/>
        </w:r>
        <w:r>
          <w:rPr>
            <w:noProof/>
            <w:webHidden/>
          </w:rPr>
          <w:fldChar w:fldCharType="begin"/>
        </w:r>
        <w:r>
          <w:rPr>
            <w:noProof/>
            <w:webHidden/>
          </w:rPr>
          <w:instrText xml:space="preserve"> PAGEREF _Toc470016062 \h </w:instrText>
        </w:r>
        <w:r>
          <w:rPr>
            <w:noProof/>
            <w:webHidden/>
          </w:rPr>
        </w:r>
        <w:r>
          <w:rPr>
            <w:noProof/>
            <w:webHidden/>
          </w:rPr>
          <w:fldChar w:fldCharType="separate"/>
        </w:r>
        <w:r>
          <w:rPr>
            <w:noProof/>
            <w:webHidden/>
          </w:rPr>
          <w:t>54</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69" w:author="RAFAEL SOTOMAYOR" w:date="2016-12-20T17:07:00Z"/>
          <w:rFonts w:asciiTheme="minorHAnsi" w:hAnsiTheme="minorHAnsi" w:cstheme="minorBidi"/>
          <w:noProof/>
          <w:color w:val="auto"/>
          <w:szCs w:val="22"/>
          <w:lang w:eastAsia="es-CL" w:bidi="ar-SA"/>
        </w:rPr>
      </w:pPr>
      <w:ins w:id="8270" w:author="RAFAEL SOTOMAYOR" w:date="2016-12-20T17:07:00Z">
        <w:r>
          <w:fldChar w:fldCharType="begin"/>
        </w:r>
        <w:r>
          <w:instrText xml:space="preserve"> HYPERLINK \l "_Toc470016063" </w:instrText>
        </w:r>
        <w:r>
          <w:fldChar w:fldCharType="separate"/>
        </w:r>
        <w:r w:rsidRPr="009659E4">
          <w:rPr>
            <w:rStyle w:val="Hipervnculo"/>
            <w:noProof/>
          </w:rPr>
          <w:t>Tabla 20: Requerimientos de Internet por Servicio</w:t>
        </w:r>
        <w:r>
          <w:rPr>
            <w:noProof/>
            <w:webHidden/>
          </w:rPr>
          <w:tab/>
        </w:r>
        <w:r>
          <w:rPr>
            <w:noProof/>
            <w:webHidden/>
          </w:rPr>
          <w:fldChar w:fldCharType="begin"/>
        </w:r>
        <w:r>
          <w:rPr>
            <w:noProof/>
            <w:webHidden/>
          </w:rPr>
          <w:instrText xml:space="preserve"> PAGEREF _Toc470016063 \h </w:instrText>
        </w:r>
        <w:r>
          <w:rPr>
            <w:noProof/>
            <w:webHidden/>
          </w:rPr>
        </w:r>
        <w:r>
          <w:rPr>
            <w:noProof/>
            <w:webHidden/>
          </w:rPr>
          <w:fldChar w:fldCharType="separate"/>
        </w:r>
        <w:r>
          <w:rPr>
            <w:noProof/>
            <w:webHidden/>
          </w:rPr>
          <w:t>65</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71" w:author="RAFAEL SOTOMAYOR" w:date="2016-12-20T17:07:00Z"/>
          <w:rFonts w:asciiTheme="minorHAnsi" w:hAnsiTheme="minorHAnsi" w:cstheme="minorBidi"/>
          <w:noProof/>
          <w:color w:val="auto"/>
          <w:szCs w:val="22"/>
          <w:lang w:eastAsia="es-CL" w:bidi="ar-SA"/>
        </w:rPr>
      </w:pPr>
      <w:ins w:id="8272" w:author="RAFAEL SOTOMAYOR" w:date="2016-12-20T17:07:00Z">
        <w:r>
          <w:fldChar w:fldCharType="begin"/>
        </w:r>
        <w:r>
          <w:instrText xml:space="preserve"> HYPERLINK \l "_Toc470016064" </w:instrText>
        </w:r>
        <w:r>
          <w:fldChar w:fldCharType="separate"/>
        </w:r>
        <w:r w:rsidRPr="009659E4">
          <w:rPr>
            <w:rStyle w:val="Hipervnculo"/>
            <w:noProof/>
          </w:rPr>
          <w:t>Tabla 21: Tipo de Tecnología por Servicio</w:t>
        </w:r>
        <w:r>
          <w:rPr>
            <w:noProof/>
            <w:webHidden/>
          </w:rPr>
          <w:tab/>
        </w:r>
        <w:r>
          <w:rPr>
            <w:noProof/>
            <w:webHidden/>
          </w:rPr>
          <w:fldChar w:fldCharType="begin"/>
        </w:r>
        <w:r>
          <w:rPr>
            <w:noProof/>
            <w:webHidden/>
          </w:rPr>
          <w:instrText xml:space="preserve"> PAGEREF _Toc470016064 \h </w:instrText>
        </w:r>
        <w:r>
          <w:rPr>
            <w:noProof/>
            <w:webHidden/>
          </w:rPr>
        </w:r>
        <w:r>
          <w:rPr>
            <w:noProof/>
            <w:webHidden/>
          </w:rPr>
          <w:fldChar w:fldCharType="separate"/>
        </w:r>
        <w:r>
          <w:rPr>
            <w:noProof/>
            <w:webHidden/>
          </w:rPr>
          <w:t>65</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73" w:author="RAFAEL SOTOMAYOR" w:date="2016-12-20T17:07:00Z"/>
          <w:rFonts w:asciiTheme="minorHAnsi" w:hAnsiTheme="minorHAnsi" w:cstheme="minorBidi"/>
          <w:noProof/>
          <w:color w:val="auto"/>
          <w:szCs w:val="22"/>
          <w:lang w:eastAsia="es-CL" w:bidi="ar-SA"/>
        </w:rPr>
      </w:pPr>
      <w:ins w:id="8274" w:author="RAFAEL SOTOMAYOR" w:date="2016-12-20T17:07:00Z">
        <w:r>
          <w:fldChar w:fldCharType="begin"/>
        </w:r>
        <w:r>
          <w:instrText xml:space="preserve"> HYPERLINK \l "_Toc470016065" </w:instrText>
        </w:r>
        <w:r>
          <w:fldChar w:fldCharType="separate"/>
        </w:r>
        <w:r w:rsidRPr="009659E4">
          <w:rPr>
            <w:rStyle w:val="Hipervnculo"/>
            <w:noProof/>
          </w:rPr>
          <w:t>Tabla 22: Utilización de tecnología según especie</w:t>
        </w:r>
        <w:r>
          <w:rPr>
            <w:noProof/>
            <w:webHidden/>
          </w:rPr>
          <w:tab/>
        </w:r>
        <w:r>
          <w:rPr>
            <w:noProof/>
            <w:webHidden/>
          </w:rPr>
          <w:fldChar w:fldCharType="begin"/>
        </w:r>
        <w:r>
          <w:rPr>
            <w:noProof/>
            <w:webHidden/>
          </w:rPr>
          <w:instrText xml:space="preserve"> PAGEREF _Toc470016065 \h </w:instrText>
        </w:r>
        <w:r>
          <w:rPr>
            <w:noProof/>
            <w:webHidden/>
          </w:rPr>
        </w:r>
        <w:r>
          <w:rPr>
            <w:noProof/>
            <w:webHidden/>
          </w:rPr>
          <w:fldChar w:fldCharType="separate"/>
        </w:r>
        <w:r>
          <w:rPr>
            <w:noProof/>
            <w:webHidden/>
          </w:rPr>
          <w:t>66</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75" w:author="RAFAEL SOTOMAYOR" w:date="2016-12-20T17:07:00Z"/>
          <w:rFonts w:asciiTheme="minorHAnsi" w:hAnsiTheme="minorHAnsi" w:cstheme="minorBidi"/>
          <w:noProof/>
          <w:color w:val="auto"/>
          <w:szCs w:val="22"/>
          <w:lang w:eastAsia="es-CL" w:bidi="ar-SA"/>
        </w:rPr>
      </w:pPr>
      <w:ins w:id="8276" w:author="RAFAEL SOTOMAYOR" w:date="2016-12-20T17:07:00Z">
        <w:r>
          <w:fldChar w:fldCharType="begin"/>
        </w:r>
        <w:r>
          <w:instrText xml:space="preserve"> HYPERLINK \l "_Toc470016066" </w:instrText>
        </w:r>
        <w:r>
          <w:fldChar w:fldCharType="separate"/>
        </w:r>
        <w:r w:rsidRPr="009659E4">
          <w:rPr>
            <w:rStyle w:val="Hipervnculo"/>
            <w:noProof/>
          </w:rPr>
          <w:t>Tabla 23: Especies que requieren mayor teledetecci ón</w:t>
        </w:r>
        <w:r>
          <w:rPr>
            <w:noProof/>
            <w:webHidden/>
          </w:rPr>
          <w:tab/>
        </w:r>
        <w:r>
          <w:rPr>
            <w:noProof/>
            <w:webHidden/>
          </w:rPr>
          <w:fldChar w:fldCharType="begin"/>
        </w:r>
        <w:r>
          <w:rPr>
            <w:noProof/>
            <w:webHidden/>
          </w:rPr>
          <w:instrText xml:space="preserve"> PAGEREF _Toc470016066 \h </w:instrText>
        </w:r>
        <w:r>
          <w:rPr>
            <w:noProof/>
            <w:webHidden/>
          </w:rPr>
        </w:r>
        <w:r>
          <w:rPr>
            <w:noProof/>
            <w:webHidden/>
          </w:rPr>
          <w:fldChar w:fldCharType="separate"/>
        </w:r>
        <w:r>
          <w:rPr>
            <w:noProof/>
            <w:webHidden/>
          </w:rPr>
          <w:t>67</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77" w:author="RAFAEL SOTOMAYOR" w:date="2016-12-20T17:07:00Z"/>
          <w:rFonts w:asciiTheme="minorHAnsi" w:hAnsiTheme="minorHAnsi" w:cstheme="minorBidi"/>
          <w:noProof/>
          <w:color w:val="auto"/>
          <w:szCs w:val="22"/>
          <w:lang w:eastAsia="es-CL" w:bidi="ar-SA"/>
        </w:rPr>
      </w:pPr>
      <w:ins w:id="8278" w:author="RAFAEL SOTOMAYOR" w:date="2016-12-20T17:07:00Z">
        <w:r>
          <w:fldChar w:fldCharType="begin"/>
        </w:r>
        <w:r>
          <w:instrText xml:space="preserve"> HYPERLINK \l "_Toc470016067" </w:instrText>
        </w:r>
        <w:r>
          <w:fldChar w:fldCharType="separate"/>
        </w:r>
        <w:r w:rsidRPr="009659E4">
          <w:rPr>
            <w:rStyle w:val="Hipervnculo"/>
            <w:noProof/>
          </w:rPr>
          <w:t>Tabla 24: Adopción de Tecnología según indicador</w:t>
        </w:r>
        <w:r>
          <w:rPr>
            <w:noProof/>
            <w:webHidden/>
          </w:rPr>
          <w:tab/>
        </w:r>
        <w:r>
          <w:rPr>
            <w:noProof/>
            <w:webHidden/>
          </w:rPr>
          <w:fldChar w:fldCharType="begin"/>
        </w:r>
        <w:r>
          <w:rPr>
            <w:noProof/>
            <w:webHidden/>
          </w:rPr>
          <w:instrText xml:space="preserve"> PAGEREF _Toc470016067 \h </w:instrText>
        </w:r>
        <w:r>
          <w:rPr>
            <w:noProof/>
            <w:webHidden/>
          </w:rPr>
        </w:r>
        <w:r>
          <w:rPr>
            <w:noProof/>
            <w:webHidden/>
          </w:rPr>
          <w:fldChar w:fldCharType="separate"/>
        </w:r>
        <w:r>
          <w:rPr>
            <w:noProof/>
            <w:webHidden/>
          </w:rPr>
          <w:t>67</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79" w:author="RAFAEL SOTOMAYOR" w:date="2016-12-20T17:07:00Z"/>
          <w:rFonts w:asciiTheme="minorHAnsi" w:hAnsiTheme="minorHAnsi" w:cstheme="minorBidi"/>
          <w:noProof/>
          <w:color w:val="auto"/>
          <w:szCs w:val="22"/>
          <w:lang w:eastAsia="es-CL" w:bidi="ar-SA"/>
        </w:rPr>
      </w:pPr>
      <w:ins w:id="8280" w:author="RAFAEL SOTOMAYOR" w:date="2016-12-20T17:07:00Z">
        <w:r>
          <w:fldChar w:fldCharType="begin"/>
        </w:r>
        <w:r>
          <w:instrText xml:space="preserve"> HYPERLINK \l "_Toc470016068" </w:instrText>
        </w:r>
        <w:r>
          <w:fldChar w:fldCharType="separate"/>
        </w:r>
        <w:r w:rsidRPr="009659E4">
          <w:rPr>
            <w:rStyle w:val="Hipervnculo"/>
            <w:noProof/>
          </w:rPr>
          <w:t>Tabla 25: Tabla estimación de tamaño paquete x servicio</w:t>
        </w:r>
        <w:r>
          <w:rPr>
            <w:noProof/>
            <w:webHidden/>
          </w:rPr>
          <w:tab/>
        </w:r>
        <w:r>
          <w:rPr>
            <w:noProof/>
            <w:webHidden/>
          </w:rPr>
          <w:fldChar w:fldCharType="begin"/>
        </w:r>
        <w:r>
          <w:rPr>
            <w:noProof/>
            <w:webHidden/>
          </w:rPr>
          <w:instrText xml:space="preserve"> PAGEREF _Toc470016068 \h </w:instrText>
        </w:r>
        <w:r>
          <w:rPr>
            <w:noProof/>
            <w:webHidden/>
          </w:rPr>
        </w:r>
        <w:r>
          <w:rPr>
            <w:noProof/>
            <w:webHidden/>
          </w:rPr>
          <w:fldChar w:fldCharType="separate"/>
        </w:r>
        <w:r>
          <w:rPr>
            <w:noProof/>
            <w:webHidden/>
          </w:rPr>
          <w:t>70</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81" w:author="RAFAEL SOTOMAYOR" w:date="2016-12-20T17:07:00Z"/>
          <w:rFonts w:asciiTheme="minorHAnsi" w:hAnsiTheme="minorHAnsi" w:cstheme="minorBidi"/>
          <w:noProof/>
          <w:color w:val="auto"/>
          <w:szCs w:val="22"/>
          <w:lang w:eastAsia="es-CL" w:bidi="ar-SA"/>
        </w:rPr>
      </w:pPr>
      <w:ins w:id="8282" w:author="RAFAEL SOTOMAYOR" w:date="2016-12-20T17:07:00Z">
        <w:r>
          <w:fldChar w:fldCharType="begin"/>
        </w:r>
        <w:r>
          <w:instrText xml:space="preserve"> HYPERLINK \l "_Toc470016069" </w:instrText>
        </w:r>
        <w:r>
          <w:fldChar w:fldCharType="separate"/>
        </w:r>
        <w:r w:rsidRPr="009659E4">
          <w:rPr>
            <w:rStyle w:val="Hipervnculo"/>
            <w:noProof/>
          </w:rPr>
          <w:t>Tabla 26: Tabla estimación utilización de comunicaciones</w:t>
        </w:r>
        <w:r>
          <w:rPr>
            <w:noProof/>
            <w:webHidden/>
          </w:rPr>
          <w:tab/>
        </w:r>
        <w:r>
          <w:rPr>
            <w:noProof/>
            <w:webHidden/>
          </w:rPr>
          <w:fldChar w:fldCharType="begin"/>
        </w:r>
        <w:r>
          <w:rPr>
            <w:noProof/>
            <w:webHidden/>
          </w:rPr>
          <w:instrText xml:space="preserve"> PAGEREF _Toc470016069 \h </w:instrText>
        </w:r>
        <w:r>
          <w:rPr>
            <w:noProof/>
            <w:webHidden/>
          </w:rPr>
        </w:r>
        <w:r>
          <w:rPr>
            <w:noProof/>
            <w:webHidden/>
          </w:rPr>
          <w:fldChar w:fldCharType="separate"/>
        </w:r>
        <w:r>
          <w:rPr>
            <w:noProof/>
            <w:webHidden/>
          </w:rPr>
          <w:t>72</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83" w:author="RAFAEL SOTOMAYOR" w:date="2016-12-20T17:07:00Z"/>
          <w:rFonts w:asciiTheme="minorHAnsi" w:hAnsiTheme="minorHAnsi" w:cstheme="minorBidi"/>
          <w:noProof/>
          <w:color w:val="auto"/>
          <w:szCs w:val="22"/>
          <w:lang w:eastAsia="es-CL" w:bidi="ar-SA"/>
        </w:rPr>
      </w:pPr>
      <w:ins w:id="8284" w:author="RAFAEL SOTOMAYOR" w:date="2016-12-20T17:07:00Z">
        <w:r>
          <w:fldChar w:fldCharType="begin"/>
        </w:r>
        <w:r>
          <w:instrText xml:space="preserve"> HYPERLINK \l "_Toc470016070" </w:instrText>
        </w:r>
        <w:r>
          <w:fldChar w:fldCharType="separate"/>
        </w:r>
        <w:r w:rsidRPr="009659E4">
          <w:rPr>
            <w:rStyle w:val="Hipervnculo"/>
            <w:noProof/>
          </w:rPr>
          <w:t>Tabla 27 : Estimación de crecimiento según escenarios</w:t>
        </w:r>
        <w:r>
          <w:rPr>
            <w:noProof/>
            <w:webHidden/>
          </w:rPr>
          <w:tab/>
        </w:r>
        <w:r>
          <w:rPr>
            <w:noProof/>
            <w:webHidden/>
          </w:rPr>
          <w:fldChar w:fldCharType="begin"/>
        </w:r>
        <w:r>
          <w:rPr>
            <w:noProof/>
            <w:webHidden/>
          </w:rPr>
          <w:instrText xml:space="preserve"> PAGEREF _Toc470016070 \h </w:instrText>
        </w:r>
        <w:r>
          <w:rPr>
            <w:noProof/>
            <w:webHidden/>
          </w:rPr>
        </w:r>
        <w:r>
          <w:rPr>
            <w:noProof/>
            <w:webHidden/>
          </w:rPr>
          <w:fldChar w:fldCharType="separate"/>
        </w:r>
        <w:r>
          <w:rPr>
            <w:noProof/>
            <w:webHidden/>
          </w:rPr>
          <w:t>88</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85" w:author="RAFAEL SOTOMAYOR" w:date="2016-12-20T17:07:00Z"/>
          <w:rFonts w:asciiTheme="minorHAnsi" w:hAnsiTheme="minorHAnsi" w:cstheme="minorBidi"/>
          <w:noProof/>
          <w:color w:val="auto"/>
          <w:szCs w:val="22"/>
          <w:lang w:eastAsia="es-CL" w:bidi="ar-SA"/>
        </w:rPr>
      </w:pPr>
      <w:ins w:id="8286" w:author="RAFAEL SOTOMAYOR" w:date="2016-12-20T17:07:00Z">
        <w:r>
          <w:fldChar w:fldCharType="begin"/>
        </w:r>
        <w:r>
          <w:instrText xml:space="preserve"> HYPERLINK \l "_Toc470016071" </w:instrText>
        </w:r>
        <w:r>
          <w:fldChar w:fldCharType="separate"/>
        </w:r>
        <w:r w:rsidRPr="009659E4">
          <w:rPr>
            <w:rStyle w:val="Hipervnculo"/>
            <w:noProof/>
          </w:rPr>
          <w:t>Tabla 28: Linea base de utilización de Internet para IoT con adopción de 0,5%</w:t>
        </w:r>
        <w:r>
          <w:rPr>
            <w:noProof/>
            <w:webHidden/>
          </w:rPr>
          <w:tab/>
        </w:r>
        <w:r>
          <w:rPr>
            <w:noProof/>
            <w:webHidden/>
          </w:rPr>
          <w:fldChar w:fldCharType="begin"/>
        </w:r>
        <w:r>
          <w:rPr>
            <w:noProof/>
            <w:webHidden/>
          </w:rPr>
          <w:instrText xml:space="preserve"> PAGEREF _Toc470016071 \h </w:instrText>
        </w:r>
        <w:r>
          <w:rPr>
            <w:noProof/>
            <w:webHidden/>
          </w:rPr>
        </w:r>
        <w:r>
          <w:rPr>
            <w:noProof/>
            <w:webHidden/>
          </w:rPr>
          <w:fldChar w:fldCharType="separate"/>
        </w:r>
        <w:r>
          <w:rPr>
            <w:noProof/>
            <w:webHidden/>
          </w:rPr>
          <w:t>88</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87" w:author="RAFAEL SOTOMAYOR" w:date="2016-12-20T17:07:00Z"/>
          <w:rFonts w:asciiTheme="minorHAnsi" w:hAnsiTheme="minorHAnsi" w:cstheme="minorBidi"/>
          <w:noProof/>
          <w:color w:val="auto"/>
          <w:szCs w:val="22"/>
          <w:lang w:eastAsia="es-CL" w:bidi="ar-SA"/>
        </w:rPr>
      </w:pPr>
      <w:ins w:id="8288" w:author="RAFAEL SOTOMAYOR" w:date="2016-12-20T17:07:00Z">
        <w:r>
          <w:fldChar w:fldCharType="begin"/>
        </w:r>
        <w:r>
          <w:instrText xml:space="preserve"> HYPERLINK \l "_Toc470016072" </w:instrText>
        </w:r>
        <w:r>
          <w:fldChar w:fldCharType="separate"/>
        </w:r>
        <w:r w:rsidRPr="009659E4">
          <w:rPr>
            <w:rStyle w:val="Hipervnculo"/>
            <w:noProof/>
          </w:rPr>
          <w:t>Tabla 29 : Criterios de Extrapolación para el subsector Agrícola</w:t>
        </w:r>
        <w:r>
          <w:rPr>
            <w:noProof/>
            <w:webHidden/>
          </w:rPr>
          <w:tab/>
        </w:r>
        <w:r>
          <w:rPr>
            <w:noProof/>
            <w:webHidden/>
          </w:rPr>
          <w:fldChar w:fldCharType="begin"/>
        </w:r>
        <w:r>
          <w:rPr>
            <w:noProof/>
            <w:webHidden/>
          </w:rPr>
          <w:instrText xml:space="preserve"> PAGEREF _Toc470016072 \h </w:instrText>
        </w:r>
        <w:r>
          <w:rPr>
            <w:noProof/>
            <w:webHidden/>
          </w:rPr>
        </w:r>
        <w:r>
          <w:rPr>
            <w:noProof/>
            <w:webHidden/>
          </w:rPr>
          <w:fldChar w:fldCharType="separate"/>
        </w:r>
        <w:r>
          <w:rPr>
            <w:noProof/>
            <w:webHidden/>
          </w:rPr>
          <w:t>89</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89" w:author="RAFAEL SOTOMAYOR" w:date="2016-12-20T17:07:00Z"/>
          <w:rFonts w:asciiTheme="minorHAnsi" w:hAnsiTheme="minorHAnsi" w:cstheme="minorBidi"/>
          <w:noProof/>
          <w:color w:val="auto"/>
          <w:szCs w:val="22"/>
          <w:lang w:eastAsia="es-CL" w:bidi="ar-SA"/>
        </w:rPr>
      </w:pPr>
      <w:ins w:id="8290" w:author="RAFAEL SOTOMAYOR" w:date="2016-12-20T17:07:00Z">
        <w:r>
          <w:fldChar w:fldCharType="begin"/>
        </w:r>
        <w:r>
          <w:instrText xml:space="preserve"> HYPERLINK \l "_Toc470016073" </w:instrText>
        </w:r>
        <w:r>
          <w:fldChar w:fldCharType="separate"/>
        </w:r>
        <w:r w:rsidRPr="009659E4">
          <w:rPr>
            <w:rStyle w:val="Hipervnculo"/>
            <w:noProof/>
          </w:rPr>
          <w:t>Tabla 30: Extrapolación desde fruticultura a resto de la agricultura</w:t>
        </w:r>
        <w:r>
          <w:rPr>
            <w:noProof/>
            <w:webHidden/>
          </w:rPr>
          <w:tab/>
        </w:r>
        <w:r>
          <w:rPr>
            <w:noProof/>
            <w:webHidden/>
          </w:rPr>
          <w:fldChar w:fldCharType="begin"/>
        </w:r>
        <w:r>
          <w:rPr>
            <w:noProof/>
            <w:webHidden/>
          </w:rPr>
          <w:instrText xml:space="preserve"> PAGEREF _Toc470016073 \h </w:instrText>
        </w:r>
        <w:r>
          <w:rPr>
            <w:noProof/>
            <w:webHidden/>
          </w:rPr>
        </w:r>
        <w:r>
          <w:rPr>
            <w:noProof/>
            <w:webHidden/>
          </w:rPr>
          <w:fldChar w:fldCharType="separate"/>
        </w:r>
        <w:r>
          <w:rPr>
            <w:noProof/>
            <w:webHidden/>
          </w:rPr>
          <w:t>89</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91" w:author="RAFAEL SOTOMAYOR" w:date="2016-12-20T17:07:00Z"/>
          <w:rFonts w:asciiTheme="minorHAnsi" w:hAnsiTheme="minorHAnsi" w:cstheme="minorBidi"/>
          <w:noProof/>
          <w:color w:val="auto"/>
          <w:szCs w:val="22"/>
          <w:lang w:eastAsia="es-CL" w:bidi="ar-SA"/>
        </w:rPr>
      </w:pPr>
      <w:ins w:id="8292" w:author="RAFAEL SOTOMAYOR" w:date="2016-12-20T17:07:00Z">
        <w:r>
          <w:fldChar w:fldCharType="begin"/>
        </w:r>
        <w:r>
          <w:instrText xml:space="preserve"> HYPERLINK \l "_Toc470016074" </w:instrText>
        </w:r>
        <w:r>
          <w:fldChar w:fldCharType="separate"/>
        </w:r>
        <w:r w:rsidRPr="009659E4">
          <w:rPr>
            <w:rStyle w:val="Hipervnculo"/>
            <w:noProof/>
          </w:rPr>
          <w:t>Tabla 31: Demanda prospectiva según especie</w:t>
        </w:r>
        <w:r>
          <w:rPr>
            <w:noProof/>
            <w:webHidden/>
          </w:rPr>
          <w:tab/>
        </w:r>
        <w:r>
          <w:rPr>
            <w:noProof/>
            <w:webHidden/>
          </w:rPr>
          <w:fldChar w:fldCharType="begin"/>
        </w:r>
        <w:r>
          <w:rPr>
            <w:noProof/>
            <w:webHidden/>
          </w:rPr>
          <w:instrText xml:space="preserve"> PAGEREF _Toc470016074 \h </w:instrText>
        </w:r>
        <w:r>
          <w:rPr>
            <w:noProof/>
            <w:webHidden/>
          </w:rPr>
        </w:r>
        <w:r>
          <w:rPr>
            <w:noProof/>
            <w:webHidden/>
          </w:rPr>
          <w:fldChar w:fldCharType="separate"/>
        </w:r>
        <w:r>
          <w:rPr>
            <w:noProof/>
            <w:webHidden/>
          </w:rPr>
          <w:t>90</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93" w:author="RAFAEL SOTOMAYOR" w:date="2016-12-20T17:07:00Z"/>
          <w:rFonts w:asciiTheme="minorHAnsi" w:hAnsiTheme="minorHAnsi" w:cstheme="minorBidi"/>
          <w:noProof/>
          <w:color w:val="auto"/>
          <w:szCs w:val="22"/>
          <w:lang w:eastAsia="es-CL" w:bidi="ar-SA"/>
        </w:rPr>
      </w:pPr>
      <w:ins w:id="8294" w:author="RAFAEL SOTOMAYOR" w:date="2016-12-20T17:07:00Z">
        <w:r>
          <w:fldChar w:fldCharType="begin"/>
        </w:r>
        <w:r>
          <w:instrText xml:space="preserve"> HYPERLINK \l "_Toc470016075" </w:instrText>
        </w:r>
        <w:r>
          <w:fldChar w:fldCharType="separate"/>
        </w:r>
        <w:r w:rsidRPr="009659E4">
          <w:rPr>
            <w:rStyle w:val="Hipervnculo"/>
            <w:noProof/>
          </w:rPr>
          <w:t>Tabla 32, Tabla prospectiva por región</w:t>
        </w:r>
        <w:r>
          <w:rPr>
            <w:noProof/>
            <w:webHidden/>
          </w:rPr>
          <w:tab/>
        </w:r>
        <w:r>
          <w:rPr>
            <w:noProof/>
            <w:webHidden/>
          </w:rPr>
          <w:fldChar w:fldCharType="begin"/>
        </w:r>
        <w:r>
          <w:rPr>
            <w:noProof/>
            <w:webHidden/>
          </w:rPr>
          <w:instrText xml:space="preserve"> PAGEREF _Toc470016075 \h </w:instrText>
        </w:r>
        <w:r>
          <w:rPr>
            <w:noProof/>
            <w:webHidden/>
          </w:rPr>
        </w:r>
        <w:r>
          <w:rPr>
            <w:noProof/>
            <w:webHidden/>
          </w:rPr>
          <w:fldChar w:fldCharType="separate"/>
        </w:r>
        <w:r>
          <w:rPr>
            <w:noProof/>
            <w:webHidden/>
          </w:rPr>
          <w:t>91</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95" w:author="RAFAEL SOTOMAYOR" w:date="2016-12-20T17:07:00Z"/>
          <w:rFonts w:asciiTheme="minorHAnsi" w:hAnsiTheme="minorHAnsi" w:cstheme="minorBidi"/>
          <w:noProof/>
          <w:color w:val="auto"/>
          <w:szCs w:val="22"/>
          <w:lang w:eastAsia="es-CL" w:bidi="ar-SA"/>
        </w:rPr>
      </w:pPr>
      <w:ins w:id="8296" w:author="RAFAEL SOTOMAYOR" w:date="2016-12-20T17:07:00Z">
        <w:r>
          <w:fldChar w:fldCharType="begin"/>
        </w:r>
        <w:r>
          <w:instrText xml:space="preserve"> HYPERLINK \l "_Toc470016076" </w:instrText>
        </w:r>
        <w:r>
          <w:fldChar w:fldCharType="separate"/>
        </w:r>
        <w:r w:rsidRPr="009659E4">
          <w:rPr>
            <w:rStyle w:val="Hipervnculo"/>
            <w:noProof/>
          </w:rPr>
          <w:t>Tabla 33: Consumo de Datos Extrapolados al Sector Agrícola</w:t>
        </w:r>
        <w:r>
          <w:rPr>
            <w:noProof/>
            <w:webHidden/>
          </w:rPr>
          <w:tab/>
        </w:r>
        <w:r>
          <w:rPr>
            <w:noProof/>
            <w:webHidden/>
          </w:rPr>
          <w:fldChar w:fldCharType="begin"/>
        </w:r>
        <w:r>
          <w:rPr>
            <w:noProof/>
            <w:webHidden/>
          </w:rPr>
          <w:instrText xml:space="preserve"> PAGEREF _Toc470016076 \h </w:instrText>
        </w:r>
        <w:r>
          <w:rPr>
            <w:noProof/>
            <w:webHidden/>
          </w:rPr>
        </w:r>
        <w:r>
          <w:rPr>
            <w:noProof/>
            <w:webHidden/>
          </w:rPr>
          <w:fldChar w:fldCharType="separate"/>
        </w:r>
        <w:r>
          <w:rPr>
            <w:noProof/>
            <w:webHidden/>
          </w:rPr>
          <w:t>92</w:t>
        </w:r>
        <w:r>
          <w:rPr>
            <w:noProof/>
            <w:webHidden/>
          </w:rPr>
          <w:fldChar w:fldCharType="end"/>
        </w:r>
        <w:r>
          <w:rPr>
            <w:noProof/>
          </w:rPr>
          <w:fldChar w:fldCharType="end"/>
        </w:r>
      </w:ins>
    </w:p>
    <w:p w:rsidR="00C66CF8" w:rsidRDefault="00C66CF8" w:rsidP="00C66CF8">
      <w:pPr>
        <w:pStyle w:val="Tabladeilustraciones"/>
        <w:tabs>
          <w:tab w:val="right" w:leader="dot" w:pos="8828"/>
        </w:tabs>
        <w:rPr>
          <w:ins w:id="8297" w:author="RAFAEL SOTOMAYOR" w:date="2016-12-20T17:07:00Z"/>
          <w:rFonts w:asciiTheme="minorHAnsi" w:hAnsiTheme="minorHAnsi" w:cstheme="minorBidi"/>
          <w:noProof/>
          <w:color w:val="auto"/>
          <w:szCs w:val="22"/>
          <w:lang w:eastAsia="es-CL" w:bidi="ar-SA"/>
        </w:rPr>
      </w:pPr>
      <w:ins w:id="8298" w:author="RAFAEL SOTOMAYOR" w:date="2016-12-20T17:07:00Z">
        <w:r>
          <w:fldChar w:fldCharType="begin"/>
        </w:r>
        <w:r>
          <w:instrText xml:space="preserve"> HYPERLINK \l "_Toc470016077" </w:instrText>
        </w:r>
        <w:r>
          <w:fldChar w:fldCharType="separate"/>
        </w:r>
        <w:r w:rsidRPr="009659E4">
          <w:rPr>
            <w:rStyle w:val="Hipervnculo"/>
            <w:noProof/>
          </w:rPr>
          <w:t>Tabla 34: Volumen de tráfico agregado al Troncal Nacional</w:t>
        </w:r>
        <w:r>
          <w:rPr>
            <w:noProof/>
            <w:webHidden/>
          </w:rPr>
          <w:tab/>
        </w:r>
        <w:r>
          <w:rPr>
            <w:noProof/>
            <w:webHidden/>
          </w:rPr>
          <w:fldChar w:fldCharType="begin"/>
        </w:r>
        <w:r>
          <w:rPr>
            <w:noProof/>
            <w:webHidden/>
          </w:rPr>
          <w:instrText xml:space="preserve"> PAGEREF _Toc470016077 \h </w:instrText>
        </w:r>
        <w:r>
          <w:rPr>
            <w:noProof/>
            <w:webHidden/>
          </w:rPr>
        </w:r>
        <w:r>
          <w:rPr>
            <w:noProof/>
            <w:webHidden/>
          </w:rPr>
          <w:fldChar w:fldCharType="separate"/>
        </w:r>
        <w:r>
          <w:rPr>
            <w:noProof/>
            <w:webHidden/>
          </w:rPr>
          <w:t>92</w:t>
        </w:r>
        <w:r>
          <w:rPr>
            <w:noProof/>
            <w:webHidden/>
          </w:rPr>
          <w:fldChar w:fldCharType="end"/>
        </w:r>
        <w:r>
          <w:rPr>
            <w:noProof/>
          </w:rPr>
          <w:fldChar w:fldCharType="end"/>
        </w:r>
      </w:ins>
    </w:p>
    <w:p w:rsidR="00C66CF8" w:rsidRPr="00067AA5" w:rsidRDefault="00C66CF8" w:rsidP="00C66CF8">
      <w:pPr>
        <w:rPr>
          <w:ins w:id="8299" w:author="RAFAEL SOTOMAYOR" w:date="2016-12-20T17:07:00Z"/>
          <w:noProof/>
        </w:rPr>
      </w:pPr>
      <w:ins w:id="8300" w:author="RAFAEL SOTOMAYOR" w:date="2016-12-20T17:07:00Z">
        <w:r w:rsidRPr="00067AA5">
          <w:rPr>
            <w:noProof/>
          </w:rPr>
          <w:fldChar w:fldCharType="end"/>
        </w:r>
        <w:bookmarkStart w:id="8301" w:name="__RefHeading___Toc10324_1206232249"/>
        <w:bookmarkEnd w:id="8301"/>
      </w:ins>
    </w:p>
    <w:p w:rsidR="00C66CF8" w:rsidRPr="00067AA5" w:rsidRDefault="00C66CF8" w:rsidP="00C66CF8">
      <w:pPr>
        <w:rPr>
          <w:ins w:id="8302" w:author="RAFAEL SOTOMAYOR" w:date="2016-12-20T17:07:00Z"/>
          <w:rFonts w:eastAsia="Times New Roman"/>
          <w:noProof/>
        </w:rPr>
      </w:pPr>
    </w:p>
    <w:p w:rsidR="00C66CF8" w:rsidRPr="00067AA5" w:rsidRDefault="00C66CF8" w:rsidP="00C66CF8">
      <w:pPr>
        <w:rPr>
          <w:ins w:id="8303" w:author="RAFAEL SOTOMAYOR" w:date="2016-12-20T17:07:00Z"/>
          <w:b/>
          <w:noProof/>
          <w:color w:val="333399"/>
          <w:sz w:val="28"/>
          <w:szCs w:val="28"/>
        </w:rPr>
        <w:sectPr w:rsidR="00C66CF8" w:rsidRPr="00067AA5" w:rsidSect="00CA43F0">
          <w:pgSz w:w="12240" w:h="15840"/>
          <w:pgMar w:top="1418" w:right="1701" w:bottom="1418" w:left="1701" w:header="720" w:footer="720" w:gutter="0"/>
          <w:cols w:space="720"/>
          <w:formProt w:val="0"/>
          <w:titlePg/>
          <w:docGrid w:linePitch="299" w:charSpace="-2049"/>
        </w:sectPr>
      </w:pPr>
    </w:p>
    <w:p w:rsidR="00C66CF8" w:rsidRPr="00067AA5" w:rsidRDefault="00C66CF8" w:rsidP="00C66CF8">
      <w:pPr>
        <w:rPr>
          <w:ins w:id="8304" w:author="RAFAEL SOTOMAYOR" w:date="2016-12-20T17:07:00Z"/>
          <w:noProof/>
        </w:rPr>
      </w:pPr>
      <w:ins w:id="8305" w:author="RAFAEL SOTOMAYOR" w:date="2016-12-20T17:07:00Z">
        <w:r w:rsidRPr="00067AA5">
          <w:rPr>
            <w:b/>
            <w:noProof/>
            <w:color w:val="333399"/>
            <w:sz w:val="28"/>
            <w:szCs w:val="28"/>
          </w:rPr>
          <w:lastRenderedPageBreak/>
          <w:t xml:space="preserve">Lista de Abreviaturas y Siglas </w:t>
        </w:r>
      </w:ins>
    </w:p>
    <w:p w:rsidR="00C66CF8" w:rsidRPr="00067AA5" w:rsidRDefault="00C66CF8" w:rsidP="00C66CF8">
      <w:pPr>
        <w:rPr>
          <w:ins w:id="8306" w:author="RAFAEL SOTOMAYOR" w:date="2016-12-20T17:07:00Z"/>
          <w:noProof/>
        </w:rPr>
      </w:pPr>
    </w:p>
    <w:p w:rsidR="00C66CF8" w:rsidRPr="00067AA5" w:rsidRDefault="00C66CF8" w:rsidP="00C66CF8">
      <w:pPr>
        <w:rPr>
          <w:ins w:id="8307" w:author="RAFAEL SOTOMAYOR" w:date="2016-12-20T17:07:00Z"/>
          <w:noProof/>
        </w:rPr>
      </w:pPr>
      <w:ins w:id="8308" w:author="RAFAEL SOTOMAYOR" w:date="2016-12-20T17:07:00Z">
        <w:r>
          <w:rPr>
            <w:noProof/>
          </w:rPr>
          <w:t>UMA: Unidad m</w:t>
        </w:r>
        <w:r w:rsidRPr="00067AA5">
          <w:rPr>
            <w:noProof/>
          </w:rPr>
          <w:t xml:space="preserve">ínima de análisis </w:t>
        </w:r>
      </w:ins>
    </w:p>
    <w:p w:rsidR="00C66CF8" w:rsidRPr="00067AA5" w:rsidRDefault="00C66CF8" w:rsidP="00C66CF8">
      <w:pPr>
        <w:rPr>
          <w:ins w:id="8309" w:author="RAFAEL SOTOMAYOR" w:date="2016-12-20T17:07:00Z"/>
          <w:noProof/>
        </w:rPr>
      </w:pPr>
      <w:ins w:id="8310" w:author="RAFAEL SOTOMAYOR" w:date="2016-12-20T17:07:00Z">
        <w:r>
          <w:rPr>
            <w:noProof/>
          </w:rPr>
          <w:t>UA: Unidad Agr</w:t>
        </w:r>
        <w:r w:rsidRPr="00067AA5">
          <w:rPr>
            <w:noProof/>
          </w:rPr>
          <w:t>ícola</w:t>
        </w:r>
      </w:ins>
    </w:p>
    <w:p w:rsidR="00C66CF8" w:rsidRPr="00067AA5" w:rsidRDefault="00C66CF8" w:rsidP="00C66CF8">
      <w:pPr>
        <w:rPr>
          <w:ins w:id="8311" w:author="RAFAEL SOTOMAYOR" w:date="2016-12-20T17:07:00Z"/>
          <w:noProof/>
        </w:rPr>
      </w:pPr>
      <w:ins w:id="8312" w:author="RAFAEL SOTOMAYOR" w:date="2016-12-20T17:07:00Z">
        <w:r w:rsidRPr="00067AA5">
          <w:rPr>
            <w:noProof/>
          </w:rPr>
          <w:t>CN: Cuentas Nacionales</w:t>
        </w:r>
      </w:ins>
    </w:p>
    <w:p w:rsidR="00C66CF8" w:rsidRPr="00067AA5" w:rsidRDefault="00C66CF8" w:rsidP="00C66CF8">
      <w:pPr>
        <w:rPr>
          <w:ins w:id="8313" w:author="RAFAEL SOTOMAYOR" w:date="2016-12-20T17:07:00Z"/>
          <w:noProof/>
        </w:rPr>
      </w:pPr>
      <w:ins w:id="8314" w:author="RAFAEL SOTOMAYOR" w:date="2016-12-20T17:07:00Z">
        <w:r w:rsidRPr="00067AA5">
          <w:rPr>
            <w:noProof/>
          </w:rPr>
          <w:t xml:space="preserve">IoT: Internet de las Cosas </w:t>
        </w:r>
      </w:ins>
    </w:p>
    <w:p w:rsidR="00C66CF8" w:rsidRPr="00067AA5" w:rsidRDefault="00C66CF8" w:rsidP="00C66CF8">
      <w:pPr>
        <w:rPr>
          <w:ins w:id="8315" w:author="RAFAEL SOTOMAYOR" w:date="2016-12-20T17:07:00Z"/>
          <w:noProof/>
        </w:rPr>
      </w:pPr>
      <w:ins w:id="8316" w:author="RAFAEL SOTOMAYOR" w:date="2016-12-20T17:07:00Z">
        <w:r w:rsidRPr="00067AA5">
          <w:rPr>
            <w:noProof/>
          </w:rPr>
          <w:lastRenderedPageBreak/>
          <w:t>AP: Agricultura de Precisi ón</w:t>
        </w:r>
      </w:ins>
    </w:p>
    <w:p w:rsidR="00C66CF8" w:rsidRPr="00067AA5" w:rsidRDefault="00C66CF8" w:rsidP="00C66CF8">
      <w:pPr>
        <w:rPr>
          <w:ins w:id="8317" w:author="RAFAEL SOTOMAYOR" w:date="2016-12-20T17:07:00Z"/>
          <w:noProof/>
        </w:rPr>
      </w:pPr>
      <w:ins w:id="8318" w:author="RAFAEL SOTOMAYOR" w:date="2016-12-20T17:07:00Z">
        <w:r w:rsidRPr="00067AA5">
          <w:rPr>
            <w:noProof/>
          </w:rPr>
          <w:t xml:space="preserve">M2M: M áquina a Máquina </w:t>
        </w:r>
      </w:ins>
    </w:p>
    <w:p w:rsidR="00C66CF8" w:rsidRPr="00067AA5" w:rsidRDefault="00C66CF8" w:rsidP="00C66CF8">
      <w:pPr>
        <w:rPr>
          <w:ins w:id="8319" w:author="RAFAEL SOTOMAYOR" w:date="2016-12-20T17:07:00Z"/>
          <w:noProof/>
        </w:rPr>
      </w:pPr>
      <w:ins w:id="8320" w:author="RAFAEL SOTOMAYOR" w:date="2016-12-20T17:07:00Z">
        <w:r w:rsidRPr="00067AA5">
          <w:rPr>
            <w:noProof/>
          </w:rPr>
          <w:t>PIB: El Producto Interno Bruto</w:t>
        </w:r>
      </w:ins>
    </w:p>
    <w:p w:rsidR="00C66CF8" w:rsidRPr="00067AA5" w:rsidRDefault="00C66CF8" w:rsidP="00C66CF8">
      <w:pPr>
        <w:rPr>
          <w:ins w:id="8321" w:author="RAFAEL SOTOMAYOR" w:date="2016-12-20T17:07:00Z"/>
          <w:noProof/>
        </w:rPr>
      </w:pPr>
      <w:ins w:id="8322" w:author="RAFAEL SOTOMAYOR" w:date="2016-12-20T17:07:00Z">
        <w:r w:rsidRPr="00067AA5">
          <w:rPr>
            <w:noProof/>
          </w:rPr>
          <w:t xml:space="preserve">VA: Valor Agregado </w:t>
        </w:r>
      </w:ins>
    </w:p>
    <w:p w:rsidR="00C66CF8" w:rsidRPr="00067AA5" w:rsidRDefault="00C66CF8" w:rsidP="00C66CF8">
      <w:pPr>
        <w:rPr>
          <w:ins w:id="8323" w:author="RAFAEL SOTOMAYOR" w:date="2016-12-20T17:07:00Z"/>
          <w:noProof/>
        </w:rPr>
      </w:pPr>
      <w:ins w:id="8324" w:author="RAFAEL SOTOMAYOR" w:date="2016-12-20T17:07:00Z">
        <w:r>
          <w:rPr>
            <w:noProof/>
          </w:rPr>
          <w:t>ONU: Organizaci</w:t>
        </w:r>
        <w:r w:rsidRPr="00067AA5">
          <w:rPr>
            <w:noProof/>
          </w:rPr>
          <w:t xml:space="preserve">ón de Naciones Unidas </w:t>
        </w:r>
      </w:ins>
    </w:p>
    <w:p w:rsidR="00C66CF8" w:rsidRPr="00067AA5" w:rsidRDefault="00C66CF8" w:rsidP="00C66CF8">
      <w:pPr>
        <w:rPr>
          <w:ins w:id="8325" w:author="RAFAEL SOTOMAYOR" w:date="2016-12-20T17:07:00Z"/>
          <w:noProof/>
        </w:rPr>
      </w:pPr>
    </w:p>
    <w:p w:rsidR="00C66CF8" w:rsidRPr="00067AA5" w:rsidRDefault="00C66CF8" w:rsidP="00C66CF8">
      <w:pPr>
        <w:rPr>
          <w:ins w:id="8326" w:author="RAFAEL SOTOMAYOR" w:date="2016-12-20T17:07:00Z"/>
          <w:b/>
          <w:noProof/>
          <w:color w:val="333399"/>
          <w:sz w:val="28"/>
          <w:szCs w:val="28"/>
        </w:rPr>
      </w:pPr>
      <w:ins w:id="8327" w:author="RAFAEL SOTOMAYOR" w:date="2016-12-20T17:07:00Z">
        <w:r w:rsidRPr="00067AA5">
          <w:rPr>
            <w:b/>
            <w:noProof/>
            <w:color w:val="333399"/>
            <w:sz w:val="28"/>
            <w:szCs w:val="28"/>
          </w:rPr>
          <w:t>Definiciones</w:t>
        </w:r>
      </w:ins>
    </w:p>
    <w:p w:rsidR="00C66CF8" w:rsidRPr="00067AA5" w:rsidRDefault="00C66CF8" w:rsidP="00C66CF8">
      <w:pPr>
        <w:rPr>
          <w:ins w:id="8328" w:author="RAFAEL SOTOMAYOR" w:date="2016-12-20T17:07:00Z"/>
          <w:noProof/>
        </w:rPr>
      </w:pPr>
    </w:p>
    <w:p w:rsidR="00C66CF8" w:rsidRPr="00067AA5" w:rsidRDefault="00C66CF8" w:rsidP="004423CA">
      <w:pPr>
        <w:widowControl/>
        <w:numPr>
          <w:ilvl w:val="0"/>
          <w:numId w:val="42"/>
        </w:numPr>
        <w:contextualSpacing w:val="0"/>
        <w:rPr>
          <w:ins w:id="8329" w:author="RAFAEL SOTOMAYOR" w:date="2016-12-20T17:07:00Z"/>
          <w:noProof/>
        </w:rPr>
        <w:pPrChange w:id="8330" w:author="RAFAEL SOTOMAYOR" w:date="2016-12-20T17:07:00Z">
          <w:pPr>
            <w:widowControl/>
            <w:numPr>
              <w:numId w:val="43"/>
            </w:numPr>
            <w:tabs>
              <w:tab w:val="num" w:pos="720"/>
            </w:tabs>
            <w:ind w:left="720" w:hanging="360"/>
            <w:contextualSpacing w:val="0"/>
          </w:pPr>
        </w:pPrChange>
      </w:pPr>
      <w:ins w:id="8331" w:author="RAFAEL SOTOMAYOR" w:date="2016-12-20T17:07:00Z">
        <w:r w:rsidRPr="00067AA5">
          <w:rPr>
            <w:b/>
            <w:noProof/>
            <w:color w:val="000000"/>
          </w:rPr>
          <w:t>Industrias Inteligentes:</w:t>
        </w:r>
        <w:r w:rsidRPr="00067AA5">
          <w:rPr>
            <w:noProof/>
          </w:rPr>
          <w:t xml:space="preserve"> Transformación digital de los sectores productivos tradicionales mediante la incorporación de tecnologías de información y comunicación y análisis y procesamiento de datos, a los procesos productivos, volviéndolos adaptables, eficientes en el uso de recursos y altamente integrados entre sí. </w:t>
        </w:r>
      </w:ins>
    </w:p>
    <w:p w:rsidR="00C66CF8" w:rsidRPr="00067AA5" w:rsidRDefault="00C66CF8" w:rsidP="00C66CF8">
      <w:pPr>
        <w:ind w:left="720"/>
        <w:rPr>
          <w:ins w:id="8332" w:author="RAFAEL SOTOMAYOR" w:date="2016-12-20T17:07:00Z"/>
          <w:noProof/>
        </w:rPr>
      </w:pPr>
      <w:ins w:id="8333"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4423CA">
      <w:pPr>
        <w:widowControl/>
        <w:numPr>
          <w:ilvl w:val="0"/>
          <w:numId w:val="42"/>
        </w:numPr>
        <w:contextualSpacing w:val="0"/>
        <w:rPr>
          <w:ins w:id="8334" w:author="RAFAEL SOTOMAYOR" w:date="2016-12-20T17:07:00Z"/>
          <w:noProof/>
        </w:rPr>
        <w:pPrChange w:id="8335" w:author="RAFAEL SOTOMAYOR" w:date="2016-12-20T17:07:00Z">
          <w:pPr>
            <w:widowControl/>
            <w:numPr>
              <w:numId w:val="43"/>
            </w:numPr>
            <w:tabs>
              <w:tab w:val="num" w:pos="720"/>
            </w:tabs>
            <w:ind w:left="720" w:hanging="360"/>
            <w:contextualSpacing w:val="0"/>
          </w:pPr>
        </w:pPrChange>
      </w:pPr>
      <w:ins w:id="8336" w:author="RAFAEL SOTOMAYOR" w:date="2016-12-20T17:07:00Z">
        <w:r w:rsidRPr="00067AA5">
          <w:rPr>
            <w:b/>
            <w:noProof/>
            <w:color w:val="000000"/>
          </w:rPr>
          <w:t xml:space="preserve">Agricultura de Precisión: </w:t>
        </w:r>
        <w:r w:rsidRPr="00067AA5">
          <w:rPr>
            <w:noProof/>
            <w:color w:val="000000"/>
          </w:rPr>
          <w:t xml:space="preserve">Optimizar la calidad y cantidad de un producto agri ́cola, minimizando el costo a través del uso de tecnologías más eficientes para reducir la variabilidad de un proceso específico, en forma ambientalmente limpia. </w:t>
        </w:r>
      </w:ins>
    </w:p>
    <w:p w:rsidR="00C66CF8" w:rsidRPr="00067AA5" w:rsidRDefault="00C66CF8" w:rsidP="00C66CF8">
      <w:pPr>
        <w:ind w:left="1080"/>
        <w:rPr>
          <w:ins w:id="8337" w:author="RAFAEL SOTOMAYOR" w:date="2016-12-20T17:07:00Z"/>
          <w:noProof/>
        </w:rPr>
      </w:pPr>
      <w:ins w:id="8338" w:author="RAFAEL SOTOMAYOR" w:date="2016-12-20T17:07:00Z">
        <w:r w:rsidRPr="00067AA5">
          <w:rPr>
            <w:noProof/>
          </w:rPr>
          <w:tab/>
        </w:r>
        <w:r w:rsidRPr="00067AA5">
          <w:rPr>
            <w:noProof/>
          </w:rPr>
          <w:tab/>
        </w:r>
      </w:ins>
    </w:p>
    <w:p w:rsidR="00C66CF8" w:rsidRPr="00067AA5" w:rsidRDefault="00C66CF8" w:rsidP="004423CA">
      <w:pPr>
        <w:widowControl/>
        <w:numPr>
          <w:ilvl w:val="0"/>
          <w:numId w:val="42"/>
        </w:numPr>
        <w:contextualSpacing w:val="0"/>
        <w:rPr>
          <w:ins w:id="8339" w:author="RAFAEL SOTOMAYOR" w:date="2016-12-20T17:07:00Z"/>
          <w:noProof/>
        </w:rPr>
        <w:pPrChange w:id="8340" w:author="RAFAEL SOTOMAYOR" w:date="2016-12-20T17:07:00Z">
          <w:pPr>
            <w:widowControl/>
            <w:numPr>
              <w:numId w:val="43"/>
            </w:numPr>
            <w:tabs>
              <w:tab w:val="num" w:pos="720"/>
            </w:tabs>
            <w:ind w:left="720" w:hanging="360"/>
            <w:contextualSpacing w:val="0"/>
          </w:pPr>
        </w:pPrChange>
      </w:pPr>
      <w:ins w:id="8341" w:author="RAFAEL SOTOMAYOR" w:date="2016-12-20T17:07:00Z">
        <w:r>
          <w:rPr>
            <w:b/>
            <w:noProof/>
            <w:color w:val="000000"/>
          </w:rPr>
          <w:t>Agricultura Clim</w:t>
        </w:r>
        <w:r w:rsidRPr="00067AA5">
          <w:rPr>
            <w:b/>
            <w:noProof/>
            <w:color w:val="000000"/>
          </w:rPr>
          <w:t>áticamente Inteligente:</w:t>
        </w:r>
        <w:r w:rsidRPr="00067AA5">
          <w:rPr>
            <w:b/>
            <w:i/>
            <w:noProof/>
          </w:rPr>
          <w:t xml:space="preserve"> </w:t>
        </w:r>
        <w:r w:rsidRPr="00067AA5">
          <w:rPr>
            <w:noProof/>
          </w:rPr>
          <w:t>Mejorar la capacidad de los sistemas agr ícolas para prestar apoyo a la seguridad alimentaria, e incorporar la necesidad de adaptación y las posibilidades de mitigación en las estrategias de desarrollo agrícola sostenible.</w:t>
        </w:r>
      </w:ins>
    </w:p>
    <w:p w:rsidR="00C66CF8" w:rsidRPr="00067AA5" w:rsidRDefault="00C66CF8" w:rsidP="00C66CF8">
      <w:pPr>
        <w:ind w:left="1080"/>
        <w:rPr>
          <w:ins w:id="8342" w:author="RAFAEL SOTOMAYOR" w:date="2016-12-20T17:07:00Z"/>
          <w:noProof/>
        </w:rPr>
      </w:pPr>
      <w:ins w:id="8343" w:author="RAFAEL SOTOMAYOR" w:date="2016-12-20T17:07:00Z">
        <w:r w:rsidRPr="00067AA5">
          <w:rPr>
            <w:noProof/>
          </w:rPr>
          <w:tab/>
          <w:t xml:space="preserve"> </w:t>
        </w:r>
      </w:ins>
    </w:p>
    <w:p w:rsidR="00C66CF8" w:rsidRPr="00067AA5" w:rsidRDefault="00C66CF8" w:rsidP="004423CA">
      <w:pPr>
        <w:widowControl/>
        <w:numPr>
          <w:ilvl w:val="0"/>
          <w:numId w:val="42"/>
        </w:numPr>
        <w:contextualSpacing w:val="0"/>
        <w:rPr>
          <w:ins w:id="8344" w:author="RAFAEL SOTOMAYOR" w:date="2016-12-20T17:07:00Z"/>
          <w:noProof/>
        </w:rPr>
        <w:pPrChange w:id="8345" w:author="RAFAEL SOTOMAYOR" w:date="2016-12-20T17:07:00Z">
          <w:pPr>
            <w:widowControl/>
            <w:numPr>
              <w:numId w:val="43"/>
            </w:numPr>
            <w:tabs>
              <w:tab w:val="num" w:pos="720"/>
            </w:tabs>
            <w:ind w:left="720" w:hanging="360"/>
            <w:contextualSpacing w:val="0"/>
          </w:pPr>
        </w:pPrChange>
      </w:pPr>
      <w:ins w:id="8346" w:author="RAFAEL SOTOMAYOR" w:date="2016-12-20T17:07:00Z">
        <w:r w:rsidRPr="00067AA5">
          <w:rPr>
            <w:b/>
            <w:noProof/>
            <w:color w:val="000000"/>
          </w:rPr>
          <w:t xml:space="preserve">Internet de las cosas (IoT): </w:t>
        </w:r>
        <w:r>
          <w:rPr>
            <w:noProof/>
          </w:rPr>
          <w:t>Interconexi</w:t>
        </w:r>
        <w:r w:rsidRPr="00067AA5">
          <w:rPr>
            <w:noProof/>
          </w:rPr>
          <w:t>ón digital de objetos cotidianos con Internet.</w:t>
        </w:r>
      </w:ins>
    </w:p>
    <w:p w:rsidR="00C66CF8" w:rsidRPr="00067AA5" w:rsidRDefault="00C66CF8" w:rsidP="00C66CF8">
      <w:pPr>
        <w:rPr>
          <w:ins w:id="8347" w:author="RAFAEL SOTOMAYOR" w:date="2016-12-20T17:07:00Z"/>
          <w:noProof/>
        </w:rPr>
      </w:pPr>
    </w:p>
    <w:p w:rsidR="00C66CF8" w:rsidRPr="00067AA5" w:rsidRDefault="00C66CF8" w:rsidP="004423CA">
      <w:pPr>
        <w:widowControl/>
        <w:numPr>
          <w:ilvl w:val="0"/>
          <w:numId w:val="42"/>
        </w:numPr>
        <w:ind w:left="680" w:hanging="340"/>
        <w:contextualSpacing w:val="0"/>
        <w:rPr>
          <w:ins w:id="8348" w:author="RAFAEL SOTOMAYOR" w:date="2016-12-20T17:07:00Z"/>
          <w:noProof/>
        </w:rPr>
        <w:pPrChange w:id="8349" w:author="RAFAEL SOTOMAYOR" w:date="2016-12-20T17:07:00Z">
          <w:pPr>
            <w:widowControl/>
            <w:numPr>
              <w:numId w:val="43"/>
            </w:numPr>
            <w:tabs>
              <w:tab w:val="num" w:pos="720"/>
            </w:tabs>
            <w:ind w:left="720" w:hanging="360"/>
            <w:contextualSpacing w:val="0"/>
          </w:pPr>
        </w:pPrChange>
      </w:pPr>
      <w:ins w:id="8350" w:author="RAFAEL SOTOMAYOR" w:date="2016-12-20T17:07:00Z">
        <w:r>
          <w:rPr>
            <w:b/>
            <w:noProof/>
            <w:color w:val="000000"/>
          </w:rPr>
          <w:t>M</w:t>
        </w:r>
        <w:r w:rsidRPr="00067AA5">
          <w:rPr>
            <w:b/>
            <w:noProof/>
            <w:color w:val="000000"/>
          </w:rPr>
          <w:t xml:space="preserve">áquina a Máquina (M2M): </w:t>
        </w:r>
        <w:r w:rsidRPr="00067AA5">
          <w:rPr>
            <w:noProof/>
          </w:rPr>
          <w:t>La capacidad de</w:t>
        </w:r>
        <w:r>
          <w:rPr>
            <w:noProof/>
          </w:rPr>
          <w:t xml:space="preserve"> intercambiar datos entre dos máquinas</w:t>
        </w:r>
        <w:r w:rsidRPr="00067AA5">
          <w:rPr>
            <w:noProof/>
          </w:rPr>
          <w:t xml:space="preserve">  remotas, de forma que mediante este intercambio, es posible controlar y supervisar de forma automática procesos en los que intervienen máquinas. El foco principal de aplicación de M2M se ubica por tanto, en los entornos relacionados con la telemetría y/o el telecontrol.</w:t>
        </w:r>
      </w:ins>
    </w:p>
    <w:p w:rsidR="00C66CF8" w:rsidRPr="00067AA5" w:rsidRDefault="00C66CF8" w:rsidP="00C66CF8">
      <w:pPr>
        <w:ind w:left="720"/>
        <w:rPr>
          <w:ins w:id="8351" w:author="RAFAEL SOTOMAYOR" w:date="2016-12-20T17:07:00Z"/>
          <w:noProof/>
        </w:rPr>
      </w:pPr>
    </w:p>
    <w:p w:rsidR="00C66CF8" w:rsidRPr="00067AA5" w:rsidRDefault="00C66CF8" w:rsidP="004423CA">
      <w:pPr>
        <w:widowControl/>
        <w:numPr>
          <w:ilvl w:val="0"/>
          <w:numId w:val="42"/>
        </w:numPr>
        <w:contextualSpacing w:val="0"/>
        <w:rPr>
          <w:ins w:id="8352" w:author="RAFAEL SOTOMAYOR" w:date="2016-12-20T17:07:00Z"/>
          <w:noProof/>
        </w:rPr>
        <w:pPrChange w:id="8353" w:author="RAFAEL SOTOMAYOR" w:date="2016-12-20T17:07:00Z">
          <w:pPr>
            <w:widowControl/>
            <w:numPr>
              <w:numId w:val="43"/>
            </w:numPr>
            <w:tabs>
              <w:tab w:val="num" w:pos="720"/>
            </w:tabs>
            <w:ind w:left="720" w:hanging="360"/>
            <w:contextualSpacing w:val="0"/>
          </w:pPr>
        </w:pPrChange>
      </w:pPr>
      <w:ins w:id="8354" w:author="RAFAEL SOTOMAYOR" w:date="2016-12-20T17:07:00Z">
        <w:r>
          <w:rPr>
            <w:b/>
            <w:noProof/>
            <w:color w:val="000000"/>
          </w:rPr>
          <w:t>Cl</w:t>
        </w:r>
        <w:r w:rsidRPr="00067AA5">
          <w:rPr>
            <w:b/>
            <w:noProof/>
            <w:color w:val="000000"/>
          </w:rPr>
          <w:t>úster agrícola:</w:t>
        </w:r>
        <w:r>
          <w:rPr>
            <w:noProof/>
          </w:rPr>
          <w:t xml:space="preserve"> se define como</w:t>
        </w:r>
        <w:r w:rsidRPr="00067AA5">
          <w:rPr>
            <w:noProof/>
          </w:rPr>
          <w:t xml:space="preserve"> “un grupo geográficamente próximo de compañías e instituciones asociadas en un campo particular, vinculadas por características comunes y complementarias.</w:t>
        </w:r>
      </w:ins>
    </w:p>
    <w:p w:rsidR="00C66CF8" w:rsidRPr="00067AA5" w:rsidRDefault="00C66CF8" w:rsidP="00C66CF8">
      <w:pPr>
        <w:rPr>
          <w:ins w:id="8355" w:author="RAFAEL SOTOMAYOR" w:date="2016-12-20T17:07:00Z"/>
          <w:noProof/>
        </w:rPr>
      </w:pPr>
    </w:p>
    <w:p w:rsidR="00C66CF8" w:rsidRPr="00D267F9" w:rsidRDefault="00C66CF8" w:rsidP="004423CA">
      <w:pPr>
        <w:widowControl/>
        <w:numPr>
          <w:ilvl w:val="0"/>
          <w:numId w:val="32"/>
        </w:numPr>
        <w:ind w:hanging="360"/>
        <w:contextualSpacing w:val="0"/>
        <w:rPr>
          <w:ins w:id="8356" w:author="RAFAEL SOTOMAYOR" w:date="2016-12-20T17:07:00Z"/>
          <w:b/>
          <w:noProof/>
          <w:color w:val="333399"/>
          <w:sz w:val="28"/>
          <w:szCs w:val="28"/>
        </w:rPr>
        <w:pPrChange w:id="8357" w:author="RAFAEL SOTOMAYOR" w:date="2016-12-20T17:07:00Z">
          <w:pPr>
            <w:widowControl/>
            <w:numPr>
              <w:numId w:val="33"/>
            </w:numPr>
            <w:ind w:left="720" w:firstLine="360"/>
            <w:contextualSpacing w:val="0"/>
          </w:pPr>
        </w:pPrChange>
      </w:pPr>
      <w:ins w:id="8358" w:author="RAFAEL SOTOMAYOR" w:date="2016-12-20T17:07:00Z">
        <w:r w:rsidRPr="00067AA5">
          <w:rPr>
            <w:b/>
            <w:noProof/>
            <w:color w:val="000000"/>
          </w:rPr>
          <w:t>Competitividad:</w:t>
        </w:r>
        <w:r w:rsidRPr="00067AA5">
          <w:rPr>
            <w:noProof/>
          </w:rPr>
          <w:t xml:space="preserve"> es un concepto comparativo f</w:t>
        </w:r>
        <w:r>
          <w:rPr>
            <w:noProof/>
          </w:rPr>
          <w:t>undamentado en la capacidad din</w:t>
        </w:r>
        <w:r w:rsidRPr="00067AA5">
          <w:rPr>
            <w:noProof/>
          </w:rPr>
          <w:t>ámica que tiene una cadena agroalimentaria, para mantener, ampliar y mejorar de manera continua y sostenida su participación en el mercado, tanto doméstico como extranjero, por medio de la producción, distribución y venta de bienes y servicios en el tiempo, lugar y forma solicitados, buscando c omo fin último el beneficio de la</w:t>
        </w:r>
        <w:r>
          <w:rPr>
            <w:noProof/>
          </w:rPr>
          <w:t xml:space="preserve"> sociedad</w:t>
        </w:r>
      </w:ins>
    </w:p>
    <w:p w:rsidR="00C66CF8" w:rsidRDefault="00C66CF8" w:rsidP="00C66CF8">
      <w:pPr>
        <w:rPr>
          <w:ins w:id="8359" w:author="RAFAEL SOTOMAYOR" w:date="2016-12-20T17:07:00Z"/>
          <w:noProof/>
        </w:rPr>
      </w:pPr>
    </w:p>
    <w:p w:rsidR="00C66CF8" w:rsidRPr="00D267F9" w:rsidRDefault="00C66CF8" w:rsidP="00C66CF8">
      <w:pPr>
        <w:rPr>
          <w:ins w:id="8360" w:author="RAFAEL SOTOMAYOR" w:date="2016-12-20T17:07:00Z"/>
          <w:b/>
          <w:noProof/>
          <w:color w:val="333399"/>
          <w:sz w:val="28"/>
          <w:szCs w:val="28"/>
        </w:rPr>
        <w:sectPr w:rsidR="00C66CF8" w:rsidRPr="00D267F9" w:rsidSect="00CA43F0">
          <w:type w:val="continuous"/>
          <w:pgSz w:w="12240" w:h="15840"/>
          <w:pgMar w:top="1418" w:right="1701" w:bottom="1418" w:left="1701" w:header="720" w:footer="720" w:gutter="0"/>
          <w:cols w:space="720"/>
          <w:formProt w:val="0"/>
          <w:titlePg/>
          <w:docGrid w:linePitch="299" w:charSpace="-2049"/>
        </w:sectPr>
      </w:pPr>
    </w:p>
    <w:p w:rsidR="00C66CF8" w:rsidRDefault="00C66CF8" w:rsidP="00C66CF8">
      <w:pPr>
        <w:rPr>
          <w:ins w:id="8361" w:author="RAFAEL SOTOMAYOR" w:date="2016-12-20T17:07:00Z"/>
          <w:b/>
          <w:noProof/>
          <w:color w:val="333399"/>
          <w:sz w:val="28"/>
          <w:szCs w:val="28"/>
        </w:rPr>
      </w:pPr>
    </w:p>
    <w:p w:rsidR="00C66CF8" w:rsidRDefault="00C66CF8" w:rsidP="00C66CF8">
      <w:pPr>
        <w:rPr>
          <w:ins w:id="8362" w:author="RAFAEL SOTOMAYOR" w:date="2016-12-20T17:07:00Z"/>
          <w:b/>
          <w:noProof/>
          <w:color w:val="333399"/>
          <w:sz w:val="28"/>
          <w:szCs w:val="28"/>
        </w:rPr>
      </w:pPr>
    </w:p>
    <w:p w:rsidR="00C66CF8" w:rsidRDefault="00C66CF8" w:rsidP="00C66CF8">
      <w:pPr>
        <w:rPr>
          <w:ins w:id="8363" w:author="RAFAEL SOTOMAYOR" w:date="2016-12-20T17:07:00Z"/>
          <w:b/>
          <w:noProof/>
          <w:color w:val="333399"/>
          <w:sz w:val="28"/>
          <w:szCs w:val="28"/>
        </w:rPr>
      </w:pPr>
    </w:p>
    <w:p w:rsidR="00C66CF8" w:rsidRDefault="00C66CF8" w:rsidP="00C66CF8">
      <w:pPr>
        <w:rPr>
          <w:ins w:id="8364" w:author="RAFAEL SOTOMAYOR" w:date="2016-12-20T17:07:00Z"/>
          <w:b/>
          <w:noProof/>
          <w:color w:val="333399"/>
          <w:sz w:val="28"/>
          <w:szCs w:val="28"/>
        </w:rPr>
      </w:pPr>
    </w:p>
    <w:p w:rsidR="00C66CF8" w:rsidRDefault="00C66CF8" w:rsidP="00C66CF8">
      <w:pPr>
        <w:rPr>
          <w:ins w:id="8365" w:author="RAFAEL SOTOMAYOR" w:date="2016-12-20T17:07:00Z"/>
          <w:b/>
          <w:noProof/>
          <w:color w:val="333399"/>
          <w:sz w:val="28"/>
          <w:szCs w:val="28"/>
        </w:rPr>
      </w:pPr>
    </w:p>
    <w:p w:rsidR="00C66CF8" w:rsidRDefault="00C66CF8" w:rsidP="00C66CF8">
      <w:pPr>
        <w:rPr>
          <w:ins w:id="8366" w:author="RAFAEL SOTOMAYOR" w:date="2016-12-20T17:07:00Z"/>
          <w:b/>
          <w:noProof/>
          <w:color w:val="333399"/>
          <w:sz w:val="28"/>
          <w:szCs w:val="28"/>
        </w:rPr>
      </w:pPr>
    </w:p>
    <w:p w:rsidR="00C66CF8" w:rsidRPr="00067AA5" w:rsidRDefault="00C66CF8" w:rsidP="00C66CF8">
      <w:pPr>
        <w:rPr>
          <w:ins w:id="8367" w:author="RAFAEL SOTOMAYOR" w:date="2016-12-20T17:07:00Z"/>
          <w:b/>
          <w:noProof/>
          <w:color w:val="333399"/>
          <w:sz w:val="28"/>
          <w:szCs w:val="28"/>
        </w:rPr>
      </w:pPr>
      <w:ins w:id="8368" w:author="RAFAEL SOTOMAYOR" w:date="2016-12-20T17:07:00Z">
        <w:r w:rsidRPr="00067AA5">
          <w:rPr>
            <w:b/>
            <w:noProof/>
            <w:color w:val="333399"/>
            <w:sz w:val="28"/>
            <w:szCs w:val="28"/>
          </w:rPr>
          <w:t xml:space="preserve">Antecedentes </w:t>
        </w:r>
      </w:ins>
    </w:p>
    <w:p w:rsidR="00C66CF8" w:rsidRPr="00067AA5" w:rsidRDefault="00C66CF8" w:rsidP="00C66CF8">
      <w:pPr>
        <w:rPr>
          <w:ins w:id="8369" w:author="RAFAEL SOTOMAYOR" w:date="2016-12-20T17:07:00Z"/>
          <w:noProof/>
        </w:rPr>
      </w:pPr>
    </w:p>
    <w:p w:rsidR="00C66CF8" w:rsidRPr="00067AA5" w:rsidRDefault="00C66CF8" w:rsidP="00C66CF8">
      <w:pPr>
        <w:rPr>
          <w:ins w:id="8370" w:author="RAFAEL SOTOMAYOR" w:date="2016-12-20T17:07:00Z"/>
          <w:noProof/>
        </w:rPr>
      </w:pPr>
      <w:ins w:id="8371" w:author="RAFAEL SOTOMAYOR" w:date="2016-12-20T17:07:00Z">
        <w:r>
          <w:rPr>
            <w:noProof/>
          </w:rPr>
          <w:t>La Subsecretar</w:t>
        </w:r>
        <w:r w:rsidRPr="00067AA5">
          <w:rPr>
            <w:noProof/>
          </w:rPr>
          <w:t xml:space="preserve">ía de Telecomunicaciones como autoridad sectorial responsable de las políticas de conectividad digital del país, enmarcada dentro del objetivo de gobierno establecido en el Programa de Gobierno 2014-2018, en orden a que “los beneficios de la sociedad de la información estén disponibles para todos los chilenos”, se encuentra trabajando para que las telecomunicaciones sean entendidas como la principal herramienta para lograr la inclusión digital de Chile bajo la premisa “infraestructura de telecomunicaciones con sentido ciudadano”. </w:t>
        </w:r>
      </w:ins>
    </w:p>
    <w:p w:rsidR="00C66CF8" w:rsidRPr="00067AA5" w:rsidRDefault="00C66CF8" w:rsidP="00C66CF8">
      <w:pPr>
        <w:rPr>
          <w:ins w:id="8372" w:author="RAFAEL SOTOMAYOR" w:date="2016-12-20T17:07:00Z"/>
          <w:noProof/>
        </w:rPr>
      </w:pPr>
    </w:p>
    <w:p w:rsidR="00C66CF8" w:rsidRPr="00067AA5" w:rsidRDefault="00C66CF8" w:rsidP="00C66CF8">
      <w:pPr>
        <w:rPr>
          <w:ins w:id="8373" w:author="RAFAEL SOTOMAYOR" w:date="2016-12-20T17:07:00Z"/>
          <w:noProof/>
        </w:rPr>
      </w:pPr>
      <w:ins w:id="8374" w:author="RAFAEL SOTOMAYOR" w:date="2016-12-20T17:07:00Z">
        <w:r w:rsidRPr="00067AA5">
          <w:rPr>
            <w:noProof/>
          </w:rPr>
          <w:t>En este contexto la Subsecretaría en colaboración con el Ministerio de Economía, Fomento y Turismo y Corfo, han participado en el desarrollo del “Programa  Estratégico Naci</w:t>
        </w:r>
        <w:r>
          <w:rPr>
            <w:noProof/>
          </w:rPr>
          <w:t>onal de Industrias Inteligentes</w:t>
        </w:r>
        <w:r w:rsidRPr="00067AA5">
          <w:rPr>
            <w:noProof/>
          </w:rPr>
          <w:t>”, el cual persigue mejorar la productividad de determinados sectores económicos a través del uso intensivo de tecnologías digitales en los procesos produc</w:t>
        </w:r>
        <w:r>
          <w:rPr>
            <w:noProof/>
          </w:rPr>
          <w:t>tivos. En mérito de lo anterior</w:t>
        </w:r>
        <w:r w:rsidRPr="00067AA5">
          <w:rPr>
            <w:noProof/>
          </w:rPr>
          <w:t>, como una</w:t>
        </w:r>
        <w:r>
          <w:rPr>
            <w:noProof/>
          </w:rPr>
          <w:t xml:space="preserve"> forma de incentivar la inversi</w:t>
        </w:r>
        <w:r w:rsidRPr="00067AA5">
          <w:rPr>
            <w:noProof/>
          </w:rPr>
          <w:t>ón y el emprendimiento privado que potencie el desarrollo de las telecomunicaciones en el país, particularmente en zonas de vulnerabilidad, se definieron verticales prioritarias de desarrollo, una de las cuales es la agroindustria, en particular el sector agrícola.</w:t>
        </w:r>
      </w:ins>
    </w:p>
    <w:p w:rsidR="00C66CF8" w:rsidRPr="00067AA5" w:rsidRDefault="00C66CF8" w:rsidP="00C66CF8">
      <w:pPr>
        <w:rPr>
          <w:ins w:id="8375" w:author="RAFAEL SOTOMAYOR" w:date="2016-12-20T17:07:00Z"/>
          <w:noProof/>
        </w:rPr>
      </w:pPr>
    </w:p>
    <w:p w:rsidR="00C66CF8" w:rsidRPr="00067AA5" w:rsidRDefault="00C66CF8" w:rsidP="00C66CF8">
      <w:pPr>
        <w:rPr>
          <w:ins w:id="8376" w:author="RAFAEL SOTOMAYOR" w:date="2016-12-20T17:07:00Z"/>
          <w:noProof/>
        </w:rPr>
      </w:pPr>
      <w:ins w:id="8377" w:author="RAFAEL SOTOMAYOR" w:date="2016-12-20T17:07:00Z">
        <w:r w:rsidRPr="00067AA5">
          <w:rPr>
            <w:noProof/>
          </w:rPr>
          <w:t>El objetivo de la  “Iniciativa Infraestructura Digital para Industrias Inteligentes” dentro del Programa Estratégico Nacional de Industrias Inteligentes” es desarrollar una estrategia de modernización de la infraestructura digital en Chile que permita alcanzar las prestaciones re</w:t>
        </w:r>
        <w:r>
          <w:rPr>
            <w:noProof/>
          </w:rPr>
          <w:t>queridas para mejorar la produc</w:t>
        </w:r>
        <w:r w:rsidRPr="00067AA5">
          <w:rPr>
            <w:noProof/>
          </w:rPr>
          <w:t xml:space="preserve">tividad de la industria y los servicios locales, habilitar inversiones y generar nuevos negocios intensivos en el uso de datos. </w:t>
        </w:r>
      </w:ins>
    </w:p>
    <w:p w:rsidR="00C66CF8" w:rsidRPr="00067AA5" w:rsidRDefault="00C66CF8" w:rsidP="00C66CF8">
      <w:pPr>
        <w:rPr>
          <w:ins w:id="8378" w:author="RAFAEL SOTOMAYOR" w:date="2016-12-20T17:07:00Z"/>
          <w:noProof/>
        </w:rPr>
      </w:pPr>
    </w:p>
    <w:p w:rsidR="00C66CF8" w:rsidRPr="00067AA5" w:rsidRDefault="00C66CF8" w:rsidP="00C66CF8">
      <w:pPr>
        <w:rPr>
          <w:ins w:id="8379" w:author="RAFAEL SOTOMAYOR" w:date="2016-12-20T17:07:00Z"/>
          <w:noProof/>
        </w:rPr>
      </w:pPr>
      <w:ins w:id="8380" w:author="RAFAEL SOTOMAYOR" w:date="2016-12-20T17:07:00Z">
        <w:r w:rsidRPr="00067AA5">
          <w:rPr>
            <w:noProof/>
          </w:rPr>
          <w:t>El estudio que</w:t>
        </w:r>
        <w:r>
          <w:rPr>
            <w:noProof/>
          </w:rPr>
          <w:t xml:space="preserve"> compete a la presente licitaci</w:t>
        </w:r>
        <w:r w:rsidRPr="00067AA5">
          <w:rPr>
            <w:noProof/>
          </w:rPr>
          <w:t>ón corresponde a la fase prioritaria de la hoja de ruta y que se relaciona con la “Calidad de la infraestructura Digital” para la agricultura, como un requerimiento para la transferencia de datos y sobre la cual se pueden construir el resto de soluciones digitales inteligentes, tales como el ap rovechamiento productivo en el ámbito de Internet de las Cosas.</w:t>
        </w:r>
      </w:ins>
    </w:p>
    <w:p w:rsidR="00C66CF8" w:rsidRPr="00067AA5" w:rsidRDefault="00C66CF8" w:rsidP="00C66CF8">
      <w:pPr>
        <w:rPr>
          <w:ins w:id="8381" w:author="RAFAEL SOTOMAYOR" w:date="2016-12-20T17:07:00Z"/>
          <w:noProof/>
        </w:rPr>
      </w:pPr>
    </w:p>
    <w:p w:rsidR="00C66CF8" w:rsidRPr="00067AA5" w:rsidRDefault="00C66CF8" w:rsidP="00C66CF8">
      <w:pPr>
        <w:rPr>
          <w:ins w:id="8382" w:author="RAFAEL SOTOMAYOR" w:date="2016-12-20T17:07:00Z"/>
          <w:b/>
          <w:noProof/>
          <w:color w:val="333399"/>
          <w:sz w:val="28"/>
          <w:szCs w:val="28"/>
        </w:rPr>
      </w:pPr>
      <w:ins w:id="8383" w:author="RAFAEL SOTOMAYOR" w:date="2016-12-20T17:07:00Z">
        <w:r w:rsidRPr="00067AA5">
          <w:rPr>
            <w:b/>
            <w:noProof/>
            <w:color w:val="333399"/>
            <w:sz w:val="28"/>
            <w:szCs w:val="28"/>
          </w:rPr>
          <w:t xml:space="preserve">Objetivo General  </w:t>
        </w:r>
      </w:ins>
    </w:p>
    <w:p w:rsidR="00C66CF8" w:rsidRPr="00067AA5" w:rsidRDefault="00C66CF8" w:rsidP="00C66CF8">
      <w:pPr>
        <w:rPr>
          <w:ins w:id="8384" w:author="RAFAEL SOTOMAYOR" w:date="2016-12-20T17:07:00Z"/>
          <w:noProof/>
        </w:rPr>
      </w:pPr>
    </w:p>
    <w:p w:rsidR="00C66CF8" w:rsidRPr="00067AA5" w:rsidRDefault="00C66CF8" w:rsidP="00C66CF8">
      <w:pPr>
        <w:rPr>
          <w:ins w:id="8385" w:author="RAFAEL SOTOMAYOR" w:date="2016-12-20T17:07:00Z"/>
          <w:noProof/>
        </w:rPr>
      </w:pPr>
      <w:ins w:id="8386" w:author="RAFAEL SOTOMAYOR" w:date="2016-12-20T17:07:00Z">
        <w:r w:rsidRPr="00067AA5">
          <w:rPr>
            <w:noProof/>
          </w:rPr>
          <w:t>Realizar un estudio que permita estimar la demanda futura de uso de datos a 20 a ños y de infraestructura de telecomunicaciones a 5 y 10 años, para el sector agrícola, con el fin de visibilizar los requerimientos de uso de infraestructura de telecomunicaciones y en particular del dimensionamiento de un Troncal Nacional de Infraestructura (TNIT).</w:t>
        </w:r>
      </w:ins>
    </w:p>
    <w:p w:rsidR="00C66CF8" w:rsidRPr="00067AA5" w:rsidRDefault="00C66CF8" w:rsidP="00C66CF8">
      <w:pPr>
        <w:rPr>
          <w:ins w:id="8387" w:author="RAFAEL SOTOMAYOR" w:date="2016-12-20T17:07:00Z"/>
          <w:noProof/>
        </w:rPr>
      </w:pPr>
    </w:p>
    <w:p w:rsidR="00C66CF8" w:rsidRPr="00067AA5" w:rsidRDefault="00C66CF8" w:rsidP="00C66CF8">
      <w:pPr>
        <w:rPr>
          <w:ins w:id="8388" w:author="RAFAEL SOTOMAYOR" w:date="2016-12-20T17:07:00Z"/>
          <w:noProof/>
        </w:rPr>
      </w:pPr>
      <w:ins w:id="8389" w:author="RAFAEL SOTOMAYOR" w:date="2016-12-20T17:07:00Z">
        <w:r w:rsidRPr="00067AA5">
          <w:rPr>
            <w:noProof/>
          </w:rPr>
          <w:t xml:space="preserve">Se analizar á inicialmente el área fruticultura, específicamente frutos de exportación y se proyectarán los resultados del estudio al resto de las zonas agrícolas, con lo cual se determinará la infraestructura para telecomunicaciones requerida para la digitalización de los procesos agrícolas, específi camente la agricultura de precisión. </w:t>
        </w:r>
      </w:ins>
    </w:p>
    <w:p w:rsidR="00C66CF8" w:rsidRPr="00067AA5" w:rsidRDefault="00C66CF8" w:rsidP="00C66CF8">
      <w:pPr>
        <w:rPr>
          <w:ins w:id="8390" w:author="RAFAEL SOTOMAYOR" w:date="2016-12-20T17:07:00Z"/>
          <w:noProof/>
        </w:rPr>
      </w:pPr>
    </w:p>
    <w:p w:rsidR="00C66CF8" w:rsidRDefault="00C66CF8" w:rsidP="00C66CF8">
      <w:pPr>
        <w:rPr>
          <w:ins w:id="8391" w:author="RAFAEL SOTOMAYOR" w:date="2016-12-20T17:07:00Z"/>
          <w:b/>
          <w:noProof/>
          <w:color w:val="333399"/>
          <w:sz w:val="28"/>
          <w:szCs w:val="28"/>
        </w:rPr>
      </w:pPr>
    </w:p>
    <w:p w:rsidR="00C66CF8" w:rsidRDefault="00C66CF8" w:rsidP="00C66CF8">
      <w:pPr>
        <w:rPr>
          <w:ins w:id="8392" w:author="RAFAEL SOTOMAYOR" w:date="2016-12-20T17:07:00Z"/>
          <w:b/>
          <w:noProof/>
          <w:color w:val="333399"/>
          <w:sz w:val="28"/>
          <w:szCs w:val="28"/>
        </w:rPr>
      </w:pPr>
    </w:p>
    <w:p w:rsidR="00C66CF8" w:rsidRDefault="00C66CF8" w:rsidP="00C66CF8">
      <w:pPr>
        <w:rPr>
          <w:ins w:id="8393" w:author="RAFAEL SOTOMAYOR" w:date="2016-12-20T17:07:00Z"/>
          <w:b/>
          <w:noProof/>
          <w:color w:val="333399"/>
          <w:sz w:val="28"/>
          <w:szCs w:val="28"/>
        </w:rPr>
      </w:pPr>
    </w:p>
    <w:p w:rsidR="00C66CF8" w:rsidRPr="00067AA5" w:rsidRDefault="00C66CF8" w:rsidP="00C66CF8">
      <w:pPr>
        <w:rPr>
          <w:ins w:id="8394" w:author="RAFAEL SOTOMAYOR" w:date="2016-12-20T17:07:00Z"/>
          <w:b/>
          <w:noProof/>
          <w:color w:val="333399"/>
          <w:sz w:val="28"/>
          <w:szCs w:val="28"/>
        </w:rPr>
      </w:pPr>
      <w:ins w:id="8395" w:author="RAFAEL SOTOMAYOR" w:date="2016-12-20T17:07:00Z">
        <w:r w:rsidRPr="00067AA5">
          <w:rPr>
            <w:b/>
            <w:noProof/>
            <w:color w:val="333399"/>
            <w:sz w:val="28"/>
            <w:szCs w:val="28"/>
          </w:rPr>
          <w:t>Objetivos Específicos</w:t>
        </w:r>
      </w:ins>
    </w:p>
    <w:p w:rsidR="00C66CF8" w:rsidRPr="00067AA5" w:rsidRDefault="00C66CF8" w:rsidP="00C66CF8">
      <w:pPr>
        <w:rPr>
          <w:ins w:id="8396" w:author="RAFAEL SOTOMAYOR" w:date="2016-12-20T17:07:00Z"/>
          <w:noProof/>
        </w:rPr>
      </w:pPr>
    </w:p>
    <w:p w:rsidR="00C66CF8" w:rsidRPr="00067AA5" w:rsidRDefault="00C66CF8" w:rsidP="00C66CF8">
      <w:pPr>
        <w:rPr>
          <w:ins w:id="8397" w:author="RAFAEL SOTOMAYOR" w:date="2016-12-20T17:07:00Z"/>
          <w:noProof/>
        </w:rPr>
      </w:pPr>
      <w:ins w:id="8398" w:author="RAFAEL SOTOMAYOR" w:date="2016-12-20T17:07:00Z">
        <w:r>
          <w:rPr>
            <w:noProof/>
          </w:rPr>
          <w:t>Entregar a la Subsecretar</w:t>
        </w:r>
        <w:r w:rsidRPr="00067AA5">
          <w:rPr>
            <w:noProof/>
          </w:rPr>
          <w:t xml:space="preserve">ía de telecomunicaciones propuestas y recomendaciones fundadas, generales y específicas de acciones concretas que permitan: </w:t>
        </w:r>
      </w:ins>
    </w:p>
    <w:p w:rsidR="00C66CF8" w:rsidRPr="00067AA5" w:rsidRDefault="00C66CF8" w:rsidP="00C66CF8">
      <w:pPr>
        <w:rPr>
          <w:ins w:id="8399" w:author="RAFAEL SOTOMAYOR" w:date="2016-12-20T17:07:00Z"/>
          <w:noProof/>
        </w:rPr>
      </w:pPr>
    </w:p>
    <w:p w:rsidR="00C66CF8" w:rsidRPr="00067AA5" w:rsidRDefault="00C66CF8" w:rsidP="00C66CF8">
      <w:pPr>
        <w:ind w:left="360"/>
        <w:rPr>
          <w:ins w:id="8400" w:author="RAFAEL SOTOMAYOR" w:date="2016-12-20T17:07:00Z"/>
          <w:noProof/>
        </w:rPr>
      </w:pPr>
      <w:ins w:id="8401" w:author="RAFAEL SOTOMAYOR" w:date="2016-12-20T17:07:00Z">
        <w:r>
          <w:rPr>
            <w:noProof/>
          </w:rPr>
          <w:t>Conocer la situaci</w:t>
        </w:r>
        <w:r w:rsidRPr="00067AA5">
          <w:rPr>
            <w:noProof/>
          </w:rPr>
          <w:t>ón actual del sector agroindustrial del país, de los procesos agrícolas en general y particularmente en el subsector fruticultura con foco en los frutos de exportación, e identificar el grado de adopción TIC en los procesos productivos que éste apoya, específicamente la agricultura de precisi ón.</w:t>
        </w:r>
      </w:ins>
    </w:p>
    <w:p w:rsidR="00C66CF8" w:rsidRPr="00067AA5" w:rsidRDefault="00C66CF8" w:rsidP="00C66CF8">
      <w:pPr>
        <w:rPr>
          <w:ins w:id="8402" w:author="RAFAEL SOTOMAYOR" w:date="2016-12-20T17:07:00Z"/>
          <w:noProof/>
        </w:rPr>
      </w:pPr>
    </w:p>
    <w:p w:rsidR="00C66CF8" w:rsidRPr="00067AA5" w:rsidRDefault="00C66CF8" w:rsidP="00C66CF8">
      <w:pPr>
        <w:ind w:left="360"/>
        <w:rPr>
          <w:ins w:id="8403" w:author="RAFAEL SOTOMAYOR" w:date="2016-12-20T17:07:00Z"/>
          <w:noProof/>
        </w:rPr>
      </w:pPr>
      <w:ins w:id="8404" w:author="RAFAEL SOTOMAYOR" w:date="2016-12-20T17:07:00Z">
        <w:r w:rsidRPr="00067AA5">
          <w:rPr>
            <w:noProof/>
          </w:rPr>
          <w:t>Ide</w:t>
        </w:r>
        <w:r>
          <w:rPr>
            <w:noProof/>
          </w:rPr>
          <w:t>ntificar el  grado de utilizaci</w:t>
        </w:r>
        <w:r w:rsidRPr="00067AA5">
          <w:rPr>
            <w:noProof/>
          </w:rPr>
          <w:t>ón de tecnología digital en relación a los productos agrícolas.</w:t>
        </w:r>
      </w:ins>
    </w:p>
    <w:p w:rsidR="00C66CF8" w:rsidRPr="00067AA5" w:rsidRDefault="00C66CF8" w:rsidP="00C66CF8">
      <w:pPr>
        <w:rPr>
          <w:ins w:id="8405" w:author="RAFAEL SOTOMAYOR" w:date="2016-12-20T17:07:00Z"/>
          <w:noProof/>
        </w:rPr>
      </w:pPr>
    </w:p>
    <w:p w:rsidR="00C66CF8" w:rsidRPr="00067AA5" w:rsidRDefault="00C66CF8" w:rsidP="00C66CF8">
      <w:pPr>
        <w:ind w:left="360"/>
        <w:rPr>
          <w:ins w:id="8406" w:author="RAFAEL SOTOMAYOR" w:date="2016-12-20T17:07:00Z"/>
          <w:noProof/>
        </w:rPr>
      </w:pPr>
      <w:ins w:id="8407" w:author="RAFAEL SOTOMAYOR" w:date="2016-12-20T17:07:00Z">
        <w:r>
          <w:rPr>
            <w:noProof/>
          </w:rPr>
          <w:t>Establecer, mediante m</w:t>
        </w:r>
        <w:r w:rsidRPr="00067AA5">
          <w:rPr>
            <w:noProof/>
          </w:rPr>
          <w:t>étodos prospectivos, la demanda de consumo de datos para zonas agrícolas a 20 años, por fases con resultados parciales a 5, 10 y 20 años.</w:t>
        </w:r>
      </w:ins>
    </w:p>
    <w:p w:rsidR="00C66CF8" w:rsidRPr="00067AA5" w:rsidRDefault="00C66CF8" w:rsidP="00C66CF8">
      <w:pPr>
        <w:rPr>
          <w:ins w:id="8408" w:author="RAFAEL SOTOMAYOR" w:date="2016-12-20T17:07:00Z"/>
          <w:noProof/>
        </w:rPr>
      </w:pPr>
    </w:p>
    <w:p w:rsidR="00C66CF8" w:rsidRPr="00067AA5" w:rsidRDefault="00C66CF8" w:rsidP="00C66CF8">
      <w:pPr>
        <w:ind w:left="360"/>
        <w:rPr>
          <w:ins w:id="8409" w:author="RAFAEL SOTOMAYOR" w:date="2016-12-20T17:07:00Z"/>
          <w:noProof/>
        </w:rPr>
      </w:pPr>
      <w:ins w:id="8410" w:author="RAFAEL SOTOMAYOR" w:date="2016-12-20T17:07:00Z">
        <w:r w:rsidRPr="00067AA5">
          <w:rPr>
            <w:noProof/>
          </w:rPr>
          <w:t>Dimensionar los requerimientos de infraestructura de telecomunicaciones, n</w:t>
        </w:r>
        <w:r>
          <w:rPr>
            <w:noProof/>
          </w:rPr>
          <w:t>ecesidad de espectro, antenas m</w:t>
        </w:r>
        <w:r w:rsidRPr="00067AA5">
          <w:rPr>
            <w:noProof/>
          </w:rPr>
          <w:t>óviles, y otros, generada en un horizonte a 5 y 10 años plazo para la introducción de tecnologías digitales en los procesos agrícolas en general, y más específicamente a la fruticultura.</w:t>
        </w:r>
      </w:ins>
    </w:p>
    <w:p w:rsidR="00C66CF8" w:rsidRPr="00067AA5" w:rsidRDefault="00C66CF8" w:rsidP="00C66CF8">
      <w:pPr>
        <w:rPr>
          <w:ins w:id="8411" w:author="RAFAEL SOTOMAYOR" w:date="2016-12-20T17:07:00Z"/>
          <w:noProof/>
        </w:rPr>
      </w:pPr>
    </w:p>
    <w:p w:rsidR="00C66CF8" w:rsidRPr="00067AA5" w:rsidRDefault="00C66CF8" w:rsidP="00C66CF8">
      <w:pPr>
        <w:ind w:left="360"/>
        <w:rPr>
          <w:ins w:id="8412" w:author="RAFAEL SOTOMAYOR" w:date="2016-12-20T17:07:00Z"/>
          <w:noProof/>
        </w:rPr>
      </w:pPr>
      <w:ins w:id="8413" w:author="RAFAEL SOTOMAYOR" w:date="2016-12-20T17:07:00Z">
        <w:r w:rsidRPr="00067AA5">
          <w:rPr>
            <w:noProof/>
          </w:rPr>
          <w:t>Determinar la infraestructura de telecomunicaciones</w:t>
        </w:r>
        <w:r>
          <w:rPr>
            <w:noProof/>
          </w:rPr>
          <w:t xml:space="preserve"> requerida para la digitalizaci</w:t>
        </w:r>
        <w:r w:rsidRPr="00067AA5">
          <w:rPr>
            <w:noProof/>
          </w:rPr>
          <w:t xml:space="preserve">ón de los procesos agrícolas en general, específicamente la fruticultura de precisión. </w:t>
        </w:r>
      </w:ins>
    </w:p>
    <w:p w:rsidR="00C66CF8" w:rsidRPr="00067AA5" w:rsidRDefault="00C66CF8" w:rsidP="00C66CF8">
      <w:pPr>
        <w:rPr>
          <w:ins w:id="8414" w:author="RAFAEL SOTOMAYOR" w:date="2016-12-20T17:07:00Z"/>
          <w:noProof/>
        </w:rPr>
      </w:pPr>
    </w:p>
    <w:p w:rsidR="00C66CF8" w:rsidRPr="00067AA5" w:rsidRDefault="00C66CF8" w:rsidP="00C66CF8">
      <w:pPr>
        <w:ind w:left="360"/>
        <w:rPr>
          <w:ins w:id="8415" w:author="RAFAEL SOTOMAYOR" w:date="2016-12-20T17:07:00Z"/>
          <w:noProof/>
        </w:rPr>
      </w:pPr>
      <w:ins w:id="8416" w:author="RAFAEL SOTOMAYOR" w:date="2016-12-20T17:07:00Z">
        <w:r w:rsidRPr="00067AA5">
          <w:rPr>
            <w:noProof/>
          </w:rPr>
          <w:t>Analizar, evaluar y proponer soluciones IoT,</w:t>
        </w:r>
        <w:r>
          <w:rPr>
            <w:noProof/>
          </w:rPr>
          <w:t xml:space="preserve"> aplicables en los procesos agr</w:t>
        </w:r>
        <w:r w:rsidRPr="00067AA5">
          <w:rPr>
            <w:noProof/>
          </w:rPr>
          <w:t>ícolas, con especial énfasis en la evaluación de espectro de baja frecuencia para internet de las cosas (IoT) que sean aplicables a la fruticultura.</w:t>
        </w:r>
      </w:ins>
    </w:p>
    <w:p w:rsidR="00C66CF8" w:rsidRPr="00067AA5" w:rsidRDefault="00C66CF8" w:rsidP="00C66CF8">
      <w:pPr>
        <w:rPr>
          <w:ins w:id="8417" w:author="RAFAEL SOTOMAYOR" w:date="2016-12-20T17:07:00Z"/>
          <w:noProof/>
        </w:rPr>
      </w:pPr>
    </w:p>
    <w:p w:rsidR="00C66CF8" w:rsidRDefault="00C66CF8" w:rsidP="00C66CF8">
      <w:pPr>
        <w:ind w:left="360"/>
        <w:rPr>
          <w:ins w:id="8418" w:author="RAFAEL SOTOMAYOR" w:date="2016-12-20T17:07:00Z"/>
          <w:noProof/>
        </w:rPr>
      </w:pPr>
      <w:ins w:id="8419" w:author="RAFAEL SOTOMAYOR" w:date="2016-12-20T17:07:00Z">
        <w:r w:rsidRPr="00067AA5">
          <w:rPr>
            <w:noProof/>
          </w:rPr>
          <w:t xml:space="preserve">Proponer estándares de comunicación para las redes de sensores, basado fundamentalmente en recomendaciones de protocolos que presenten las mejores prestaciones, que  satisfagan los requerimientos de las soluciones IoT, </w:t>
        </w:r>
        <w:r>
          <w:rPr>
            <w:noProof/>
          </w:rPr>
          <w:t>aplicables en los productos agr</w:t>
        </w:r>
        <w:r w:rsidRPr="00067AA5">
          <w:rPr>
            <w:noProof/>
          </w:rPr>
          <w:t>ícolas, que permitan la interoperabilidad y sensorización de cultivo.</w:t>
        </w:r>
      </w:ins>
    </w:p>
    <w:p w:rsidR="00C66CF8" w:rsidRDefault="00C66CF8" w:rsidP="00C66CF8">
      <w:pPr>
        <w:rPr>
          <w:ins w:id="8420" w:author="RAFAEL SOTOMAYOR" w:date="2016-12-20T17:07:00Z"/>
          <w:noProof/>
        </w:rPr>
      </w:pPr>
      <w:bookmarkStart w:id="8421" w:name="__RefHeading___Toc40381_88493464"/>
      <w:bookmarkStart w:id="8422" w:name="_bxvtgu6b723d"/>
      <w:bookmarkEnd w:id="8421"/>
      <w:bookmarkEnd w:id="8422"/>
    </w:p>
    <w:p w:rsidR="00C66CF8" w:rsidRDefault="00C66CF8" w:rsidP="00C66CF8">
      <w:pPr>
        <w:rPr>
          <w:ins w:id="8423" w:author="RAFAEL SOTOMAYOR" w:date="2016-12-20T17:07:00Z"/>
          <w:noProof/>
        </w:rPr>
      </w:pPr>
    </w:p>
    <w:p w:rsidR="00C66CF8" w:rsidRDefault="00C66CF8" w:rsidP="00C66CF8">
      <w:pPr>
        <w:rPr>
          <w:ins w:id="8424" w:author="RAFAEL SOTOMAYOR" w:date="2016-12-20T17:07:00Z"/>
          <w:noProof/>
        </w:rPr>
      </w:pPr>
    </w:p>
    <w:p w:rsidR="00C66CF8" w:rsidRDefault="00C66CF8" w:rsidP="00C66CF8">
      <w:pPr>
        <w:rPr>
          <w:ins w:id="8425" w:author="RAFAEL SOTOMAYOR" w:date="2016-12-20T17:07:00Z"/>
          <w:noProof/>
        </w:rPr>
      </w:pPr>
    </w:p>
    <w:p w:rsidR="00C66CF8" w:rsidRDefault="00C66CF8" w:rsidP="00C66CF8">
      <w:pPr>
        <w:ind w:firstLine="360"/>
        <w:rPr>
          <w:ins w:id="8426" w:author="RAFAEL SOTOMAYOR" w:date="2016-12-20T17:07:00Z"/>
          <w:noProof/>
        </w:rPr>
      </w:pPr>
      <w:ins w:id="8427" w:author="RAFAEL SOTOMAYOR" w:date="2016-12-20T17:07:00Z">
        <w:r>
          <w:rPr>
            <w:noProof/>
          </w:rPr>
          <w:br w:type="page"/>
        </w:r>
      </w:ins>
    </w:p>
    <w:p w:rsidR="00C66CF8" w:rsidRPr="00D267F9" w:rsidRDefault="00C66CF8" w:rsidP="00C66CF8">
      <w:pPr>
        <w:pStyle w:val="Ttulo1"/>
        <w:rPr>
          <w:ins w:id="8428" w:author="RAFAEL SOTOMAYOR" w:date="2016-12-20T17:07:00Z"/>
          <w:noProof/>
        </w:rPr>
      </w:pPr>
      <w:bookmarkStart w:id="8429" w:name="_Toc470016854"/>
      <w:ins w:id="8430" w:author="RAFAEL SOTOMAYOR" w:date="2016-12-20T17:07:00Z">
        <w:r w:rsidRPr="00D267F9">
          <w:rPr>
            <w:noProof/>
          </w:rPr>
          <w:lastRenderedPageBreak/>
          <w:t>Etapa I: Situación Actual del Sector Agroindustrial y Tecnología Aplicada</w:t>
        </w:r>
        <w:bookmarkEnd w:id="8429"/>
        <w:r w:rsidRPr="00D267F9">
          <w:rPr>
            <w:noProof/>
          </w:rPr>
          <w:t xml:space="preserve"> </w:t>
        </w:r>
      </w:ins>
    </w:p>
    <w:p w:rsidR="00C66CF8" w:rsidRPr="00D267F9" w:rsidRDefault="00C66CF8" w:rsidP="00C66CF8">
      <w:pPr>
        <w:rPr>
          <w:ins w:id="8431" w:author="RAFAEL SOTOMAYOR" w:date="2016-12-20T17:07:00Z"/>
          <w:noProof/>
        </w:rPr>
      </w:pPr>
    </w:p>
    <w:p w:rsidR="00C66CF8" w:rsidRPr="00D267F9" w:rsidRDefault="00C66CF8" w:rsidP="00C66CF8">
      <w:pPr>
        <w:rPr>
          <w:ins w:id="8432" w:author="RAFAEL SOTOMAYOR" w:date="2016-12-20T17:07:00Z"/>
          <w:noProof/>
        </w:rPr>
      </w:pPr>
      <w:ins w:id="8433" w:author="RAFAEL SOTOMAYOR" w:date="2016-12-20T17:07:00Z">
        <w:r w:rsidRPr="00D267F9">
          <w:rPr>
            <w:noProof/>
          </w:rPr>
          <w:t>Se describe la situación actual del sector agroindustrial del país, el subsector agrícola y particularmente en la fruticultura, y se identifica el grado de utilización de tecnología digital en relación a los productos agrícolas y en los procesos productivos que esta apoya, específicamente la agricultura de precisión.</w:t>
        </w:r>
      </w:ins>
    </w:p>
    <w:p w:rsidR="00C66CF8" w:rsidRPr="00D267F9" w:rsidRDefault="00C66CF8" w:rsidP="00C66CF8">
      <w:pPr>
        <w:pStyle w:val="Textoindependiente"/>
        <w:rPr>
          <w:ins w:id="8434" w:author="RAFAEL SOTOMAYOR" w:date="2016-12-20T17:07:00Z"/>
          <w:noProof/>
          <w:lang w:val="es-ES"/>
        </w:rPr>
      </w:pPr>
    </w:p>
    <w:p w:rsidR="00C66CF8" w:rsidRPr="00D267F9" w:rsidRDefault="00C66CF8" w:rsidP="004423CA">
      <w:pPr>
        <w:pStyle w:val="Ttulo2"/>
        <w:widowControl/>
        <w:numPr>
          <w:ilvl w:val="1"/>
          <w:numId w:val="58"/>
        </w:numPr>
        <w:pBdr>
          <w:bottom w:val="single" w:sz="8" w:space="1" w:color="4F81BD" w:themeColor="accent1"/>
        </w:pBdr>
        <w:spacing w:before="200" w:after="80" w:line="240" w:lineRule="auto"/>
        <w:contextualSpacing w:val="0"/>
        <w:rPr>
          <w:ins w:id="8435" w:author="RAFAEL SOTOMAYOR" w:date="2016-12-20T17:07:00Z"/>
          <w:noProof/>
        </w:rPr>
        <w:pPrChange w:id="8436" w:author="RAFAEL SOTOMAYOR" w:date="2016-12-20T17:07:00Z">
          <w:pPr>
            <w:pStyle w:val="Ttulo2"/>
            <w:widowControl/>
            <w:numPr>
              <w:ilvl w:val="1"/>
              <w:numId w:val="60"/>
            </w:numPr>
            <w:pBdr>
              <w:bottom w:val="single" w:sz="8" w:space="1" w:color="4F81BD" w:themeColor="accent1"/>
            </w:pBdr>
            <w:spacing w:before="200" w:after="80" w:line="240" w:lineRule="auto"/>
            <w:ind w:left="1440" w:hanging="360"/>
            <w:contextualSpacing w:val="0"/>
          </w:pPr>
        </w:pPrChange>
      </w:pPr>
      <w:bookmarkStart w:id="8437" w:name="_Toc470016855"/>
      <w:ins w:id="8438" w:author="RAFAEL SOTOMAYOR" w:date="2016-12-20T17:07:00Z">
        <w:r w:rsidRPr="00D267F9">
          <w:rPr>
            <w:noProof/>
          </w:rPr>
          <w:t>Caracterización del Sector Agroindustrial, Agricultura y fruticultura del país.</w:t>
        </w:r>
        <w:bookmarkEnd w:id="8437"/>
        <w:r w:rsidRPr="00D267F9">
          <w:rPr>
            <w:noProof/>
          </w:rPr>
          <w:t xml:space="preserve">  </w:t>
        </w:r>
      </w:ins>
    </w:p>
    <w:p w:rsidR="00C66CF8" w:rsidRPr="00D267F9"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8439" w:author="RAFAEL SOTOMAYOR" w:date="2016-12-20T17:07:00Z"/>
          <w:noProof/>
        </w:rPr>
        <w:pPrChange w:id="8440"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8441" w:name="_Toc470016856"/>
      <w:ins w:id="8442" w:author="RAFAEL SOTOMAYOR" w:date="2016-12-20T17:07:00Z">
        <w:r w:rsidRPr="00D267F9">
          <w:rPr>
            <w:noProof/>
          </w:rPr>
          <w:t>Situación Actual del Sector Agroindustrial</w:t>
        </w:r>
        <w:bookmarkEnd w:id="8441"/>
        <w:r w:rsidRPr="00D267F9">
          <w:rPr>
            <w:noProof/>
          </w:rPr>
          <w:t xml:space="preserve"> </w:t>
        </w:r>
      </w:ins>
    </w:p>
    <w:p w:rsidR="00C66CF8" w:rsidRPr="00D267F9" w:rsidRDefault="00C66CF8" w:rsidP="00C66CF8">
      <w:pPr>
        <w:pStyle w:val="Textoindependiente"/>
        <w:rPr>
          <w:ins w:id="8443" w:author="RAFAEL SOTOMAYOR" w:date="2016-12-20T17:07:00Z"/>
          <w:noProof/>
          <w:lang w:val="es-ES"/>
        </w:rPr>
      </w:pPr>
    </w:p>
    <w:p w:rsidR="00C66CF8" w:rsidRPr="00D267F9" w:rsidRDefault="00C66CF8" w:rsidP="00C66CF8">
      <w:pPr>
        <w:rPr>
          <w:ins w:id="8444" w:author="RAFAEL SOTOMAYOR" w:date="2016-12-20T17:07:00Z"/>
          <w:rFonts w:eastAsia="Times New Roman"/>
          <w:noProof/>
        </w:rPr>
      </w:pPr>
      <w:ins w:id="8445" w:author="RAFAEL SOTOMAYOR" w:date="2016-12-20T17:07:00Z">
        <w:r w:rsidRPr="00D267F9">
          <w:rPr>
            <w:noProof/>
            <w:color w:val="252525"/>
            <w:highlight w:val="white"/>
          </w:rPr>
          <w:t>L</w:t>
        </w:r>
        <w:r w:rsidRPr="00D267F9">
          <w:rPr>
            <w:noProof/>
          </w:rPr>
          <w:t>a agr</w:t>
        </w:r>
        <w:r>
          <w:rPr>
            <w:noProof/>
          </w:rPr>
          <w:t>oindustria es la actividad econ</w:t>
        </w:r>
        <w:r w:rsidRPr="00D267F9">
          <w:rPr>
            <w:noProof/>
          </w:rPr>
          <w:t>ómica que comprende la producción, industrialización y comercialización de productos agropecuarios, forestales y otros recursos naturales biológicos</w:t>
        </w:r>
        <w:r w:rsidRPr="00D267F9">
          <w:rPr>
            <w:noProof/>
            <w:color w:val="000000" w:themeColor="text1"/>
          </w:rPr>
          <w:t xml:space="preserve">. </w:t>
        </w:r>
        <w:r w:rsidRPr="00D267F9">
          <w:rPr>
            <w:noProof/>
            <w:color w:val="000000" w:themeColor="text1"/>
          </w:rPr>
          <w:fldChar w:fldCharType="begin"/>
        </w:r>
        <w:r w:rsidRPr="00D267F9">
          <w:rPr>
            <w:noProof/>
            <w:color w:val="000000" w:themeColor="text1"/>
          </w:rPr>
          <w:instrText xml:space="preserve"> REF _Ref469941954 \r \h  \* MERGEFORMAT </w:instrText>
        </w:r>
        <w:r w:rsidRPr="00D267F9">
          <w:rPr>
            <w:noProof/>
            <w:color w:val="000000" w:themeColor="text1"/>
          </w:rPr>
        </w:r>
        <w:r w:rsidRPr="00D267F9">
          <w:rPr>
            <w:noProof/>
            <w:color w:val="000000" w:themeColor="text1"/>
          </w:rPr>
          <w:fldChar w:fldCharType="separate"/>
        </w:r>
        <w:r>
          <w:rPr>
            <w:noProof/>
            <w:color w:val="000000" w:themeColor="text1"/>
          </w:rPr>
          <w:t>1</w:t>
        </w:r>
        <w:r w:rsidRPr="00D267F9">
          <w:rPr>
            <w:noProof/>
            <w:color w:val="000000" w:themeColor="text1"/>
          </w:rPr>
          <w:fldChar w:fldCharType="end"/>
        </w:r>
        <w:r w:rsidRPr="00D267F9">
          <w:rPr>
            <w:rFonts w:eastAsia="Times New Roman"/>
            <w:noProof/>
            <w:color w:val="000000" w:themeColor="text1"/>
          </w:rPr>
          <w:t>[R1]</w:t>
        </w:r>
      </w:ins>
    </w:p>
    <w:p w:rsidR="00C66CF8" w:rsidRPr="00D267F9" w:rsidRDefault="00C66CF8" w:rsidP="00C66CF8">
      <w:pPr>
        <w:rPr>
          <w:ins w:id="8446" w:author="RAFAEL SOTOMAYOR" w:date="2016-12-20T17:07:00Z"/>
          <w:noProof/>
        </w:rPr>
      </w:pPr>
    </w:p>
    <w:p w:rsidR="00C66CF8" w:rsidRPr="00D267F9" w:rsidRDefault="00C66CF8" w:rsidP="00C66CF8">
      <w:pPr>
        <w:rPr>
          <w:ins w:id="8447" w:author="RAFAEL SOTOMAYOR" w:date="2016-12-20T17:07:00Z"/>
          <w:noProof/>
        </w:rPr>
      </w:pPr>
      <w:ins w:id="8448" w:author="RAFAEL SOTOMAYOR" w:date="2016-12-20T17:07:00Z">
        <w:r w:rsidRPr="00D267F9">
          <w:rPr>
            <w:noProof/>
          </w:rPr>
          <w:t xml:space="preserve">Este </w:t>
        </w:r>
        <w:r>
          <w:rPr>
            <w:noProof/>
          </w:rPr>
          <w:t>sector se divide en dos categor</w:t>
        </w:r>
        <w:r w:rsidRPr="00D267F9">
          <w:rPr>
            <w:noProof/>
          </w:rPr>
          <w:t xml:space="preserve">ías: </w:t>
        </w:r>
      </w:ins>
    </w:p>
    <w:p w:rsidR="00C66CF8" w:rsidRPr="00D267F9" w:rsidRDefault="00C66CF8" w:rsidP="00C66CF8">
      <w:pPr>
        <w:rPr>
          <w:ins w:id="8449" w:author="RAFAEL SOTOMAYOR" w:date="2016-12-20T17:07:00Z"/>
          <w:noProof/>
        </w:rPr>
      </w:pPr>
    </w:p>
    <w:p w:rsidR="00C66CF8" w:rsidRPr="00067AA5" w:rsidRDefault="00C66CF8" w:rsidP="00C66CF8">
      <w:pPr>
        <w:rPr>
          <w:ins w:id="8450" w:author="RAFAEL SOTOMAYOR" w:date="2016-12-20T17:07:00Z"/>
          <w:noProof/>
        </w:rPr>
      </w:pPr>
      <w:ins w:id="8451" w:author="RAFAEL SOTOMAYOR" w:date="2016-12-20T17:07:00Z">
        <w:r w:rsidRPr="00067AA5">
          <w:rPr>
            <w:b/>
            <w:noProof/>
            <w:color w:val="252525"/>
            <w:highlight w:val="white"/>
          </w:rPr>
          <w:t>Alimentaria:</w:t>
        </w:r>
        <w:r w:rsidRPr="00067AA5">
          <w:rPr>
            <w:noProof/>
            <w:color w:val="252525"/>
            <w:highlight w:val="white"/>
          </w:rPr>
          <w:t xml:space="preserve"> Transformación de los productos de la </w:t>
        </w:r>
        <w:r>
          <w:fldChar w:fldCharType="begin"/>
        </w:r>
        <w:r>
          <w:instrText xml:space="preserve"> HYPERLINK "https://es.wikipedia.org/wiki/Agricultura" \h </w:instrText>
        </w:r>
        <w:r>
          <w:fldChar w:fldCharType="separate"/>
        </w:r>
        <w:r w:rsidRPr="00067AA5">
          <w:rPr>
            <w:noProof/>
            <w:color w:val="252525"/>
            <w:highlight w:val="white"/>
          </w:rPr>
          <w:t>agricultura</w:t>
        </w:r>
        <w:r>
          <w:rPr>
            <w:noProof/>
            <w:color w:val="252525"/>
            <w:highlight w:val="white"/>
          </w:rPr>
          <w:fldChar w:fldCharType="end"/>
        </w:r>
        <w:r w:rsidRPr="00067AA5">
          <w:rPr>
            <w:noProof/>
            <w:color w:val="252525"/>
            <w:highlight w:val="white"/>
          </w:rPr>
          <w:t xml:space="preserve">, </w:t>
        </w:r>
        <w:r>
          <w:fldChar w:fldCharType="begin"/>
        </w:r>
        <w:r>
          <w:instrText xml:space="preserve"> HYPERLINK "https://es.wikipedia.org/wiki/Ganadería" \h </w:instrText>
        </w:r>
        <w:r>
          <w:fldChar w:fldCharType="separate"/>
        </w:r>
        <w:r>
          <w:rPr>
            <w:noProof/>
            <w:color w:val="252525"/>
            <w:highlight w:val="white"/>
          </w:rPr>
          <w:t>ganader</w:t>
        </w:r>
        <w:r w:rsidRPr="00067AA5">
          <w:rPr>
            <w:noProof/>
            <w:color w:val="252525"/>
            <w:highlight w:val="white"/>
          </w:rPr>
          <w:t>ía</w:t>
        </w:r>
        <w:r>
          <w:rPr>
            <w:noProof/>
            <w:color w:val="252525"/>
            <w:highlight w:val="white"/>
          </w:rPr>
          <w:fldChar w:fldCharType="end"/>
        </w:r>
        <w:r w:rsidRPr="00067AA5">
          <w:rPr>
            <w:noProof/>
            <w:color w:val="252525"/>
            <w:highlight w:val="white"/>
          </w:rPr>
          <w:t xml:space="preserve">, </w:t>
        </w:r>
        <w:r>
          <w:fldChar w:fldCharType="begin"/>
        </w:r>
        <w:r>
          <w:instrText xml:space="preserve"> HYPERLINK "https://es.wikipedia.org/wiki/Bosque" \h </w:instrText>
        </w:r>
        <w:r>
          <w:fldChar w:fldCharType="separate"/>
        </w:r>
        <w:r w:rsidRPr="00067AA5">
          <w:rPr>
            <w:noProof/>
            <w:color w:val="252525"/>
            <w:highlight w:val="white"/>
          </w:rPr>
          <w:t>riqueza forestal</w:t>
        </w:r>
        <w:r>
          <w:rPr>
            <w:noProof/>
            <w:color w:val="252525"/>
            <w:highlight w:val="white"/>
          </w:rPr>
          <w:fldChar w:fldCharType="end"/>
        </w:r>
        <w:r w:rsidRPr="00067AA5">
          <w:rPr>
            <w:noProof/>
            <w:color w:val="252525"/>
            <w:highlight w:val="white"/>
          </w:rPr>
          <w:t xml:space="preserve"> y </w:t>
        </w:r>
        <w:r>
          <w:fldChar w:fldCharType="begin"/>
        </w:r>
        <w:r>
          <w:instrText xml:space="preserve"> HYPERLINK "https://es.wikipedia.org/wiki/Pesca" \h </w:instrText>
        </w:r>
        <w:r>
          <w:fldChar w:fldCharType="separate"/>
        </w:r>
        <w:r w:rsidRPr="00067AA5">
          <w:rPr>
            <w:noProof/>
            <w:color w:val="252525"/>
            <w:highlight w:val="white"/>
          </w:rPr>
          <w:t>pesca</w:t>
        </w:r>
        <w:r>
          <w:rPr>
            <w:noProof/>
            <w:color w:val="252525"/>
            <w:highlight w:val="white"/>
          </w:rPr>
          <w:fldChar w:fldCharType="end"/>
        </w:r>
        <w:r w:rsidRPr="00067AA5">
          <w:rPr>
            <w:noProof/>
            <w:color w:val="252525"/>
            <w:highlight w:val="white"/>
          </w:rPr>
          <w:t xml:space="preserve">, en productos para el consumo alimenticio. Incluyen los procesos de selección de calidad, clasificación, embalaje o empaque y almacenamiento, a pesar que no haya transformación en sí y también las transformaciones posteriores de los productos y subproductos obtenidos de la primera transformación de la materia prima. </w:t>
        </w:r>
      </w:ins>
    </w:p>
    <w:p w:rsidR="00C66CF8" w:rsidRPr="00067AA5" w:rsidRDefault="00C66CF8" w:rsidP="00C66CF8">
      <w:pPr>
        <w:rPr>
          <w:ins w:id="8452" w:author="RAFAEL SOTOMAYOR" w:date="2016-12-20T17:07:00Z"/>
          <w:noProof/>
        </w:rPr>
      </w:pPr>
    </w:p>
    <w:p w:rsidR="00C66CF8" w:rsidRPr="00067AA5" w:rsidRDefault="00C66CF8" w:rsidP="00C66CF8">
      <w:pPr>
        <w:rPr>
          <w:ins w:id="8453" w:author="RAFAEL SOTOMAYOR" w:date="2016-12-20T17:07:00Z"/>
          <w:noProof/>
        </w:rPr>
      </w:pPr>
      <w:ins w:id="8454" w:author="RAFAEL SOTOMAYOR" w:date="2016-12-20T17:07:00Z">
        <w:r w:rsidRPr="00067AA5">
          <w:rPr>
            <w:b/>
            <w:noProof/>
            <w:color w:val="000000"/>
            <w:highlight w:val="white"/>
          </w:rPr>
          <w:t>No alimentaria:</w:t>
        </w:r>
        <w:r w:rsidRPr="00067AA5">
          <w:rPr>
            <w:noProof/>
            <w:color w:val="252525"/>
            <w:highlight w:val="white"/>
          </w:rPr>
          <w:t xml:space="preserve"> Parte de la transformación de productos agrícolas que sirven como materias primas, utilizando sus recursos naturales para realizar diferentes productos industriales.</w:t>
        </w:r>
      </w:ins>
    </w:p>
    <w:p w:rsidR="00C66CF8" w:rsidRPr="00067AA5" w:rsidRDefault="00C66CF8" w:rsidP="00C66CF8">
      <w:pPr>
        <w:rPr>
          <w:ins w:id="8455" w:author="RAFAEL SOTOMAYOR" w:date="2016-12-20T17:07:00Z"/>
          <w:noProof/>
        </w:rPr>
      </w:pPr>
    </w:p>
    <w:p w:rsidR="00C66CF8" w:rsidRPr="00067AA5" w:rsidRDefault="00C66CF8" w:rsidP="00C66CF8">
      <w:pPr>
        <w:rPr>
          <w:ins w:id="8456" w:author="RAFAEL SOTOMAYOR" w:date="2016-12-20T17:07:00Z"/>
          <w:noProof/>
        </w:rPr>
      </w:pPr>
      <w:ins w:id="8457" w:author="RAFAEL SOTOMAYOR" w:date="2016-12-20T17:07:00Z">
        <w:r w:rsidRPr="00067AA5">
          <w:rPr>
            <w:noProof/>
          </w:rPr>
          <w:t xml:space="preserve">En la industria de alimentos, Chile posee ventajas que le permiten producir alimentos cuya calidad se eleva por sobre la de sus competidores. Su clima mediterráneo, y la producción escalonada y en contra estación con el hemisferio norte, se suman al aislamiento geográfico del país, con barreras naturales en todos sus extremos, que disminuyen de manera considerable la incidencia de plagas y enfermedades. </w:t>
        </w:r>
      </w:ins>
    </w:p>
    <w:p w:rsidR="00C66CF8" w:rsidRPr="00067AA5" w:rsidRDefault="00C66CF8" w:rsidP="00C66CF8">
      <w:pPr>
        <w:rPr>
          <w:ins w:id="8458" w:author="RAFAEL SOTOMAYOR" w:date="2016-12-20T17:07:00Z"/>
          <w:noProof/>
        </w:rPr>
      </w:pPr>
    </w:p>
    <w:p w:rsidR="00C66CF8" w:rsidRPr="00067AA5" w:rsidRDefault="00C66CF8" w:rsidP="00C66CF8">
      <w:pPr>
        <w:rPr>
          <w:ins w:id="8459" w:author="RAFAEL SOTOMAYOR" w:date="2016-12-20T17:07:00Z"/>
          <w:noProof/>
        </w:rPr>
      </w:pPr>
      <w:ins w:id="8460" w:author="RAFAEL SOTOMAYOR" w:date="2016-12-20T17:07:00Z">
        <w:r w:rsidRPr="00067AA5">
          <w:rPr>
            <w:noProof/>
          </w:rPr>
          <w:t>Por otro lado, c</w:t>
        </w:r>
        <w:r>
          <w:rPr>
            <w:noProof/>
          </w:rPr>
          <w:t>abe destacar la estabilidad pol</w:t>
        </w:r>
        <w:r w:rsidRPr="00067AA5">
          <w:rPr>
            <w:noProof/>
          </w:rPr>
          <w:t>ítica y económica de Chile; la moderna infraestructura y logística de exportación; el uso de tecnología en la producción y procesamiento de los distintos productos; el cumplimiento de exigentes normas y certificaciones internacionales, y la extensa red de acuerdos de comercio con 60 países.</w:t>
        </w:r>
      </w:ins>
    </w:p>
    <w:p w:rsidR="00C66CF8" w:rsidRPr="00067AA5" w:rsidRDefault="00C66CF8" w:rsidP="00C66CF8">
      <w:pPr>
        <w:rPr>
          <w:ins w:id="8461" w:author="RAFAEL SOTOMAYOR" w:date="2016-12-20T17:07:00Z"/>
          <w:noProof/>
        </w:rPr>
      </w:pPr>
      <w:ins w:id="8462" w:author="RAFAEL SOTOMAYOR" w:date="2016-12-20T17:07:00Z">
        <w:r w:rsidRPr="00067AA5">
          <w:rPr>
            <w:noProof/>
          </w:rPr>
          <w:br/>
          <w:t>La calidad de la oferta de alime</w:t>
        </w:r>
        <w:r>
          <w:rPr>
            <w:noProof/>
          </w:rPr>
          <w:t>ntos producidos en Chile en los</w:t>
        </w:r>
        <w:r w:rsidRPr="00067AA5">
          <w:rPr>
            <w:noProof/>
          </w:rPr>
          <w:t xml:space="preserve"> últimos años ha sido reconocida por el Índice Global de Seguridad Alimentaria, elaborado por The Economist Intelligence Unit, que ubicó al país como líder en América Latina.  </w:t>
        </w:r>
      </w:ins>
    </w:p>
    <w:p w:rsidR="00C66CF8" w:rsidRPr="00067AA5" w:rsidRDefault="00C66CF8" w:rsidP="00C66CF8">
      <w:pPr>
        <w:rPr>
          <w:ins w:id="8463" w:author="RAFAEL SOTOMAYOR" w:date="2016-12-20T17:07:00Z"/>
          <w:noProof/>
        </w:rPr>
      </w:pPr>
    </w:p>
    <w:p w:rsidR="00C66CF8" w:rsidRPr="00067AA5" w:rsidRDefault="00C66CF8" w:rsidP="00C66CF8">
      <w:pPr>
        <w:rPr>
          <w:ins w:id="8464" w:author="RAFAEL SOTOMAYOR" w:date="2016-12-20T17:07:00Z"/>
          <w:noProof/>
        </w:rPr>
      </w:pPr>
    </w:p>
    <w:p w:rsidR="00C66CF8" w:rsidRPr="00067AA5" w:rsidRDefault="00C66CF8" w:rsidP="004423CA">
      <w:pPr>
        <w:pStyle w:val="Ttulo4"/>
        <w:widowControl/>
        <w:numPr>
          <w:ilvl w:val="3"/>
          <w:numId w:val="54"/>
        </w:numPr>
        <w:pBdr>
          <w:bottom w:val="single" w:sz="4" w:space="2" w:color="B8CCE4" w:themeColor="accent1" w:themeTint="66"/>
        </w:pBdr>
        <w:spacing w:before="200" w:after="80"/>
        <w:contextualSpacing w:val="0"/>
        <w:rPr>
          <w:ins w:id="8465" w:author="RAFAEL SOTOMAYOR" w:date="2016-12-20T17:07:00Z"/>
          <w:noProof/>
        </w:rPr>
        <w:pPrChange w:id="8466" w:author="RAFAEL SOTOMAYOR" w:date="2016-12-20T17:07:00Z">
          <w:pPr>
            <w:pStyle w:val="Ttulo4"/>
            <w:widowControl/>
            <w:numPr>
              <w:ilvl w:val="3"/>
              <w:numId w:val="55"/>
            </w:numPr>
            <w:pBdr>
              <w:bottom w:val="single" w:sz="4" w:space="2" w:color="B8CCE4" w:themeColor="accent1" w:themeTint="66"/>
            </w:pBdr>
            <w:tabs>
              <w:tab w:val="num" w:pos="864"/>
            </w:tabs>
            <w:spacing w:before="200" w:after="80"/>
            <w:ind w:left="864" w:hanging="864"/>
            <w:contextualSpacing w:val="0"/>
          </w:pPr>
        </w:pPrChange>
      </w:pPr>
      <w:bookmarkStart w:id="8467" w:name="_Toc470016857"/>
      <w:ins w:id="8468" w:author="RAFAEL SOTOMAYOR" w:date="2016-12-20T17:07:00Z">
        <w:r w:rsidRPr="00067AA5">
          <w:rPr>
            <w:noProof/>
          </w:rPr>
          <w:lastRenderedPageBreak/>
          <w:t>Subsectores de la Agroindustria</w:t>
        </w:r>
        <w:bookmarkEnd w:id="8467"/>
      </w:ins>
    </w:p>
    <w:p w:rsidR="00C66CF8" w:rsidRPr="00067AA5" w:rsidRDefault="00C66CF8" w:rsidP="00C66CF8">
      <w:pPr>
        <w:rPr>
          <w:ins w:id="8469" w:author="RAFAEL SOTOMAYOR" w:date="2016-12-20T17:07:00Z"/>
          <w:noProof/>
        </w:rPr>
      </w:pPr>
      <w:bookmarkStart w:id="8470" w:name="_cirrer3zj2mm"/>
      <w:bookmarkEnd w:id="8470"/>
    </w:p>
    <w:p w:rsidR="00C66CF8" w:rsidRPr="00067AA5" w:rsidRDefault="00C66CF8" w:rsidP="00C66CF8">
      <w:pPr>
        <w:rPr>
          <w:ins w:id="8471" w:author="RAFAEL SOTOMAYOR" w:date="2016-12-20T17:07:00Z"/>
          <w:noProof/>
          <w:color w:val="252525"/>
          <w:sz w:val="21"/>
          <w:szCs w:val="21"/>
          <w:highlight w:val="white"/>
        </w:rPr>
      </w:pPr>
      <w:ins w:id="8472" w:author="RAFAEL SOTOMAYOR" w:date="2016-12-20T17:07:00Z">
        <w:r w:rsidRPr="00067AA5">
          <w:rPr>
            <w:noProof/>
            <w:color w:val="252525"/>
            <w:sz w:val="21"/>
            <w:szCs w:val="21"/>
            <w:highlight w:val="white"/>
          </w:rPr>
          <w:t xml:space="preserve">La Agroindustria es la agregación de valor a productos de la industria agropecuaria, la silvicultura y la pesca. En la Ilustración 1, se muestran los subsectores de la agroindustria. </w:t>
        </w:r>
      </w:ins>
    </w:p>
    <w:p w:rsidR="00C66CF8" w:rsidRPr="00067AA5" w:rsidRDefault="00C66CF8" w:rsidP="00C66CF8">
      <w:pPr>
        <w:rPr>
          <w:ins w:id="8473" w:author="RAFAEL SOTOMAYOR" w:date="2016-12-20T17:07:00Z"/>
          <w:noProof/>
        </w:rPr>
      </w:pPr>
    </w:p>
    <w:p w:rsidR="00C66CF8" w:rsidRPr="00067AA5" w:rsidRDefault="00C66CF8" w:rsidP="00C66CF8">
      <w:pPr>
        <w:rPr>
          <w:ins w:id="8474" w:author="RAFAEL SOTOMAYOR" w:date="2016-12-20T17:07:00Z"/>
          <w:noProof/>
          <w:sz w:val="20"/>
          <w:szCs w:val="20"/>
        </w:rPr>
      </w:pPr>
    </w:p>
    <w:p w:rsidR="00C66CF8" w:rsidRPr="00067AA5" w:rsidRDefault="00C66CF8" w:rsidP="00C66CF8">
      <w:pPr>
        <w:rPr>
          <w:ins w:id="8475" w:author="RAFAEL SOTOMAYOR" w:date="2016-12-20T17:07:00Z"/>
          <w:noProof/>
        </w:rPr>
      </w:pPr>
      <w:ins w:id="8476" w:author="RAFAEL SOTOMAYOR" w:date="2016-12-20T17:07:00Z">
        <w:r w:rsidRPr="00067AA5">
          <w:rPr>
            <w:noProof/>
          </w:rPr>
          <mc:AlternateContent>
            <mc:Choice Requires="wps">
              <w:drawing>
                <wp:inline distT="0" distB="0" distL="0" distR="0" wp14:anchorId="6AD366CD" wp14:editId="4B1BA3C2">
                  <wp:extent cx="6277610" cy="3694696"/>
                  <wp:effectExtent l="0" t="0" r="0" b="0"/>
                  <wp:docPr id="274" name="Marco10"/>
                  <wp:cNvGraphicFramePr/>
                  <a:graphic xmlns:a="http://schemas.openxmlformats.org/drawingml/2006/main">
                    <a:graphicData uri="http://schemas.microsoft.com/office/word/2010/wordprocessingShape">
                      <wps:wsp>
                        <wps:cNvSpPr txBox="1"/>
                        <wps:spPr>
                          <a:xfrm>
                            <a:off x="0" y="0"/>
                            <a:ext cx="6277610" cy="3694696"/>
                          </a:xfrm>
                          <a:prstGeom prst="rect">
                            <a:avLst/>
                          </a:prstGeom>
                        </wps:spPr>
                        <wps:txbx>
                          <w:txbxContent>
                            <w:p w:rsidR="00C66CF8" w:rsidRDefault="00C66CF8" w:rsidP="00C66CF8">
                              <w:pPr>
                                <w:pStyle w:val="Figura"/>
                                <w:keepNext/>
                                <w:jc w:val="left"/>
                              </w:pPr>
                              <w:r>
                                <w:rPr>
                                  <w:noProof/>
                                  <w:lang w:val="es-CL" w:eastAsia="es-CL" w:bidi="ar-SA"/>
                                </w:rPr>
                                <w:drawing>
                                  <wp:inline distT="0" distB="0" distL="0" distR="0" wp14:anchorId="47D21A6B" wp14:editId="624C5096">
                                    <wp:extent cx="5597102" cy="3290570"/>
                                    <wp:effectExtent l="0" t="0" r="0" b="11430"/>
                                    <wp:docPr id="229" name="Imagen5" descr="Captura de pantalla 2016-12-14 a las 20.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5" descr="Captura de pantalla 2016-12-14 a las 20.07.09.png"/>
                                            <pic:cNvPicPr>
                                              <a:picLocks noChangeAspect="1" noChangeArrowheads="1"/>
                                            </pic:cNvPicPr>
                                          </pic:nvPicPr>
                                          <pic:blipFill>
                                            <a:blip r:embed="rId42"/>
                                            <a:stretch>
                                              <a:fillRect/>
                                            </a:stretch>
                                          </pic:blipFill>
                                          <pic:spPr bwMode="auto">
                                            <a:xfrm>
                                              <a:off x="0" y="0"/>
                                              <a:ext cx="5621650" cy="3305002"/>
                                            </a:xfrm>
                                            <a:prstGeom prst="rect">
                                              <a:avLst/>
                                            </a:prstGeom>
                                          </pic:spPr>
                                        </pic:pic>
                                      </a:graphicData>
                                    </a:graphic>
                                  </wp:inline>
                                </w:drawing>
                              </w:r>
                            </w:p>
                            <w:p w:rsidR="00C66CF8" w:rsidRDefault="00C66CF8" w:rsidP="00C66CF8">
                              <w:pPr>
                                <w:pStyle w:val="Epgrafe"/>
                                <w:jc w:val="center"/>
                              </w:pPr>
                              <w:bookmarkStart w:id="8477" w:name="_Toc470015997"/>
                              <w:r>
                                <w:t xml:space="preserve">Ilustración </w:t>
                              </w:r>
                              <w:r>
                                <w:fldChar w:fldCharType="begin"/>
                              </w:r>
                              <w:r>
                                <w:instrText xml:space="preserve"> SEQ Ilustración \* ARABIC </w:instrText>
                              </w:r>
                              <w:r>
                                <w:fldChar w:fldCharType="separate"/>
                              </w:r>
                              <w:r>
                                <w:rPr>
                                  <w:noProof/>
                                </w:rPr>
                                <w:t>1</w:t>
                              </w:r>
                              <w:r>
                                <w:fldChar w:fldCharType="end"/>
                              </w:r>
                              <w:r>
                                <w:t xml:space="preserve">:  </w:t>
                              </w:r>
                              <w:r w:rsidRPr="00CB1D86">
                                <w:t>Subsectores de la Agroindustria</w:t>
                              </w:r>
                              <w:bookmarkEnd w:id="8477"/>
                            </w:p>
                            <w:p w:rsidR="00C66CF8" w:rsidRPr="00A00F3E" w:rsidRDefault="00C66CF8" w:rsidP="00C66CF8">
                              <w:pPr>
                                <w:pStyle w:val="Epgrafe"/>
                                <w:jc w:val="center"/>
                              </w:pPr>
                              <w:r w:rsidRPr="00B307BE">
                                <w:rPr>
                                  <w:sz w:val="20"/>
                                  <w:szCs w:val="20"/>
                                </w:rPr>
                                <w:t>Fu</w:t>
                              </w:r>
                              <w:r w:rsidRPr="00A00F3E">
                                <w:t>ente: Elaboración Propia, 2016</w:t>
                              </w:r>
                            </w:p>
                            <w:p w:rsidR="00C66CF8" w:rsidRDefault="00C66CF8" w:rsidP="00C66CF8">
                              <w:pPr>
                                <w:pStyle w:val="Epgrafe"/>
                                <w:jc w:val="center"/>
                              </w:pPr>
                            </w:p>
                            <w:p w:rsidR="00C66CF8" w:rsidRDefault="00C66CF8" w:rsidP="00C66CF8">
                              <w:pPr>
                                <w:pStyle w:val="Figura"/>
                              </w:pPr>
                            </w:p>
                          </w:txbxContent>
                        </wps:txbx>
                        <wps:bodyPr lIns="0" tIns="0" rIns="0" bIns="0" anchor="t">
                          <a:noAutofit/>
                        </wps:bodyPr>
                      </wps:wsp>
                    </a:graphicData>
                  </a:graphic>
                </wp:inline>
              </w:drawing>
            </mc:Choice>
            <mc:Fallback>
              <w:pict>
                <v:shapetype id="_x0000_t202" coordsize="21600,21600" o:spt="202" path="m,l,21600r21600,l21600,xe">
                  <v:stroke joinstyle="miter"/>
                  <v:path gradientshapeok="t" o:connecttype="rect"/>
                </v:shapetype>
                <v:shape id="Marco10" o:spid="_x0000_s1026" type="#_x0000_t202" style="width:494.3pt;height:29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34T4UkwEAABkDAAAOAAAAZHJzL2Uyb0RvYy54bWysUttu2zAMfR/QfxD03tjJAmc14gQdgg0D dimQ9gMUWYoFWKJAqbHz96OUW7G9FX2hKJI6PDzUcj3anh0UBgOu4dNJyZlyElrj9g1/ef52/4Wz EIVrRQ9ONfyoAl+v7j4tB1+rGXTQtwoZgbhQD77hXYy+LoogO2VFmIBXjpIa0IpIV9wXLYqB0G1f zMqyKgbA1iNIFQJFN6ckX2V8rZWMf7QOKrK+4cQtZovZ7pItVktR71H4zsgzDfEOFlYYR02vUBsR BXtF8x+UNRIhgI4TCbYArY1UeQaaZlr+M822E17lWUic4K8yhY+Dlb8PT8hM2/DZYs6ZE5aW9Eug hGkWZ/Chppqtp6o4foWRlpxES/FAwTTzqNGmk6ZhlCeZj1dp1RiZpGA1WywqgmSScp+rh3n1UCWc 4vbcY4jfFViWnIYj7S5LKg4/QzyVXkro3Y1A8uK4G8+sdtAeiWz/w5FMaeUXBy/O7uIIJzugz3Dq 4+DxNYI2uVcCPSGde5H+me35r6QFv73nqtuPXv0FAAD//wMAUEsDBBQABgAIAAAAIQBfzJj71wAA AAIBAAAPAAAAZHJzL2Rvd25yZXYueG1sTI/NasMwEITvgbyD2Hsjp1CjGK9DKOmpUOq4hx5la2OL WCvHUn769lV7aS8Lwwwz35bbuxvFleZgPSOsVxkI4s4byz3CR/PyoECEqNno0TMhfFGAbbVclLow /sY1XQ+xF6mEQ6ERhhinQsrQDeR0WPmJOHlHPzsdk5x7aWZ9S+VulI9ZlkunLaeFQU/0PFB3Olwc wu6T6709v7Xv9bG2TbPJ+DU/IS4XICLd418SftgTN1QJqPUXNkGMCOmL+HuTt1EqB9EiPKm1AlmV 8j969Q0AAP//AwBQSwECLQAUAAYACAAAACEAtoM4kv4AAADhAQAAEwAAAAAAAAAAAAAAAAAAAAAA W0NvbnRlbnRfVHlwZXNdLnhtbFBLAQItABQABgAIAAAAIQA4/SH/1gAAAJQBAAALAAAAAAAAAAAA AAAAAC8BAABfcmVscy8ucmVsc1BLAQItABQABgAIAAAAIQC34T4UkwEAABkDAAAOAAAAAAAAAAAA AAAAAC4CAABkcnMvZTJvRG9jLnhtbFBLAQItABQABgAIAAAAIQBfzJj71wAAAAIBAAAPAAAAAAAA AAAAAAAAAO0DAABkcnMvZG93bnJldi54bWxQSwUGAAAAAAQABADzAAAA8QQAAAAA " filled="f" stroked="f">
                  <v:textbox inset="0,0,0,0">
                    <w:txbxContent>
                      <w:p w:rsidR="00C66CF8" w:rsidRDefault="00C66CF8" w:rsidP="00C66CF8">
                        <w:pPr>
                          <w:pStyle w:val="Figura"/>
                          <w:keepNext/>
                          <w:jc w:val="left"/>
                        </w:pPr>
                        <w:r>
                          <w:rPr>
                            <w:noProof/>
                            <w:lang w:val="es-CL" w:eastAsia="es-CL" w:bidi="ar-SA"/>
                          </w:rPr>
                          <w:drawing>
                            <wp:inline distT="0" distB="0" distL="0" distR="0" wp14:anchorId="47D21A6B" wp14:editId="624C5096">
                              <wp:extent cx="5597102" cy="3290570"/>
                              <wp:effectExtent l="0" t="0" r="0" b="11430"/>
                              <wp:docPr id="229" name="Imagen5" descr="Captura de pantalla 2016-12-14 a las 20.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5" descr="Captura de pantalla 2016-12-14 a las 20.07.09.png"/>
                                      <pic:cNvPicPr>
                                        <a:picLocks noChangeAspect="1" noChangeArrowheads="1"/>
                                      </pic:cNvPicPr>
                                    </pic:nvPicPr>
                                    <pic:blipFill>
                                      <a:blip r:embed="rId42"/>
                                      <a:stretch>
                                        <a:fillRect/>
                                      </a:stretch>
                                    </pic:blipFill>
                                    <pic:spPr bwMode="auto">
                                      <a:xfrm>
                                        <a:off x="0" y="0"/>
                                        <a:ext cx="5621650" cy="3305002"/>
                                      </a:xfrm>
                                      <a:prstGeom prst="rect">
                                        <a:avLst/>
                                      </a:prstGeom>
                                    </pic:spPr>
                                  </pic:pic>
                                </a:graphicData>
                              </a:graphic>
                            </wp:inline>
                          </w:drawing>
                        </w:r>
                      </w:p>
                      <w:p w:rsidR="00C66CF8" w:rsidRDefault="00C66CF8" w:rsidP="00C66CF8">
                        <w:pPr>
                          <w:pStyle w:val="Epgrafe"/>
                          <w:jc w:val="center"/>
                        </w:pPr>
                        <w:bookmarkStart w:id="8478" w:name="_Toc470015997"/>
                        <w:r>
                          <w:t xml:space="preserve">Ilustración </w:t>
                        </w:r>
                        <w:r>
                          <w:fldChar w:fldCharType="begin"/>
                        </w:r>
                        <w:r>
                          <w:instrText xml:space="preserve"> SEQ Ilustración \* ARABIC </w:instrText>
                        </w:r>
                        <w:r>
                          <w:fldChar w:fldCharType="separate"/>
                        </w:r>
                        <w:r>
                          <w:rPr>
                            <w:noProof/>
                          </w:rPr>
                          <w:t>1</w:t>
                        </w:r>
                        <w:r>
                          <w:fldChar w:fldCharType="end"/>
                        </w:r>
                        <w:r>
                          <w:t xml:space="preserve">:  </w:t>
                        </w:r>
                        <w:r w:rsidRPr="00CB1D86">
                          <w:t>Subsectores de la Agroindustria</w:t>
                        </w:r>
                        <w:bookmarkEnd w:id="8478"/>
                      </w:p>
                      <w:p w:rsidR="00C66CF8" w:rsidRPr="00A00F3E" w:rsidRDefault="00C66CF8" w:rsidP="00C66CF8">
                        <w:pPr>
                          <w:pStyle w:val="Epgrafe"/>
                          <w:jc w:val="center"/>
                        </w:pPr>
                        <w:r w:rsidRPr="00B307BE">
                          <w:rPr>
                            <w:sz w:val="20"/>
                            <w:szCs w:val="20"/>
                          </w:rPr>
                          <w:t>Fu</w:t>
                        </w:r>
                        <w:r w:rsidRPr="00A00F3E">
                          <w:t>ente: Elaboración Propia, 2016</w:t>
                        </w:r>
                      </w:p>
                      <w:p w:rsidR="00C66CF8" w:rsidRDefault="00C66CF8" w:rsidP="00C66CF8">
                        <w:pPr>
                          <w:pStyle w:val="Epgrafe"/>
                          <w:jc w:val="center"/>
                        </w:pPr>
                      </w:p>
                      <w:p w:rsidR="00C66CF8" w:rsidRDefault="00C66CF8" w:rsidP="00C66CF8">
                        <w:pPr>
                          <w:pStyle w:val="Figura"/>
                        </w:pPr>
                      </w:p>
                    </w:txbxContent>
                  </v:textbox>
                  <w10:anchorlock/>
                </v:shape>
              </w:pict>
            </mc:Fallback>
          </mc:AlternateContent>
        </w:r>
      </w:ins>
    </w:p>
    <w:p w:rsidR="00C66CF8" w:rsidRPr="00067AA5" w:rsidRDefault="00C66CF8" w:rsidP="00C66CF8">
      <w:pPr>
        <w:rPr>
          <w:ins w:id="8479" w:author="RAFAEL SOTOMAYOR" w:date="2016-12-20T17:07:00Z"/>
          <w:noProof/>
        </w:rPr>
      </w:pPr>
    </w:p>
    <w:p w:rsidR="00C66CF8" w:rsidRPr="00067AA5" w:rsidRDefault="00C66CF8" w:rsidP="00C66CF8">
      <w:pPr>
        <w:rPr>
          <w:ins w:id="8480" w:author="RAFAEL SOTOMAYOR" w:date="2016-12-20T17:07:00Z"/>
          <w:noProof/>
        </w:rPr>
      </w:pPr>
      <w:ins w:id="8481" w:author="RAFAEL SOTOMAYOR" w:date="2016-12-20T17:07:00Z">
        <w:r>
          <w:rPr>
            <w:noProof/>
          </w:rPr>
          <w:t>Seg</w:t>
        </w:r>
        <w:r w:rsidRPr="00067AA5">
          <w:rPr>
            <w:noProof/>
          </w:rPr>
          <w:t>ún ONU, el sector silvoagropecuario comprende la explotación de recursos naturales vegetales y animales; es decir, las actividades de cultivo, la cría y reproducción de animales, la explotación maderera y la recolección de otras plantas, de animales o de producto</w:t>
        </w:r>
        <w:r>
          <w:rPr>
            <w:noProof/>
          </w:rPr>
          <w:t>s animales en explotaciones agr</w:t>
        </w:r>
        <w:r w:rsidRPr="00067AA5">
          <w:rPr>
            <w:noProof/>
          </w:rPr>
          <w:t xml:space="preserve">opecuarias o en su hábitat natural. </w:t>
        </w:r>
      </w:ins>
    </w:p>
    <w:p w:rsidR="00C66CF8" w:rsidRPr="00067AA5" w:rsidRDefault="00C66CF8" w:rsidP="00C66CF8">
      <w:pPr>
        <w:rPr>
          <w:ins w:id="8482" w:author="RAFAEL SOTOMAYOR" w:date="2016-12-20T17:07:00Z"/>
          <w:noProof/>
        </w:rPr>
      </w:pPr>
    </w:p>
    <w:p w:rsidR="00C66CF8" w:rsidRPr="00B81120" w:rsidRDefault="00C66CF8" w:rsidP="00C66CF8">
      <w:pPr>
        <w:rPr>
          <w:ins w:id="8483" w:author="RAFAEL SOTOMAYOR" w:date="2016-12-20T17:07:00Z"/>
          <w:rFonts w:eastAsia="Times New Roman"/>
          <w:noProof/>
          <w:color w:val="244061" w:themeColor="accent1" w:themeShade="80"/>
        </w:rPr>
      </w:pPr>
      <w:ins w:id="8484" w:author="RAFAEL SOTOMAYOR" w:date="2016-12-20T17:07:00Z">
        <w:r w:rsidRPr="00067AA5">
          <w:rPr>
            <w:noProof/>
          </w:rPr>
          <w:t xml:space="preserve">“La Clasificación Industrial Internacional Uniforme” de todas las actividades económicas elaborada por </w:t>
        </w:r>
        <w:r w:rsidRPr="00B81120">
          <w:rPr>
            <w:noProof/>
            <w:color w:val="244061" w:themeColor="accent1" w:themeShade="80"/>
          </w:rPr>
          <w:t xml:space="preserve">ONU </w:t>
        </w:r>
        <w:r w:rsidRPr="00B81120">
          <w:rPr>
            <w:noProof/>
            <w:color w:val="244061" w:themeColor="accent1" w:themeShade="80"/>
          </w:rPr>
          <w:fldChar w:fldCharType="begin"/>
        </w:r>
        <w:r w:rsidRPr="00B81120">
          <w:rPr>
            <w:noProof/>
            <w:color w:val="244061" w:themeColor="accent1" w:themeShade="80"/>
          </w:rPr>
          <w:instrText xml:space="preserve"> REF _Ref469957121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5</w:t>
        </w:r>
        <w:r w:rsidRPr="00B81120">
          <w:rPr>
            <w:noProof/>
            <w:color w:val="244061" w:themeColor="accent1" w:themeShade="80"/>
          </w:rPr>
          <w:fldChar w:fldCharType="end"/>
        </w:r>
        <w:r w:rsidRPr="00B81120">
          <w:rPr>
            <w:rFonts w:eastAsia="Times New Roman"/>
            <w:noProof/>
            <w:color w:val="244061" w:themeColor="accent1" w:themeShade="80"/>
            <w:shd w:val="clear" w:color="auto" w:fill="FFFFFF"/>
          </w:rPr>
          <w:t>[E5</w:t>
        </w:r>
        <w:r w:rsidRPr="00B81120">
          <w:rPr>
            <w:rFonts w:eastAsia="Times New Roman"/>
            <w:noProof/>
            <w:color w:val="244061" w:themeColor="accent1" w:themeShade="80"/>
            <w:u w:val="single"/>
            <w:shd w:val="clear" w:color="auto" w:fill="FFFFFF"/>
          </w:rPr>
          <w:t>]</w:t>
        </w:r>
        <w:r w:rsidRPr="00B81120">
          <w:rPr>
            <w:noProof/>
            <w:color w:val="244061" w:themeColor="accent1" w:themeShade="80"/>
          </w:rPr>
          <w:t>, divide al Sector Silvoagropecuario en los siguientes rubros:</w:t>
        </w:r>
        <w:r w:rsidRPr="00B81120">
          <w:rPr>
            <w:noProof/>
            <w:color w:val="244061" w:themeColor="accent1" w:themeShade="80"/>
          </w:rPr>
          <w:fldChar w:fldCharType="begin"/>
        </w:r>
        <w:r w:rsidRPr="00B81120">
          <w:rPr>
            <w:noProof/>
            <w:color w:val="244061" w:themeColor="accent1" w:themeShade="80"/>
          </w:rPr>
          <w:instrText xml:space="preserve"> REF _Ref469942269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11</w:t>
        </w:r>
        <w:r w:rsidRPr="00B81120">
          <w:rPr>
            <w:noProof/>
            <w:color w:val="244061" w:themeColor="accent1" w:themeShade="80"/>
          </w:rPr>
          <w:fldChar w:fldCharType="end"/>
        </w:r>
        <w:r w:rsidRPr="00B81120">
          <w:rPr>
            <w:rFonts w:eastAsia="Times New Roman"/>
            <w:noProof/>
            <w:color w:val="244061" w:themeColor="accent1" w:themeShade="80"/>
          </w:rPr>
          <w:t xml:space="preserve">[R11] </w:t>
        </w:r>
      </w:ins>
    </w:p>
    <w:p w:rsidR="00C66CF8" w:rsidRPr="00067AA5" w:rsidRDefault="00C66CF8" w:rsidP="00C66CF8">
      <w:pPr>
        <w:rPr>
          <w:ins w:id="8485" w:author="RAFAEL SOTOMAYOR" w:date="2016-12-20T17:07:00Z"/>
          <w:noProof/>
        </w:rPr>
      </w:pPr>
    </w:p>
    <w:p w:rsidR="00C66CF8" w:rsidRPr="00067AA5" w:rsidRDefault="00C66CF8" w:rsidP="00C66CF8">
      <w:pPr>
        <w:rPr>
          <w:ins w:id="8486" w:author="RAFAEL SOTOMAYOR" w:date="2016-12-20T17:07:00Z"/>
          <w:noProof/>
        </w:rPr>
      </w:pPr>
    </w:p>
    <w:p w:rsidR="00C66CF8" w:rsidRPr="00067AA5" w:rsidRDefault="00C66CF8" w:rsidP="00C66CF8">
      <w:pPr>
        <w:rPr>
          <w:ins w:id="8487" w:author="RAFAEL SOTOMAYOR" w:date="2016-12-20T17:07:00Z"/>
          <w:color w:val="000000"/>
          <w:highlight w:val="white"/>
          <w:u w:val="single"/>
        </w:rPr>
      </w:pPr>
      <w:ins w:id="8488" w:author="RAFAEL SOTOMAYOR" w:date="2016-12-20T17:07:00Z">
        <w:r>
          <w:rPr>
            <w:noProof/>
            <w:color w:val="000000"/>
            <w:highlight w:val="white"/>
            <w:u w:val="single"/>
          </w:rPr>
          <w:t>01 - Agricultura, ganader</w:t>
        </w:r>
        <w:r w:rsidRPr="00067AA5">
          <w:rPr>
            <w:noProof/>
            <w:color w:val="000000"/>
            <w:highlight w:val="white"/>
            <w:u w:val="single"/>
          </w:rPr>
          <w:t xml:space="preserve">ía, caza y actividades de servicios conexas </w:t>
        </w:r>
      </w:ins>
    </w:p>
    <w:p w:rsidR="00C66CF8" w:rsidRPr="00067AA5" w:rsidRDefault="00C66CF8" w:rsidP="00C66CF8">
      <w:pPr>
        <w:ind w:left="1080"/>
        <w:rPr>
          <w:ins w:id="8489" w:author="RAFAEL SOTOMAYOR" w:date="2016-12-20T17:07:00Z"/>
          <w:noProof/>
        </w:rPr>
      </w:pPr>
      <w:ins w:id="8490" w:author="RAFAEL SOTOMAYOR" w:date="2016-12-20T17:07:00Z">
        <w:r w:rsidRPr="00067AA5">
          <w:rPr>
            <w:noProof/>
            <w:color w:val="000000"/>
            <w:highlight w:val="white"/>
          </w:rPr>
          <w:t>011-</w:t>
        </w:r>
        <w:r w:rsidRPr="00067AA5">
          <w:rPr>
            <w:b/>
            <w:noProof/>
            <w:color w:val="000000"/>
            <w:highlight w:val="white"/>
          </w:rPr>
          <w:t>Cultivos en general;</w:t>
        </w:r>
        <w:r w:rsidRPr="00067AA5">
          <w:rPr>
            <w:noProof/>
            <w:color w:val="000000"/>
            <w:highlight w:val="white"/>
          </w:rPr>
          <w:t xml:space="preserve"> cultivo de productos de mercado; horticultura.</w:t>
        </w:r>
      </w:ins>
    </w:p>
    <w:p w:rsidR="00C66CF8" w:rsidRPr="00067AA5" w:rsidRDefault="00C66CF8" w:rsidP="00C66CF8">
      <w:pPr>
        <w:ind w:left="1080"/>
        <w:rPr>
          <w:ins w:id="8491" w:author="RAFAEL SOTOMAYOR" w:date="2016-12-20T17:07:00Z"/>
          <w:noProof/>
          <w:color w:val="000000"/>
          <w:highlight w:val="white"/>
        </w:rPr>
      </w:pPr>
    </w:p>
    <w:p w:rsidR="00C66CF8" w:rsidRPr="00067AA5" w:rsidRDefault="00C66CF8" w:rsidP="00C66CF8">
      <w:pPr>
        <w:ind w:left="1440"/>
        <w:rPr>
          <w:ins w:id="8492" w:author="RAFAEL SOTOMAYOR" w:date="2016-12-20T17:07:00Z"/>
          <w:noProof/>
          <w:color w:val="000000"/>
          <w:highlight w:val="white"/>
        </w:rPr>
      </w:pPr>
      <w:ins w:id="8493" w:author="RAFAEL SOTOMAYOR" w:date="2016-12-20T17:07:00Z">
        <w:r w:rsidRPr="00067AA5">
          <w:rPr>
            <w:noProof/>
            <w:color w:val="000000"/>
            <w:highlight w:val="white"/>
          </w:rPr>
          <w:t>0111 - Cultivo de cereales y otros cultivos n.c.p.</w:t>
        </w:r>
      </w:ins>
    </w:p>
    <w:p w:rsidR="00C66CF8" w:rsidRPr="00067AA5" w:rsidRDefault="00C66CF8" w:rsidP="00C66CF8">
      <w:pPr>
        <w:ind w:left="1440"/>
        <w:rPr>
          <w:ins w:id="8494" w:author="RAFAEL SOTOMAYOR" w:date="2016-12-20T17:07:00Z"/>
          <w:noProof/>
          <w:color w:val="000000"/>
          <w:highlight w:val="white"/>
        </w:rPr>
      </w:pPr>
      <w:ins w:id="8495" w:author="RAFAEL SOTOMAYOR" w:date="2016-12-20T17:07:00Z">
        <w:r w:rsidRPr="00067AA5">
          <w:rPr>
            <w:noProof/>
            <w:color w:val="000000"/>
            <w:highlight w:val="white"/>
          </w:rPr>
          <w:t>0112 - Cultivo de hortalizas y</w:t>
        </w:r>
        <w:r>
          <w:rPr>
            <w:noProof/>
            <w:color w:val="000000"/>
            <w:highlight w:val="white"/>
          </w:rPr>
          <w:t xml:space="preserve"> legumbres, especialidades hort</w:t>
        </w:r>
        <w:r w:rsidRPr="00067AA5">
          <w:rPr>
            <w:noProof/>
            <w:color w:val="000000"/>
            <w:highlight w:val="white"/>
          </w:rPr>
          <w:t>ícolas y productos de vivero.</w:t>
        </w:r>
      </w:ins>
    </w:p>
    <w:p w:rsidR="00C66CF8" w:rsidRPr="00067AA5" w:rsidRDefault="00C66CF8" w:rsidP="00C66CF8">
      <w:pPr>
        <w:ind w:left="1440"/>
        <w:rPr>
          <w:ins w:id="8496" w:author="RAFAEL SOTOMAYOR" w:date="2016-12-20T17:07:00Z"/>
          <w:noProof/>
          <w:color w:val="000000"/>
          <w:highlight w:val="white"/>
        </w:rPr>
      </w:pPr>
      <w:ins w:id="8497" w:author="RAFAEL SOTOMAYOR" w:date="2016-12-20T17:07:00Z">
        <w:r w:rsidRPr="00067AA5">
          <w:rPr>
            <w:noProof/>
            <w:color w:val="000000"/>
            <w:highlight w:val="white"/>
          </w:rPr>
          <w:t xml:space="preserve">0113 - Cultivo de frutas, nueces, plantas cuyas hojas o frutas se utilizan </w:t>
        </w:r>
        <w:r w:rsidRPr="00067AA5">
          <w:rPr>
            <w:noProof/>
            <w:color w:val="000000"/>
            <w:highlight w:val="white"/>
          </w:rPr>
          <w:lastRenderedPageBreak/>
          <w:t>para preparar bebidas, y especias.</w:t>
        </w:r>
      </w:ins>
    </w:p>
    <w:p w:rsidR="00C66CF8" w:rsidRPr="00067AA5" w:rsidRDefault="00C66CF8" w:rsidP="00C66CF8">
      <w:pPr>
        <w:ind w:left="1080"/>
        <w:rPr>
          <w:ins w:id="8498" w:author="RAFAEL SOTOMAYOR" w:date="2016-12-20T17:07:00Z"/>
          <w:noProof/>
        </w:rPr>
      </w:pPr>
      <w:ins w:id="8499" w:author="RAFAEL SOTOMAYOR" w:date="2016-12-20T17:07:00Z">
        <w:r w:rsidRPr="00067AA5">
          <w:rPr>
            <w:noProof/>
            <w:color w:val="000000"/>
            <w:highlight w:val="white"/>
          </w:rPr>
          <w:t>012-</w:t>
        </w:r>
        <w:r>
          <w:rPr>
            <w:b/>
            <w:noProof/>
            <w:color w:val="000000"/>
            <w:highlight w:val="white"/>
          </w:rPr>
          <w:t>Cr</w:t>
        </w:r>
        <w:r w:rsidRPr="00067AA5">
          <w:rPr>
            <w:b/>
            <w:noProof/>
            <w:color w:val="000000"/>
            <w:highlight w:val="white"/>
          </w:rPr>
          <w:t>ía de animales.</w:t>
        </w:r>
      </w:ins>
    </w:p>
    <w:p w:rsidR="00C66CF8" w:rsidRPr="00067AA5" w:rsidRDefault="00C66CF8" w:rsidP="00C66CF8">
      <w:pPr>
        <w:ind w:left="1080"/>
        <w:rPr>
          <w:ins w:id="8500" w:author="RAFAEL SOTOMAYOR" w:date="2016-12-20T17:07:00Z"/>
          <w:noProof/>
        </w:rPr>
      </w:pPr>
      <w:ins w:id="8501" w:author="RAFAEL SOTOMAYOR" w:date="2016-12-20T17:07:00Z">
        <w:r w:rsidRPr="00067AA5">
          <w:rPr>
            <w:noProof/>
            <w:color w:val="000000"/>
            <w:highlight w:val="white"/>
          </w:rPr>
          <w:t>013-</w:t>
        </w:r>
        <w:r>
          <w:rPr>
            <w:b/>
            <w:noProof/>
            <w:color w:val="000000"/>
            <w:highlight w:val="white"/>
          </w:rPr>
          <w:t>Cultivo de productos agr</w:t>
        </w:r>
        <w:r w:rsidRPr="00067AA5">
          <w:rPr>
            <w:b/>
            <w:noProof/>
            <w:color w:val="000000"/>
            <w:highlight w:val="white"/>
          </w:rPr>
          <w:t>ícolas en combinación con la cría de animales</w:t>
        </w:r>
        <w:r>
          <w:rPr>
            <w:noProof/>
            <w:color w:val="000000"/>
            <w:highlight w:val="white"/>
          </w:rPr>
          <w:t xml:space="preserve"> (explotaci</w:t>
        </w:r>
        <w:r w:rsidRPr="00067AA5">
          <w:rPr>
            <w:noProof/>
            <w:color w:val="000000"/>
            <w:highlight w:val="white"/>
          </w:rPr>
          <w:t>ón mixta).</w:t>
        </w:r>
      </w:ins>
    </w:p>
    <w:p w:rsidR="00C66CF8" w:rsidRPr="00067AA5" w:rsidRDefault="00C66CF8" w:rsidP="00C66CF8">
      <w:pPr>
        <w:ind w:left="1080"/>
        <w:rPr>
          <w:ins w:id="8502" w:author="RAFAEL SOTOMAYOR" w:date="2016-12-20T17:07:00Z"/>
          <w:noProof/>
        </w:rPr>
      </w:pPr>
      <w:ins w:id="8503" w:author="RAFAEL SOTOMAYOR" w:date="2016-12-20T17:07:00Z">
        <w:r w:rsidRPr="00067AA5">
          <w:rPr>
            <w:noProof/>
            <w:color w:val="000000"/>
            <w:highlight w:val="white"/>
          </w:rPr>
          <w:t>014-</w:t>
        </w:r>
        <w:r>
          <w:rPr>
            <w:b/>
            <w:noProof/>
            <w:color w:val="000000"/>
            <w:highlight w:val="white"/>
          </w:rPr>
          <w:t>Actividades de servicios agr</w:t>
        </w:r>
        <w:r w:rsidRPr="00067AA5">
          <w:rPr>
            <w:b/>
            <w:noProof/>
            <w:color w:val="000000"/>
            <w:highlight w:val="white"/>
          </w:rPr>
          <w:t>ícolas y ganaderos,</w:t>
        </w:r>
        <w:r w:rsidRPr="00067AA5">
          <w:rPr>
            <w:noProof/>
            <w:color w:val="000000"/>
            <w:highlight w:val="white"/>
          </w:rPr>
          <w:t xml:space="preserve"> excepto las actividades veterinarias</w:t>
        </w:r>
      </w:ins>
    </w:p>
    <w:p w:rsidR="00C66CF8" w:rsidRPr="00067AA5" w:rsidRDefault="00C66CF8" w:rsidP="00C66CF8">
      <w:pPr>
        <w:ind w:left="1080"/>
        <w:rPr>
          <w:ins w:id="8504" w:author="RAFAEL SOTOMAYOR" w:date="2016-12-20T17:07:00Z"/>
          <w:noProof/>
        </w:rPr>
      </w:pPr>
      <w:ins w:id="8505" w:author="RAFAEL SOTOMAYOR" w:date="2016-12-20T17:07:00Z">
        <w:r w:rsidRPr="00067AA5">
          <w:rPr>
            <w:noProof/>
            <w:color w:val="000000"/>
            <w:highlight w:val="white"/>
          </w:rPr>
          <w:t>015-</w:t>
        </w:r>
        <w:r w:rsidRPr="00067AA5">
          <w:rPr>
            <w:b/>
            <w:noProof/>
            <w:color w:val="000000"/>
            <w:highlight w:val="white"/>
          </w:rPr>
          <w:t>Caza</w:t>
        </w:r>
        <w:r w:rsidRPr="00067AA5">
          <w:rPr>
            <w:noProof/>
            <w:color w:val="000000"/>
            <w:highlight w:val="white"/>
          </w:rPr>
          <w:t xml:space="preserve"> ordinaria </w:t>
        </w:r>
        <w:r>
          <w:rPr>
            <w:noProof/>
            <w:color w:val="000000"/>
            <w:highlight w:val="white"/>
          </w:rPr>
          <w:t>y mediante trampas, y repoblaci</w:t>
        </w:r>
        <w:r w:rsidRPr="00067AA5">
          <w:rPr>
            <w:noProof/>
            <w:color w:val="000000"/>
            <w:highlight w:val="white"/>
          </w:rPr>
          <w:t>ón de animales de caza, incluso las actividades de servicios conexas</w:t>
        </w:r>
      </w:ins>
    </w:p>
    <w:p w:rsidR="00C66CF8" w:rsidRPr="00067AA5" w:rsidRDefault="00C66CF8" w:rsidP="00C66CF8">
      <w:pPr>
        <w:rPr>
          <w:ins w:id="8506" w:author="RAFAEL SOTOMAYOR" w:date="2016-12-20T17:07:00Z"/>
          <w:noProof/>
        </w:rPr>
      </w:pPr>
    </w:p>
    <w:p w:rsidR="00C66CF8" w:rsidRPr="00067AA5" w:rsidRDefault="00C66CF8" w:rsidP="00C66CF8">
      <w:pPr>
        <w:rPr>
          <w:ins w:id="8507" w:author="RAFAEL SOTOMAYOR" w:date="2016-12-20T17:07:00Z"/>
          <w:noProof/>
          <w:color w:val="000000"/>
          <w:highlight w:val="white"/>
          <w:u w:val="single"/>
        </w:rPr>
      </w:pPr>
      <w:ins w:id="8508" w:author="RAFAEL SOTOMAYOR" w:date="2016-12-20T17:07:00Z">
        <w:r>
          <w:rPr>
            <w:noProof/>
            <w:color w:val="000000"/>
            <w:highlight w:val="white"/>
            <w:u w:val="single"/>
          </w:rPr>
          <w:t>02 - Silvicultura, extracci</w:t>
        </w:r>
        <w:r w:rsidRPr="00067AA5">
          <w:rPr>
            <w:noProof/>
            <w:color w:val="000000"/>
            <w:highlight w:val="white"/>
            <w:u w:val="single"/>
          </w:rPr>
          <w:t>ón de madera y actividades de servicios conexas</w:t>
        </w:r>
      </w:ins>
    </w:p>
    <w:p w:rsidR="00C66CF8" w:rsidRPr="00067AA5" w:rsidRDefault="00C66CF8" w:rsidP="00C66CF8">
      <w:pPr>
        <w:rPr>
          <w:ins w:id="8509" w:author="RAFAEL SOTOMAYOR" w:date="2016-12-20T17:07:00Z"/>
          <w:noProof/>
        </w:rPr>
      </w:pPr>
    </w:p>
    <w:p w:rsidR="00C66CF8" w:rsidRPr="00301825" w:rsidRDefault="00C66CF8" w:rsidP="00C66CF8">
      <w:pPr>
        <w:ind w:left="1080"/>
        <w:rPr>
          <w:ins w:id="8510" w:author="RAFAEL SOTOMAYOR" w:date="2016-12-20T17:07:00Z"/>
          <w:noProof/>
        </w:rPr>
      </w:pPr>
      <w:ins w:id="8511" w:author="RAFAEL SOTOMAYOR" w:date="2016-12-20T17:07:00Z">
        <w:r>
          <w:fldChar w:fldCharType="begin"/>
        </w:r>
        <w:r>
          <w:instrText xml:space="preserve"> HYPERLINK "http://unstats.un.org/unsd/cr/registry/regcs.asp?Cl=2&amp;Lg=3&amp;Co=020" \h </w:instrText>
        </w:r>
        <w:r>
          <w:fldChar w:fldCharType="separate"/>
        </w:r>
        <w:r w:rsidRPr="00067AA5">
          <w:rPr>
            <w:rStyle w:val="EnlacedeInternet"/>
            <w:noProof/>
            <w:color w:val="666666"/>
            <w:highlight w:val="white"/>
          </w:rPr>
          <w:t>020</w:t>
        </w:r>
        <w:r>
          <w:rPr>
            <w:rStyle w:val="EnlacedeInternet"/>
            <w:noProof/>
            <w:color w:val="666666"/>
            <w:highlight w:val="white"/>
          </w:rPr>
          <w:fldChar w:fldCharType="end"/>
        </w:r>
        <w:r w:rsidRPr="00067AA5">
          <w:rPr>
            <w:noProof/>
            <w:color w:val="000000"/>
            <w:highlight w:val="white"/>
          </w:rPr>
          <w:t xml:space="preserve"> - </w:t>
        </w:r>
        <w:r w:rsidRPr="00067AA5">
          <w:rPr>
            <w:b/>
            <w:noProof/>
            <w:color w:val="000000"/>
            <w:highlight w:val="white"/>
          </w:rPr>
          <w:t>Silvicultura</w:t>
        </w:r>
        <w:r>
          <w:rPr>
            <w:noProof/>
            <w:color w:val="000000"/>
            <w:highlight w:val="white"/>
          </w:rPr>
          <w:t>, extracci</w:t>
        </w:r>
        <w:r w:rsidRPr="00067AA5">
          <w:rPr>
            <w:noProof/>
            <w:color w:val="000000"/>
            <w:highlight w:val="white"/>
          </w:rPr>
          <w:t>ón de madera y actividades de servicios conexas</w:t>
        </w:r>
      </w:ins>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8512" w:author="RAFAEL SOTOMAYOR" w:date="2016-12-20T17:07:00Z"/>
          <w:rStyle w:val="ListLabel335"/>
          <w:noProof/>
        </w:rPr>
        <w:pPrChange w:id="8513"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8514" w:name="_Toc470016858"/>
      <w:ins w:id="8515" w:author="RAFAEL SOTOMAYOR" w:date="2016-12-20T17:07:00Z">
        <w:r>
          <w:rPr>
            <w:rStyle w:val="ListLabel335"/>
            <w:noProof/>
          </w:rPr>
          <w:t>Producci</w:t>
        </w:r>
        <w:r w:rsidRPr="00067AA5">
          <w:rPr>
            <w:rStyle w:val="ListLabel335"/>
            <w:noProof/>
          </w:rPr>
          <w:t>ón del Sector Agrícola</w:t>
        </w:r>
        <w:bookmarkEnd w:id="8514"/>
      </w:ins>
    </w:p>
    <w:p w:rsidR="00C66CF8" w:rsidRPr="00067AA5" w:rsidRDefault="00C66CF8" w:rsidP="00C66CF8">
      <w:pPr>
        <w:rPr>
          <w:ins w:id="8516" w:author="RAFAEL SOTOMAYOR" w:date="2016-12-20T17:07:00Z"/>
          <w:noProof/>
        </w:rPr>
      </w:pPr>
      <w:bookmarkStart w:id="8517" w:name="_19c6y18"/>
      <w:bookmarkEnd w:id="8517"/>
    </w:p>
    <w:p w:rsidR="00C66CF8" w:rsidRPr="00067AA5" w:rsidRDefault="00C66CF8" w:rsidP="004423CA">
      <w:pPr>
        <w:widowControl/>
        <w:numPr>
          <w:ilvl w:val="0"/>
          <w:numId w:val="33"/>
        </w:numPr>
        <w:ind w:hanging="360"/>
        <w:contextualSpacing w:val="0"/>
        <w:rPr>
          <w:ins w:id="8518" w:author="RAFAEL SOTOMAYOR" w:date="2016-12-20T17:07:00Z"/>
          <w:noProof/>
        </w:rPr>
        <w:pPrChange w:id="8519" w:author="RAFAEL SOTOMAYOR" w:date="2016-12-20T17:07:00Z">
          <w:pPr>
            <w:widowControl/>
            <w:numPr>
              <w:numId w:val="34"/>
            </w:numPr>
            <w:ind w:left="720" w:firstLine="1080"/>
            <w:contextualSpacing w:val="0"/>
          </w:pPr>
        </w:pPrChange>
      </w:pPr>
      <w:ins w:id="8520" w:author="RAFAEL SOTOMAYOR" w:date="2016-12-20T17:07:00Z">
        <w:r w:rsidRPr="00067AA5">
          <w:rPr>
            <w:noProof/>
          </w:rPr>
          <w:t xml:space="preserve">Producto Interno Bruto y PIB sectoriales  </w:t>
        </w:r>
      </w:ins>
    </w:p>
    <w:p w:rsidR="00C66CF8" w:rsidRPr="00067AA5" w:rsidRDefault="00C66CF8" w:rsidP="00C66CF8">
      <w:pPr>
        <w:rPr>
          <w:ins w:id="8521" w:author="RAFAEL SOTOMAYOR" w:date="2016-12-20T17:07:00Z"/>
          <w:noProof/>
        </w:rPr>
      </w:pPr>
    </w:p>
    <w:p w:rsidR="00C66CF8" w:rsidRPr="00067AA5" w:rsidRDefault="00C66CF8" w:rsidP="00C66CF8">
      <w:pPr>
        <w:rPr>
          <w:ins w:id="8522" w:author="RAFAEL SOTOMAYOR" w:date="2016-12-20T17:07:00Z"/>
          <w:noProof/>
        </w:rPr>
      </w:pPr>
      <w:ins w:id="8523" w:author="RAFAEL SOTOMAYOR" w:date="2016-12-20T17:07:00Z">
        <w:r w:rsidRPr="00067AA5">
          <w:rPr>
            <w:noProof/>
          </w:rPr>
          <w:t>El Producto Interno Bruto (PIB) estimado mediante las Cuentas Nacionales (CN) es la principal medida de la actividad económica del país. Las CN calculan las actividades por sectores económicos, indicando el ingreso generado por cada sector medido a través de lo que se denomina el Valor Agregado (VA). La suma de los VAs de cada sector (PIB sectoriales) representa el valor neto de produ</w:t>
        </w:r>
        <w:r>
          <w:rPr>
            <w:noProof/>
          </w:rPr>
          <w:t xml:space="preserve">cción total. En el contexto de </w:t>
        </w:r>
        <w:r w:rsidRPr="00067AA5">
          <w:rPr>
            <w:noProof/>
          </w:rPr>
          <w:t xml:space="preserve">este estudio, el VA agrícola representa el ingreso agrícola; esto es retorno al capital propio, a la tierra, y a la mano de obra. </w:t>
        </w:r>
      </w:ins>
    </w:p>
    <w:p w:rsidR="00C66CF8" w:rsidRPr="00067AA5" w:rsidRDefault="00C66CF8" w:rsidP="00C66CF8">
      <w:pPr>
        <w:rPr>
          <w:ins w:id="8524" w:author="RAFAEL SOTOMAYOR" w:date="2016-12-20T17:07:00Z"/>
          <w:noProof/>
        </w:rPr>
      </w:pPr>
    </w:p>
    <w:p w:rsidR="00C66CF8" w:rsidRPr="00067AA5" w:rsidRDefault="00C66CF8" w:rsidP="00C66CF8">
      <w:pPr>
        <w:rPr>
          <w:ins w:id="8525" w:author="RAFAEL SOTOMAYOR" w:date="2016-12-20T17:07:00Z"/>
          <w:noProof/>
        </w:rPr>
      </w:pPr>
      <w:ins w:id="8526" w:author="RAFAEL SOTOMAYOR" w:date="2016-12-20T17:07:00Z">
        <w:r>
          <w:rPr>
            <w:noProof/>
          </w:rPr>
          <w:t>El an</w:t>
        </w:r>
        <w:r w:rsidRPr="00067AA5">
          <w:rPr>
            <w:noProof/>
          </w:rPr>
          <w:t xml:space="preserve">álisis utilizando el concepto de “PIB Agrícola Ampliado” capta los encadenamientos hacia atrás y adelante de los sectores primarios y en esta forma, genera valores de la contribución “agregada” del sector agropecuario numéricamente mayores al de CN. En relación a su tamaño, el sector  “Agricultura” es una de las actividades que tienen mayor encadenamiento. Los encadenamientos hacia adelante miden las ventas del sector primario hacia sectores de procesamiento, como vinos, lácteos, maderas, etc. Los encadenamientos hacia atrás miden las compras de este sector a otros, como </w:t>
        </w:r>
        <w:r>
          <w:rPr>
            <w:noProof/>
          </w:rPr>
          <w:t>alimentos para animales, agroqu</w:t>
        </w:r>
        <w:r w:rsidRPr="00067AA5">
          <w:rPr>
            <w:noProof/>
          </w:rPr>
          <w:t>ímicos, combustible, etc.</w:t>
        </w:r>
      </w:ins>
    </w:p>
    <w:p w:rsidR="00C66CF8" w:rsidRPr="00067AA5" w:rsidRDefault="00C66CF8" w:rsidP="00C66CF8">
      <w:pPr>
        <w:rPr>
          <w:ins w:id="8527" w:author="RAFAEL SOTOMAYOR" w:date="2016-12-20T17:07:00Z"/>
          <w:noProof/>
        </w:rPr>
      </w:pPr>
      <w:ins w:id="8528" w:author="RAFAEL SOTOMAYOR" w:date="2016-12-20T17:07:00Z">
        <w:r w:rsidRPr="00067AA5">
          <w:rPr>
            <w:noProof/>
          </w:rPr>
          <w:t xml:space="preserve"> </w:t>
        </w:r>
      </w:ins>
    </w:p>
    <w:p w:rsidR="00C66CF8" w:rsidRPr="00B81120" w:rsidRDefault="00C66CF8" w:rsidP="00C66CF8">
      <w:pPr>
        <w:rPr>
          <w:ins w:id="8529" w:author="RAFAEL SOTOMAYOR" w:date="2016-12-20T17:07:00Z"/>
          <w:noProof/>
          <w:color w:val="244061" w:themeColor="accent1" w:themeShade="80"/>
        </w:rPr>
      </w:pPr>
      <w:ins w:id="8530" w:author="RAFAEL SOTOMAYOR" w:date="2016-12-20T17:07:00Z">
        <w:r>
          <w:rPr>
            <w:noProof/>
            <w:color w:val="333333"/>
          </w:rPr>
          <w:t>Seg</w:t>
        </w:r>
        <w:r w:rsidRPr="00067AA5">
          <w:rPr>
            <w:noProof/>
            <w:color w:val="333333"/>
          </w:rPr>
          <w:t>ún el estudio de “Valorización económica de la actividad silvoagropecuaria y sus encadenamientos productivos”, la</w:t>
        </w:r>
        <w:r w:rsidRPr="00067AA5">
          <w:rPr>
            <w:noProof/>
            <w:color w:val="333333"/>
            <w:highlight w:val="white"/>
          </w:rPr>
          <w:t xml:space="preserve"> agroindus</w:t>
        </w:r>
        <w:r>
          <w:rPr>
            <w:noProof/>
            <w:color w:val="333333"/>
            <w:highlight w:val="white"/>
          </w:rPr>
          <w:t>tria no s</w:t>
        </w:r>
        <w:r w:rsidRPr="00067AA5">
          <w:rPr>
            <w:noProof/>
            <w:color w:val="333333"/>
            <w:highlight w:val="white"/>
          </w:rPr>
          <w:t xml:space="preserve">ólo aporta al 3,7% del PIB como se indica cuando se considera sólo el sector primario según mediciones tradicionales, sino que puede llegar hasta el 13,7% al sumar los encadenamientos productivos relacionados a la </w:t>
        </w:r>
        <w:r w:rsidRPr="00B81120">
          <w:rPr>
            <w:noProof/>
            <w:color w:val="244061" w:themeColor="accent1" w:themeShade="80"/>
            <w:highlight w:val="white"/>
          </w:rPr>
          <w:t xml:space="preserve">actividad. </w:t>
        </w:r>
        <w:r w:rsidRPr="00B81120">
          <w:rPr>
            <w:noProof/>
            <w:color w:val="244061" w:themeColor="accent1" w:themeShade="80"/>
            <w:highlight w:val="white"/>
          </w:rPr>
          <w:fldChar w:fldCharType="begin"/>
        </w:r>
        <w:r w:rsidRPr="00B81120">
          <w:rPr>
            <w:noProof/>
            <w:color w:val="244061" w:themeColor="accent1" w:themeShade="80"/>
            <w:highlight w:val="white"/>
          </w:rPr>
          <w:instrText xml:space="preserve"> REF _Ref469957265 \r \h  \* MERGEFORMAT </w:instrText>
        </w:r>
        <w:r w:rsidRPr="00B81120">
          <w:rPr>
            <w:noProof/>
            <w:color w:val="244061" w:themeColor="accent1" w:themeShade="80"/>
            <w:highlight w:val="white"/>
          </w:rPr>
        </w:r>
        <w:r w:rsidRPr="00B81120">
          <w:rPr>
            <w:noProof/>
            <w:color w:val="244061" w:themeColor="accent1" w:themeShade="80"/>
            <w:highlight w:val="white"/>
          </w:rPr>
          <w:fldChar w:fldCharType="separate"/>
        </w:r>
        <w:r>
          <w:rPr>
            <w:noProof/>
            <w:color w:val="244061" w:themeColor="accent1" w:themeShade="80"/>
            <w:highlight w:val="white"/>
          </w:rPr>
          <w:t>2</w:t>
        </w:r>
        <w:r w:rsidRPr="00B81120">
          <w:rPr>
            <w:noProof/>
            <w:color w:val="244061" w:themeColor="accent1" w:themeShade="80"/>
            <w:highlight w:val="white"/>
          </w:rPr>
          <w:fldChar w:fldCharType="end"/>
        </w:r>
        <w:r w:rsidRPr="00B81120">
          <w:rPr>
            <w:rFonts w:eastAsia="Times New Roman"/>
            <w:noProof/>
            <w:color w:val="244061" w:themeColor="accent1" w:themeShade="80"/>
          </w:rPr>
          <w:t xml:space="preserve"> [R2]</w:t>
        </w:r>
      </w:ins>
    </w:p>
    <w:p w:rsidR="00C66CF8" w:rsidRPr="00067AA5" w:rsidRDefault="00C66CF8" w:rsidP="00C66CF8">
      <w:pPr>
        <w:rPr>
          <w:ins w:id="8531" w:author="RAFAEL SOTOMAYOR" w:date="2016-12-20T17:07:00Z"/>
          <w:noProof/>
        </w:rPr>
      </w:pPr>
    </w:p>
    <w:p w:rsidR="00C66CF8" w:rsidRPr="00B81120" w:rsidRDefault="00C66CF8" w:rsidP="00C66CF8">
      <w:pPr>
        <w:rPr>
          <w:ins w:id="8532" w:author="RAFAEL SOTOMAYOR" w:date="2016-12-20T17:07:00Z"/>
          <w:noProof/>
          <w:color w:val="244061" w:themeColor="accent1" w:themeShade="80"/>
        </w:rPr>
      </w:pPr>
      <w:ins w:id="8533" w:author="RAFAEL SOTOMAYOR" w:date="2016-12-20T17:07:00Z">
        <w:r w:rsidRPr="00067AA5">
          <w:rPr>
            <w:noProof/>
            <w:color w:val="333333"/>
            <w:highlight w:val="white"/>
          </w:rPr>
          <w:t>Cifras del primer trimestre de 2016 indican que el PIB nacional creci</w:t>
        </w:r>
        <w:r>
          <w:rPr>
            <w:noProof/>
            <w:color w:val="333333"/>
            <w:highlight w:val="white"/>
          </w:rPr>
          <w:t>ó</w:t>
        </w:r>
        <w:r w:rsidRPr="00067AA5">
          <w:rPr>
            <w:noProof/>
            <w:color w:val="333333"/>
            <w:highlight w:val="white"/>
          </w:rPr>
          <w:t xml:space="preserve"> 2,0% y e</w:t>
        </w:r>
        <w:r>
          <w:rPr>
            <w:noProof/>
            <w:color w:val="333333"/>
            <w:highlight w:val="white"/>
          </w:rPr>
          <w:t>l silvoagropecuario se expandió</w:t>
        </w:r>
        <w:r w:rsidRPr="00067AA5">
          <w:rPr>
            <w:noProof/>
            <w:color w:val="333333"/>
            <w:highlight w:val="white"/>
          </w:rPr>
          <w:t xml:space="preserve"> 4,5</w:t>
        </w:r>
        <w:r w:rsidRPr="00067AA5">
          <w:rPr>
            <w:noProof/>
            <w:color w:val="333333"/>
          </w:rPr>
          <w:t xml:space="preserve">%, con respecto al mismo periodo de 2015 como se muestra en la </w:t>
        </w:r>
        <w:r w:rsidRPr="00B81120">
          <w:rPr>
            <w:noProof/>
            <w:color w:val="244061" w:themeColor="accent1" w:themeShade="80"/>
          </w:rPr>
          <w:t>Tabla 1.</w:t>
        </w:r>
        <w:r w:rsidRPr="00B81120">
          <w:rPr>
            <w:rFonts w:eastAsia="Times New Roman"/>
            <w:noProof/>
            <w:color w:val="244061" w:themeColor="accent1" w:themeShade="80"/>
          </w:rPr>
          <w:t xml:space="preserve"> </w:t>
        </w:r>
        <w:r w:rsidRPr="00B81120">
          <w:rPr>
            <w:rFonts w:eastAsia="Times New Roman"/>
            <w:noProof/>
            <w:color w:val="244061" w:themeColor="accent1" w:themeShade="80"/>
          </w:rPr>
          <w:fldChar w:fldCharType="begin"/>
        </w:r>
        <w:r w:rsidRPr="00B81120">
          <w:rPr>
            <w:rFonts w:eastAsia="Times New Roman"/>
            <w:noProof/>
            <w:color w:val="244061" w:themeColor="accent1" w:themeShade="80"/>
          </w:rPr>
          <w:instrText xml:space="preserve"> REF _Ref469957265 \r \h  \* MERGEFORMAT </w:instrText>
        </w:r>
        <w:r w:rsidRPr="00B81120">
          <w:rPr>
            <w:rFonts w:eastAsia="Times New Roman"/>
            <w:noProof/>
            <w:color w:val="244061" w:themeColor="accent1" w:themeShade="80"/>
          </w:rPr>
        </w:r>
        <w:r w:rsidRPr="00B81120">
          <w:rPr>
            <w:rFonts w:eastAsia="Times New Roman"/>
            <w:noProof/>
            <w:color w:val="244061" w:themeColor="accent1" w:themeShade="80"/>
          </w:rPr>
          <w:fldChar w:fldCharType="separate"/>
        </w:r>
        <w:r>
          <w:rPr>
            <w:rFonts w:eastAsia="Times New Roman"/>
            <w:noProof/>
            <w:color w:val="244061" w:themeColor="accent1" w:themeShade="80"/>
          </w:rPr>
          <w:t>2</w:t>
        </w:r>
        <w:r w:rsidRPr="00B81120">
          <w:rPr>
            <w:rFonts w:eastAsia="Times New Roman"/>
            <w:noProof/>
            <w:color w:val="244061" w:themeColor="accent1" w:themeShade="80"/>
          </w:rPr>
          <w:fldChar w:fldCharType="end"/>
        </w:r>
        <w:r w:rsidRPr="00B81120">
          <w:rPr>
            <w:rFonts w:eastAsia="Times New Roman"/>
            <w:noProof/>
            <w:color w:val="244061" w:themeColor="accent1" w:themeShade="80"/>
          </w:rPr>
          <w:t>[R2]</w:t>
        </w:r>
        <w:r w:rsidRPr="00B81120">
          <w:rPr>
            <w:noProof/>
            <w:color w:val="244061" w:themeColor="accent1" w:themeShade="80"/>
          </w:rPr>
          <w:t xml:space="preserve"> </w:t>
        </w:r>
      </w:ins>
    </w:p>
    <w:p w:rsidR="00C66CF8" w:rsidRPr="00B81120" w:rsidRDefault="00C66CF8" w:rsidP="00C66CF8">
      <w:pPr>
        <w:rPr>
          <w:ins w:id="8534" w:author="RAFAEL SOTOMAYOR" w:date="2016-12-20T17:07:00Z"/>
          <w:noProof/>
          <w:color w:val="244061" w:themeColor="accent1" w:themeShade="80"/>
        </w:rPr>
      </w:pPr>
    </w:p>
    <w:p w:rsidR="00C66CF8" w:rsidRPr="00067AA5" w:rsidRDefault="00C66CF8" w:rsidP="00C66CF8">
      <w:pPr>
        <w:rPr>
          <w:ins w:id="8535" w:author="RAFAEL SOTOMAYOR" w:date="2016-12-20T17:07:00Z"/>
          <w:noProof/>
        </w:rPr>
      </w:pPr>
      <w:ins w:id="8536" w:author="RAFAEL SOTOMAYOR" w:date="2016-12-20T17:07:00Z">
        <w:r>
          <w:rPr>
            <w:noProof/>
          </w:rPr>
          <w:t>E</w:t>
        </w:r>
        <w:r w:rsidRPr="00067AA5">
          <w:rPr>
            <w:noProof/>
          </w:rPr>
          <w:t>l crecimiento de la actividad silvoagropecuario fue liderado por el subsector agricultura. La contribución de la fruticultura habría incidido de manera relevante, mientras que los aportes de ganadería y silvicultura habrían sido menores.</w:t>
        </w:r>
        <w:r>
          <w:rPr>
            <w:noProof/>
          </w:rPr>
          <w:t xml:space="preserve"> </w:t>
        </w:r>
        <w:r w:rsidRPr="00067AA5">
          <w:rPr>
            <w:noProof/>
          </w:rPr>
          <w:t xml:space="preserve">En agricultura, se destaca el </w:t>
        </w:r>
        <w:r w:rsidRPr="00067AA5">
          <w:rPr>
            <w:noProof/>
          </w:rPr>
          <w:lastRenderedPageBreak/>
          <w:t>desempeño del rubro hortícola, particularmente de su producción con destino a consumo fresco, y atribuye un resultado favorable a la producción de cultivos anuales, principalmente de cereales, donde resalta el trigo y legumbres.</w:t>
        </w:r>
      </w:ins>
    </w:p>
    <w:p w:rsidR="00C66CF8" w:rsidRPr="00067AA5" w:rsidRDefault="00C66CF8" w:rsidP="00C66CF8">
      <w:pPr>
        <w:rPr>
          <w:ins w:id="8537" w:author="RAFAEL SOTOMAYOR" w:date="2016-12-20T17:07:00Z"/>
          <w:noProof/>
        </w:rPr>
      </w:pPr>
    </w:p>
    <w:p w:rsidR="00C66CF8" w:rsidRPr="00067AA5" w:rsidRDefault="00C66CF8" w:rsidP="00C66CF8">
      <w:pPr>
        <w:rPr>
          <w:ins w:id="8538" w:author="RAFAEL SOTOMAYOR" w:date="2016-12-20T17:07:00Z"/>
          <w:noProof/>
        </w:rPr>
      </w:pPr>
      <w:ins w:id="8539" w:author="RAFAEL SOTOMAYOR" w:date="2016-12-20T17:07:00Z">
        <w:r w:rsidRPr="00067AA5">
          <w:rPr>
            <w:noProof/>
          </w:rPr>
          <w:t>E</w:t>
        </w:r>
        <w:r>
          <w:rPr>
            <w:noProof/>
          </w:rPr>
          <w:t>l progreso de la fruticultura se</w:t>
        </w:r>
        <w:r w:rsidRPr="00067AA5">
          <w:rPr>
            <w:noProof/>
          </w:rPr>
          <w:t xml:space="preserve"> asocia con un crecimiento de la producción con destino a la exportación, en particular de cítricos, arándanos y carozos. En tanto, las uvas de mesa y vinífera habrían experimentado caídas en su producción. </w:t>
        </w:r>
      </w:ins>
    </w:p>
    <w:p w:rsidR="00C66CF8" w:rsidRPr="00067AA5" w:rsidRDefault="00C66CF8" w:rsidP="00C66CF8">
      <w:pPr>
        <w:rPr>
          <w:ins w:id="8540" w:author="RAFAEL SOTOMAYOR" w:date="2016-12-20T17:07:00Z"/>
          <w:noProof/>
        </w:rPr>
      </w:pPr>
      <w:ins w:id="8541" w:author="RAFAEL SOTOMAYOR" w:date="2016-12-20T17:07:00Z">
        <w:r w:rsidRPr="00067AA5">
          <w:rPr>
            <w:noProof/>
          </w:rPr>
          <mc:AlternateContent>
            <mc:Choice Requires="wps">
              <w:drawing>
                <wp:anchor distT="0" distB="0" distL="0" distR="0" simplePos="0" relativeHeight="251676672" behindDoc="0" locked="0" layoutInCell="1" allowOverlap="1" wp14:anchorId="339049CD" wp14:editId="416C034E">
                  <wp:simplePos x="0" y="0"/>
                  <wp:positionH relativeFrom="column">
                    <wp:posOffset>3810</wp:posOffset>
                  </wp:positionH>
                  <wp:positionV relativeFrom="paragraph">
                    <wp:posOffset>162560</wp:posOffset>
                  </wp:positionV>
                  <wp:extent cx="5086350" cy="2445385"/>
                  <wp:effectExtent l="0" t="0" r="0" b="0"/>
                  <wp:wrapSquare wrapText="largest"/>
                  <wp:docPr id="275" name="Marco31"/>
                  <wp:cNvGraphicFramePr/>
                  <a:graphic xmlns:a="http://schemas.openxmlformats.org/drawingml/2006/main">
                    <a:graphicData uri="http://schemas.microsoft.com/office/word/2010/wordprocessingShape">
                      <wps:wsp>
                        <wps:cNvSpPr txBox="1"/>
                        <wps:spPr>
                          <a:xfrm>
                            <a:off x="0" y="0"/>
                            <a:ext cx="5086350" cy="2445385"/>
                          </a:xfrm>
                          <a:prstGeom prst="rect">
                            <a:avLst/>
                          </a:prstGeom>
                        </wps:spPr>
                        <wps:txbx>
                          <w:txbxContent>
                            <w:p w:rsidR="00C66CF8" w:rsidRDefault="00C66CF8" w:rsidP="00C66CF8">
                              <w:pPr>
                                <w:pStyle w:val="Tabla"/>
                              </w:pPr>
                              <w:bookmarkStart w:id="8542" w:name="_Toc469936858"/>
                              <w:r>
                                <w:rPr>
                                  <w:lang w:val="es-CL" w:eastAsia="es-CL"/>
                                </w:rPr>
                                <w:drawing>
                                  <wp:inline distT="0" distB="0" distL="0" distR="0" wp14:anchorId="2BEC6C11" wp14:editId="27FA8984">
                                    <wp:extent cx="5022409" cy="2229273"/>
                                    <wp:effectExtent l="0" t="0" r="6985" b="6350"/>
                                    <wp:docPr id="23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pic:cNvPicPr>
                                              <a:picLocks noChangeAspect="1" noChangeArrowheads="1"/>
                                            </pic:cNvPicPr>
                                          </pic:nvPicPr>
                                          <pic:blipFill>
                                            <a:blip r:embed="rId43"/>
                                            <a:stretch>
                                              <a:fillRect/>
                                            </a:stretch>
                                          </pic:blipFill>
                                          <pic:spPr bwMode="auto">
                                            <a:xfrm>
                                              <a:off x="0" y="0"/>
                                              <a:ext cx="5061451" cy="2246602"/>
                                            </a:xfrm>
                                            <a:prstGeom prst="rect">
                                              <a:avLst/>
                                            </a:prstGeom>
                                          </pic:spPr>
                                        </pic:pic>
                                      </a:graphicData>
                                    </a:graphic>
                                  </wp:inline>
                                </w:drawing>
                              </w:r>
                              <w:bookmarkEnd w:id="8542"/>
                            </w:p>
                            <w:p w:rsidR="00C66CF8" w:rsidRDefault="00C66CF8" w:rsidP="00C66CF8">
                              <w:pPr>
                                <w:pStyle w:val="Epgrafe"/>
                              </w:pPr>
                              <w:bookmarkStart w:id="8543" w:name="_Toc469937831"/>
                              <w:bookmarkStart w:id="8544" w:name="_Toc470016044"/>
                              <w:r>
                                <w:t xml:space="preserve">Tabla </w:t>
                              </w:r>
                              <w:r>
                                <w:fldChar w:fldCharType="begin"/>
                              </w:r>
                              <w:r>
                                <w:instrText xml:space="preserve"> SEQ Tabla \* ARABIC </w:instrText>
                              </w:r>
                              <w:r>
                                <w:fldChar w:fldCharType="separate"/>
                              </w:r>
                              <w:r>
                                <w:rPr>
                                  <w:noProof/>
                                </w:rPr>
                                <w:t>1</w:t>
                              </w:r>
                              <w:r>
                                <w:rPr>
                                  <w:noProof/>
                                </w:rPr>
                                <w:fldChar w:fldCharType="end"/>
                              </w:r>
                              <w:r>
                                <w:t xml:space="preserve">:  </w:t>
                              </w:r>
                              <w:r w:rsidRPr="009014D6">
                                <w:t>PIB Nacional y PIB Silvoagropecuario 2014 y 2015</w:t>
                              </w:r>
                              <w:bookmarkEnd w:id="8543"/>
                              <w:bookmarkEnd w:id="8544"/>
                            </w:p>
                            <w:p w:rsidR="00C66CF8" w:rsidRDefault="00C66CF8" w:rsidP="00C66CF8">
                              <w:pPr>
                                <w:pStyle w:val="Tabla"/>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31" o:spid="_x0000_s1027" type="#_x0000_t202" style="position:absolute;left:0;text-align:left;margin-left:.3pt;margin-top:12.8pt;width:400.5pt;height:192.55pt;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XpKMoQEAAC4DAAAOAAAAZHJzL2Uyb0RvYy54bWysUsFu2zAMvQ/YPwi6L3aSuguMOMWGYsOA bivQ7gMUWYoFWKJGKbHz96PkOB3a27CLTJPU03uP3N6NtmcnhcGAa/hyUXKmnITWuEPDfz1/+bDh LEThWtGDUw0/q8Dvdu/fbQdfqxV00LcKGYG4UA++4V2Mvi6KIDtlRViAV46KGtCKSL94KFoUA6Hb vliV5W0xALYeQaoQKHs/Ffku42utZPypdVCR9Q0nbjGfmM99OovdVtQHFL4z8kJD/AMLK4yjR69Q 9yIKdkTzBsoaiRBAx4UEW4DWRqqsgdQsy1dqnjrhVdZC5gR/tSn8P1j54/SIzLQNX32sOHPC0pC+ C5SwXiZzBh9q6nny1BXHzzDSkOd8oGTSPGq06UtqGNXJ5vPVWjVGJilZlZvbdUUlSbXVzU213lQJ p3i57jHErwosS0HDkWaXLRWnhxCn1rmF7iViE4EUxXE/ZhVXcntoz8R5oNE2PPw+ClSc9d8ceZf2 YA5wDvZzIJzsgDZketzBp2MEbTKB9NKEeyFAQ8kSLguUpv73f+56WfPdHwAAAP//AwBQSwMEFAAG AAgAAAAhAJlJc4fYAAAABAEAAA8AAABkcnMvZG93bnJldi54bWxMjs1OwzAQhO+V+g7W3qmdqoQS ZVOhCk5IiDQcODqxm1iN1yF2f3h7lhOcZkczmv3K3c2P4mLn6AIhZCsFwlIXjKMe4aN5uduCiEmT 0WMgi/BtI+yq5aLUhQlXqu3lkHrBIxQLjTCkNBVSxm6wXsdVmCxxdgyz14nt3Esz6yuP+1Gulcql 1474w6Anux9sdzqcPcLTJ9XP7uutfa+PtWuaR0Wv+QlxuQCR7C39NeGXnbmhYqA2nMlEMSLk3ENY 37NyulUZHy3CJlMPIKtS/oevfgAAAP//AwBQSwECLQAUAAYACAAAACEAtoM4kv4AAADhAQAAEwAA AAAAAAAAAAAAAAAAAAAAW0NvbnRlbnRfVHlwZXNdLnhtbFBLAQItABQABgAIAAAAIQA4/SH/1gAA AJQBAAALAAAAAAAAAAAAAAAAAC8BAABfcmVscy8ucmVsc1BLAQItABQABgAIAAAAIQAoXpKMoQEA AC4DAAAOAAAAAAAAAAAAAAAAAC4CAABkcnMvZTJvRG9jLnhtbFBLAQItABQABgAIAAAAIQCZSXOH 2AAAAAQBAAAPAAAAAAAAAAAAAAAAAPsDAABkcnMvZG93bnJldi54bWxQSwUGAAAAAAQABADzAAAA AAUAAAAA " filled="f" stroked="f">
                  <v:textbox inset="0,0,0,0">
                    <w:txbxContent>
                      <w:p w:rsidR="00C66CF8" w:rsidRDefault="00C66CF8" w:rsidP="00C66CF8">
                        <w:pPr>
                          <w:pStyle w:val="Tabla"/>
                        </w:pPr>
                        <w:bookmarkStart w:id="8545" w:name="_Toc469936858"/>
                        <w:r>
                          <w:rPr>
                            <w:lang w:val="es-CL" w:eastAsia="es-CL"/>
                          </w:rPr>
                          <w:drawing>
                            <wp:inline distT="0" distB="0" distL="0" distR="0" wp14:anchorId="2BEC6C11" wp14:editId="27FA8984">
                              <wp:extent cx="5022409" cy="2229273"/>
                              <wp:effectExtent l="0" t="0" r="6985" b="6350"/>
                              <wp:docPr id="23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pic:cNvPicPr>
                                        <a:picLocks noChangeAspect="1" noChangeArrowheads="1"/>
                                      </pic:cNvPicPr>
                                    </pic:nvPicPr>
                                    <pic:blipFill>
                                      <a:blip r:embed="rId43"/>
                                      <a:stretch>
                                        <a:fillRect/>
                                      </a:stretch>
                                    </pic:blipFill>
                                    <pic:spPr bwMode="auto">
                                      <a:xfrm>
                                        <a:off x="0" y="0"/>
                                        <a:ext cx="5061451" cy="2246602"/>
                                      </a:xfrm>
                                      <a:prstGeom prst="rect">
                                        <a:avLst/>
                                      </a:prstGeom>
                                    </pic:spPr>
                                  </pic:pic>
                                </a:graphicData>
                              </a:graphic>
                            </wp:inline>
                          </w:drawing>
                        </w:r>
                        <w:bookmarkEnd w:id="8545"/>
                      </w:p>
                      <w:p w:rsidR="00C66CF8" w:rsidRDefault="00C66CF8" w:rsidP="00C66CF8">
                        <w:pPr>
                          <w:pStyle w:val="Epgrafe"/>
                        </w:pPr>
                        <w:bookmarkStart w:id="8546" w:name="_Toc469937831"/>
                        <w:bookmarkStart w:id="8547" w:name="_Toc470016044"/>
                        <w:r>
                          <w:t xml:space="preserve">Tabla </w:t>
                        </w:r>
                        <w:r>
                          <w:fldChar w:fldCharType="begin"/>
                        </w:r>
                        <w:r>
                          <w:instrText xml:space="preserve"> SEQ Tabla \* ARABIC </w:instrText>
                        </w:r>
                        <w:r>
                          <w:fldChar w:fldCharType="separate"/>
                        </w:r>
                        <w:r>
                          <w:rPr>
                            <w:noProof/>
                          </w:rPr>
                          <w:t>1</w:t>
                        </w:r>
                        <w:r>
                          <w:rPr>
                            <w:noProof/>
                          </w:rPr>
                          <w:fldChar w:fldCharType="end"/>
                        </w:r>
                        <w:r>
                          <w:t xml:space="preserve">:  </w:t>
                        </w:r>
                        <w:r w:rsidRPr="009014D6">
                          <w:t>PIB Nacional y PIB Silvoagropecuario 2014 y 2015</w:t>
                        </w:r>
                        <w:bookmarkEnd w:id="8546"/>
                        <w:bookmarkEnd w:id="8547"/>
                      </w:p>
                      <w:p w:rsidR="00C66CF8" w:rsidRDefault="00C66CF8" w:rsidP="00C66CF8">
                        <w:pPr>
                          <w:pStyle w:val="Tabla"/>
                        </w:pPr>
                      </w:p>
                    </w:txbxContent>
                  </v:textbox>
                  <w10:wrap type="square" side="largest"/>
                </v:shape>
              </w:pict>
            </mc:Fallback>
          </mc:AlternateContent>
        </w:r>
      </w:ins>
    </w:p>
    <w:p w:rsidR="00C66CF8" w:rsidRPr="00067AA5" w:rsidRDefault="00C66CF8" w:rsidP="00C66CF8">
      <w:pPr>
        <w:rPr>
          <w:ins w:id="8548" w:author="RAFAEL SOTOMAYOR" w:date="2016-12-20T17:07:00Z"/>
          <w:noProof/>
        </w:rPr>
      </w:pPr>
    </w:p>
    <w:p w:rsidR="00C66CF8" w:rsidRPr="00067AA5" w:rsidRDefault="00C66CF8" w:rsidP="00C66CF8">
      <w:pPr>
        <w:rPr>
          <w:ins w:id="8549" w:author="RAFAEL SOTOMAYOR" w:date="2016-12-20T17:07:00Z"/>
          <w:noProof/>
        </w:rPr>
      </w:pPr>
    </w:p>
    <w:p w:rsidR="00C66CF8" w:rsidRPr="00067AA5" w:rsidRDefault="00C66CF8" w:rsidP="00C66CF8">
      <w:pPr>
        <w:rPr>
          <w:ins w:id="8550" w:author="RAFAEL SOTOMAYOR" w:date="2016-12-20T17:07:00Z"/>
          <w:noProof/>
        </w:rPr>
      </w:pPr>
    </w:p>
    <w:p w:rsidR="00C66CF8" w:rsidRPr="00067AA5" w:rsidRDefault="00C66CF8" w:rsidP="00C66CF8">
      <w:pPr>
        <w:rPr>
          <w:ins w:id="8551" w:author="RAFAEL SOTOMAYOR" w:date="2016-12-20T17:07:00Z"/>
          <w:noProof/>
        </w:rPr>
      </w:pPr>
    </w:p>
    <w:p w:rsidR="00C66CF8" w:rsidRPr="00067AA5" w:rsidRDefault="00C66CF8" w:rsidP="00C66CF8">
      <w:pPr>
        <w:rPr>
          <w:ins w:id="8552" w:author="RAFAEL SOTOMAYOR" w:date="2016-12-20T17:07:00Z"/>
          <w:noProof/>
        </w:rPr>
      </w:pPr>
    </w:p>
    <w:p w:rsidR="00C66CF8" w:rsidRPr="00067AA5" w:rsidRDefault="00C66CF8" w:rsidP="00C66CF8">
      <w:pPr>
        <w:rPr>
          <w:ins w:id="8553" w:author="RAFAEL SOTOMAYOR" w:date="2016-12-20T17:07:00Z"/>
          <w:noProof/>
        </w:rPr>
      </w:pPr>
    </w:p>
    <w:p w:rsidR="00C66CF8" w:rsidRPr="00067AA5" w:rsidRDefault="00C66CF8" w:rsidP="00C66CF8">
      <w:pPr>
        <w:rPr>
          <w:ins w:id="8554" w:author="RAFAEL SOTOMAYOR" w:date="2016-12-20T17:07:00Z"/>
          <w:noProof/>
        </w:rPr>
      </w:pPr>
    </w:p>
    <w:p w:rsidR="00C66CF8" w:rsidRPr="00067AA5" w:rsidRDefault="00C66CF8" w:rsidP="00C66CF8">
      <w:pPr>
        <w:rPr>
          <w:ins w:id="8555" w:author="RAFAEL SOTOMAYOR" w:date="2016-12-20T17:07:00Z"/>
          <w:noProof/>
        </w:rPr>
      </w:pPr>
    </w:p>
    <w:p w:rsidR="00C66CF8" w:rsidRPr="00067AA5" w:rsidRDefault="00C66CF8" w:rsidP="00C66CF8">
      <w:pPr>
        <w:rPr>
          <w:ins w:id="8556" w:author="RAFAEL SOTOMAYOR" w:date="2016-12-20T17:07:00Z"/>
          <w:noProof/>
        </w:rPr>
      </w:pPr>
    </w:p>
    <w:p w:rsidR="00C66CF8" w:rsidRPr="00067AA5" w:rsidRDefault="00C66CF8" w:rsidP="00C66CF8">
      <w:pPr>
        <w:rPr>
          <w:ins w:id="8557" w:author="RAFAEL SOTOMAYOR" w:date="2016-12-20T17:07:00Z"/>
          <w:noProof/>
        </w:rPr>
      </w:pPr>
    </w:p>
    <w:p w:rsidR="00C66CF8" w:rsidRPr="00067AA5" w:rsidRDefault="00C66CF8" w:rsidP="00C66CF8">
      <w:pPr>
        <w:rPr>
          <w:ins w:id="8558" w:author="RAFAEL SOTOMAYOR" w:date="2016-12-20T17:07:00Z"/>
          <w:noProof/>
        </w:rPr>
      </w:pPr>
    </w:p>
    <w:p w:rsidR="00C66CF8" w:rsidRPr="00067AA5" w:rsidRDefault="00C66CF8" w:rsidP="00C66CF8">
      <w:pPr>
        <w:rPr>
          <w:ins w:id="8559" w:author="RAFAEL SOTOMAYOR" w:date="2016-12-20T17:07:00Z"/>
          <w:noProof/>
        </w:rPr>
      </w:pPr>
    </w:p>
    <w:p w:rsidR="00C66CF8" w:rsidRPr="00067AA5" w:rsidRDefault="00C66CF8" w:rsidP="00C66CF8">
      <w:pPr>
        <w:rPr>
          <w:ins w:id="8560" w:author="RAFAEL SOTOMAYOR" w:date="2016-12-20T17:07:00Z"/>
          <w:noProof/>
        </w:rPr>
      </w:pPr>
    </w:p>
    <w:p w:rsidR="00C66CF8" w:rsidRPr="00067AA5" w:rsidRDefault="00C66CF8" w:rsidP="00C66CF8">
      <w:pPr>
        <w:rPr>
          <w:ins w:id="8561" w:author="RAFAEL SOTOMAYOR" w:date="2016-12-20T17:07:00Z"/>
          <w:noProof/>
        </w:rPr>
      </w:pPr>
    </w:p>
    <w:p w:rsidR="00C66CF8" w:rsidRDefault="00C66CF8" w:rsidP="00C66CF8">
      <w:pPr>
        <w:rPr>
          <w:ins w:id="8562" w:author="RAFAEL SOTOMAYOR" w:date="2016-12-20T17:07:00Z"/>
          <w:noProof/>
        </w:rPr>
      </w:pPr>
    </w:p>
    <w:p w:rsidR="00C66CF8" w:rsidRDefault="00C66CF8" w:rsidP="00C66CF8">
      <w:pPr>
        <w:rPr>
          <w:ins w:id="8563" w:author="RAFAEL SOTOMAYOR" w:date="2016-12-20T17:07:00Z"/>
          <w:noProof/>
        </w:rPr>
      </w:pPr>
    </w:p>
    <w:p w:rsidR="00C66CF8" w:rsidRDefault="00C66CF8" w:rsidP="00C66CF8">
      <w:pPr>
        <w:rPr>
          <w:ins w:id="8564" w:author="RAFAEL SOTOMAYOR" w:date="2016-12-20T17:07:00Z"/>
          <w:rFonts w:eastAsia="Times New Roman"/>
          <w:noProof/>
          <w:color w:val="0000FF"/>
        </w:rPr>
      </w:pPr>
      <w:ins w:id="8565" w:author="RAFAEL SOTOMAYOR" w:date="2016-12-20T17:07:00Z">
        <w:r>
          <w:rPr>
            <w:noProof/>
          </w:rPr>
          <w:t>Para el a</w:t>
        </w:r>
        <w:r w:rsidRPr="00067AA5">
          <w:rPr>
            <w:noProof/>
          </w:rPr>
          <w:t xml:space="preserve">ño 2016, como se muestra en la </w:t>
        </w:r>
        <w:r>
          <w:rPr>
            <w:noProof/>
          </w:rPr>
          <w:t>Ilustraci</w:t>
        </w:r>
        <w:r w:rsidRPr="00067AA5">
          <w:rPr>
            <w:noProof/>
          </w:rPr>
          <w:t>ón 2, se proyecta un PIB silvoagropecuario de 5,7% siendo la el PIB de rubro de la Fruta el que tiene si</w:t>
        </w:r>
        <w:r>
          <w:rPr>
            <w:noProof/>
          </w:rPr>
          <w:t>gnificativamente mayor proyecci</w:t>
        </w:r>
        <w:r w:rsidRPr="00067AA5">
          <w:rPr>
            <w:noProof/>
          </w:rPr>
          <w:t>ón de crecimiento del PIB de 12,1</w:t>
        </w:r>
        <w:r w:rsidRPr="00B81120">
          <w:rPr>
            <w:noProof/>
            <w:color w:val="244061" w:themeColor="accent1" w:themeShade="80"/>
          </w:rPr>
          <w:t xml:space="preserve">%.  </w:t>
        </w:r>
        <w:r w:rsidRPr="00B81120">
          <w:rPr>
            <w:noProof/>
            <w:color w:val="244061" w:themeColor="accent1" w:themeShade="80"/>
          </w:rPr>
          <w:fldChar w:fldCharType="begin"/>
        </w:r>
        <w:r w:rsidRPr="00B81120">
          <w:rPr>
            <w:noProof/>
            <w:color w:val="244061" w:themeColor="accent1" w:themeShade="80"/>
          </w:rPr>
          <w:instrText xml:space="preserve"> REF _Ref469957662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15</w:t>
        </w:r>
        <w:r w:rsidRPr="00B81120">
          <w:rPr>
            <w:noProof/>
            <w:color w:val="244061" w:themeColor="accent1" w:themeShade="80"/>
          </w:rPr>
          <w:fldChar w:fldCharType="end"/>
        </w:r>
        <w:r w:rsidRPr="00B81120">
          <w:rPr>
            <w:rFonts w:eastAsia="Times New Roman"/>
            <w:noProof/>
            <w:color w:val="244061" w:themeColor="accent1" w:themeShade="80"/>
          </w:rPr>
          <w:t>[R15]</w:t>
        </w:r>
      </w:ins>
    </w:p>
    <w:p w:rsidR="00C66CF8" w:rsidRPr="00067AA5" w:rsidRDefault="00C66CF8" w:rsidP="00C66CF8">
      <w:pPr>
        <w:rPr>
          <w:ins w:id="8566" w:author="RAFAEL SOTOMAYOR" w:date="2016-12-20T17:07:00Z"/>
          <w:noProof/>
        </w:rPr>
      </w:pPr>
      <w:ins w:id="8567" w:author="RAFAEL SOTOMAYOR" w:date="2016-12-20T17:07:00Z">
        <w:r w:rsidRPr="00067AA5">
          <w:rPr>
            <w:noProof/>
          </w:rPr>
          <mc:AlternateContent>
            <mc:Choice Requires="wps">
              <w:drawing>
                <wp:inline distT="0" distB="0" distL="0" distR="0" wp14:anchorId="52837D4A" wp14:editId="196A5800">
                  <wp:extent cx="4136299" cy="3206478"/>
                  <wp:effectExtent l="0" t="0" r="0" b="0"/>
                  <wp:docPr id="276" name="Marco32"/>
                  <wp:cNvGraphicFramePr/>
                  <a:graphic xmlns:a="http://schemas.openxmlformats.org/drawingml/2006/main">
                    <a:graphicData uri="http://schemas.microsoft.com/office/word/2010/wordprocessingShape">
                      <wps:wsp>
                        <wps:cNvSpPr txBox="1"/>
                        <wps:spPr>
                          <a:xfrm>
                            <a:off x="0" y="0"/>
                            <a:ext cx="4136299" cy="3206478"/>
                          </a:xfrm>
                          <a:prstGeom prst="rect">
                            <a:avLst/>
                          </a:prstGeom>
                        </wps:spPr>
                        <wps:txbx>
                          <w:txbxContent>
                            <w:p w:rsidR="00C66CF8" w:rsidRDefault="00C66CF8" w:rsidP="00C66CF8">
                              <w:pPr>
                                <w:pStyle w:val="Figura"/>
                              </w:pPr>
                              <w:r>
                                <w:rPr>
                                  <w:noProof/>
                                  <w:lang w:val="es-CL" w:eastAsia="es-CL" w:bidi="ar-SA"/>
                                </w:rPr>
                                <w:drawing>
                                  <wp:inline distT="0" distB="0" distL="0" distR="0" wp14:anchorId="5B82A821" wp14:editId="3E78D1E1">
                                    <wp:extent cx="3797754" cy="2685976"/>
                                    <wp:effectExtent l="0" t="0" r="0" b="6985"/>
                                    <wp:docPr id="231" name="image44.png" descr="Captura de pantalla 2016-12-17 a las 15.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png" descr="Captura de pantalla 2016-12-17 a las 15.32.05.png"/>
                                            <pic:cNvPicPr>
                                              <a:picLocks noChangeAspect="1" noChangeArrowheads="1"/>
                                            </pic:cNvPicPr>
                                          </pic:nvPicPr>
                                          <pic:blipFill>
                                            <a:blip r:embed="rId44"/>
                                            <a:stretch>
                                              <a:fillRect/>
                                            </a:stretch>
                                          </pic:blipFill>
                                          <pic:spPr bwMode="auto">
                                            <a:xfrm>
                                              <a:off x="0" y="0"/>
                                              <a:ext cx="3837673" cy="2714209"/>
                                            </a:xfrm>
                                            <a:prstGeom prst="rect">
                                              <a:avLst/>
                                            </a:prstGeom>
                                          </pic:spPr>
                                        </pic:pic>
                                      </a:graphicData>
                                    </a:graphic>
                                  </wp:inline>
                                </w:drawing>
                              </w:r>
                            </w:p>
                            <w:p w:rsidR="00C66CF8" w:rsidRDefault="00C66CF8" w:rsidP="00C66CF8">
                              <w:pPr>
                                <w:pStyle w:val="Epgrafe"/>
                                <w:jc w:val="center"/>
                              </w:pPr>
                              <w:bookmarkStart w:id="8568" w:name="_Toc470015998"/>
                              <w:r>
                                <w:t xml:space="preserve">Ilustración </w:t>
                              </w:r>
                              <w:r>
                                <w:fldChar w:fldCharType="begin"/>
                              </w:r>
                              <w:r>
                                <w:instrText xml:space="preserve"> SEQ Ilustración \* ARABIC </w:instrText>
                              </w:r>
                              <w:r>
                                <w:fldChar w:fldCharType="separate"/>
                              </w:r>
                              <w:r>
                                <w:rPr>
                                  <w:noProof/>
                                </w:rPr>
                                <w:t>2</w:t>
                              </w:r>
                              <w:r>
                                <w:rPr>
                                  <w:noProof/>
                                </w:rPr>
                                <w:fldChar w:fldCharType="end"/>
                              </w:r>
                              <w:r>
                                <w:rPr>
                                  <w:noProof/>
                                </w:rPr>
                                <w:t>:</w:t>
                              </w:r>
                              <w:r>
                                <w:t xml:space="preserve"> Proyección </w:t>
                              </w:r>
                              <w:r w:rsidRPr="00BE4158">
                                <w:t>del PIB Nacional y Subsectores Agroindustria, 2016</w:t>
                              </w:r>
                              <w:bookmarkEnd w:id="8568"/>
                            </w:p>
                            <w:p w:rsidR="00C66CF8" w:rsidRDefault="00C66CF8" w:rsidP="00C66CF8">
                              <w:pPr>
                                <w:pStyle w:val="Epgrafe"/>
                                <w:jc w:val="center"/>
                              </w:pPr>
                              <w:r>
                                <w:t xml:space="preserve">              Fuente: E. Budinich, Departamento de Estudios SNA, 2016 </w:t>
                              </w:r>
                            </w:p>
                            <w:p w:rsidR="00C66CF8" w:rsidRDefault="00C66CF8" w:rsidP="00C66CF8">
                              <w:pPr>
                                <w:pStyle w:val="Epgrafe"/>
                                <w:jc w:val="center"/>
                              </w:pPr>
                            </w:p>
                            <w:p w:rsidR="00C66CF8" w:rsidRDefault="00C66CF8" w:rsidP="00C66CF8">
                              <w:pPr>
                                <w:pStyle w:val="Figura"/>
                              </w:pPr>
                            </w:p>
                          </w:txbxContent>
                        </wps:txbx>
                        <wps:bodyPr lIns="0" tIns="0" rIns="0" bIns="0" anchor="t">
                          <a:noAutofit/>
                        </wps:bodyPr>
                      </wps:wsp>
                    </a:graphicData>
                  </a:graphic>
                </wp:inline>
              </w:drawing>
            </mc:Choice>
            <mc:Fallback>
              <w:pict>
                <v:shape id="Marco32" o:spid="_x0000_s1028" type="#_x0000_t202" style="width:325.7pt;height: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IYBT4mAEAACADAAAOAAAAZHJzL2Uyb0RvYy54bWysUttu2zAMfS+wfxD0vthxirQ14hQbihUF 1gvQ7QMUWYoFWKJAqbHz96XkOB3Wt2EvMk1Sh+ccanM72p4dFAYDruHLRcmZchJa4/YN//3rx9dr zkIUrhU9ONXwowr8dvvlYjP4WlXQQd8qZATiQj34hncx+rooguyUFWEBXjkqakArIv3ivmhRDIRu +6Iqy3UxALYeQaoQKHs3Ffk242utZHzWOqjI+oYTt5hPzOcuncV2I+o9Ct8ZeaIh/oGFFcbR0DPU nYiCvaH5BGWNRAig40KCLUBrI1XWQGqW5V9qXjvhVdZC5gR/tin8P1j5dHhBZtqGV1drzpywtKRH gRJWVTJn8KGmnldPXXH8DiMtec4HSibNo0abvqSGUZ1sPp6tVWNkkpKXy9W6urnhTFJtVZXry6vr hFN8XPcY4r0Cy1LQcKTdZUvF4WeIU+vcQvcSsYlAiuK4GycVM7kdtEfi3D84cittfg5wDnZzIJzs gN7ENM7Bt7cI2uSRCXtCOo2kNWTSpyeT9vznf+76eNjbdwAAAP//AwBQSwMEFAAGAAgAAAAhAN94 i/3XAAAAAgEAAA8AAABkcnMvZG93bnJldi54bWxMj81OwzAQhO+V+g7W3qndikQQxakqBCckRBoO PW7ibWI1XofY/eHtMVzgstJoRjPfltubG8WF5mA9a1ivFAjizhvLvYaP5uXuAUSIyAZHz6ThiwJs q+WixML4K9d02cdepBIOBWoYYpwKKUM3kMOw8hNx8o5+dhiTnHtpZrymcjfKjVK5dGg5LQw40dNA 3Wl/dhp2B66f7edb+14fa9s0j4pf85PWywWISLf4l4Qf9sQNVQJq/ZlNEKOG9EX8vcnLs/U9iFZD pjIFsirlf/TqGwAA//8DAFBLAQItABQABgAIAAAAIQC2gziS/gAAAOEBAAATAAAAAAAAAAAAAAAA AAAAAABbQ29udGVudF9UeXBlc10ueG1sUEsBAi0AFAAGAAgAAAAhADj9If/WAAAAlAEAAAsAAAAA AAAAAAAAAAAALwEAAF9yZWxzLy5yZWxzUEsBAi0AFAAGAAgAAAAhAIhgFPiYAQAAIAMAAA4AAAAA AAAAAAAAAAAALgIAAGRycy9lMm9Eb2MueG1sUEsBAi0AFAAGAAgAAAAhAN94i/3XAAAAAgEAAA8A AAAAAAAAAAAAAAAA8gMAAGRycy9kb3ducmV2LnhtbFBLBQYAAAAABAAEAPMAAAD2BAAAAAA= " filled="f" stroked="f">
                  <v:textbox inset="0,0,0,0">
                    <w:txbxContent>
                      <w:p w:rsidR="00C66CF8" w:rsidRDefault="00C66CF8" w:rsidP="00C66CF8">
                        <w:pPr>
                          <w:pStyle w:val="Figura"/>
                        </w:pPr>
                        <w:r>
                          <w:rPr>
                            <w:noProof/>
                            <w:lang w:val="es-CL" w:eastAsia="es-CL" w:bidi="ar-SA"/>
                          </w:rPr>
                          <w:drawing>
                            <wp:inline distT="0" distB="0" distL="0" distR="0" wp14:anchorId="5B82A821" wp14:editId="3E78D1E1">
                              <wp:extent cx="3797754" cy="2685976"/>
                              <wp:effectExtent l="0" t="0" r="0" b="6985"/>
                              <wp:docPr id="231" name="image44.png" descr="Captura de pantalla 2016-12-17 a las 15.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png" descr="Captura de pantalla 2016-12-17 a las 15.32.05.png"/>
                                      <pic:cNvPicPr>
                                        <a:picLocks noChangeAspect="1" noChangeArrowheads="1"/>
                                      </pic:cNvPicPr>
                                    </pic:nvPicPr>
                                    <pic:blipFill>
                                      <a:blip r:embed="rId44"/>
                                      <a:stretch>
                                        <a:fillRect/>
                                      </a:stretch>
                                    </pic:blipFill>
                                    <pic:spPr bwMode="auto">
                                      <a:xfrm>
                                        <a:off x="0" y="0"/>
                                        <a:ext cx="3837673" cy="2714209"/>
                                      </a:xfrm>
                                      <a:prstGeom prst="rect">
                                        <a:avLst/>
                                      </a:prstGeom>
                                    </pic:spPr>
                                  </pic:pic>
                                </a:graphicData>
                              </a:graphic>
                            </wp:inline>
                          </w:drawing>
                        </w:r>
                      </w:p>
                      <w:p w:rsidR="00C66CF8" w:rsidRDefault="00C66CF8" w:rsidP="00C66CF8">
                        <w:pPr>
                          <w:pStyle w:val="Epgrafe"/>
                          <w:jc w:val="center"/>
                        </w:pPr>
                        <w:bookmarkStart w:id="8569" w:name="_Toc470015998"/>
                        <w:r>
                          <w:t xml:space="preserve">Ilustración </w:t>
                        </w:r>
                        <w:r>
                          <w:fldChar w:fldCharType="begin"/>
                        </w:r>
                        <w:r>
                          <w:instrText xml:space="preserve"> SEQ Ilustración \* ARABIC </w:instrText>
                        </w:r>
                        <w:r>
                          <w:fldChar w:fldCharType="separate"/>
                        </w:r>
                        <w:r>
                          <w:rPr>
                            <w:noProof/>
                          </w:rPr>
                          <w:t>2</w:t>
                        </w:r>
                        <w:r>
                          <w:rPr>
                            <w:noProof/>
                          </w:rPr>
                          <w:fldChar w:fldCharType="end"/>
                        </w:r>
                        <w:r>
                          <w:rPr>
                            <w:noProof/>
                          </w:rPr>
                          <w:t>:</w:t>
                        </w:r>
                        <w:r>
                          <w:t xml:space="preserve"> Proyección </w:t>
                        </w:r>
                        <w:r w:rsidRPr="00BE4158">
                          <w:t>del PIB Nacional y Subsectores Agroindustria, 2016</w:t>
                        </w:r>
                        <w:bookmarkEnd w:id="8569"/>
                      </w:p>
                      <w:p w:rsidR="00C66CF8" w:rsidRDefault="00C66CF8" w:rsidP="00C66CF8">
                        <w:pPr>
                          <w:pStyle w:val="Epgrafe"/>
                          <w:jc w:val="center"/>
                        </w:pPr>
                        <w:r>
                          <w:t xml:space="preserve">              Fuente: E. Budinich, Departamento de Estudios SNA, 2016 </w:t>
                        </w:r>
                      </w:p>
                      <w:p w:rsidR="00C66CF8" w:rsidRDefault="00C66CF8" w:rsidP="00C66CF8">
                        <w:pPr>
                          <w:pStyle w:val="Epgrafe"/>
                          <w:jc w:val="center"/>
                        </w:pPr>
                      </w:p>
                      <w:p w:rsidR="00C66CF8" w:rsidRDefault="00C66CF8" w:rsidP="00C66CF8">
                        <w:pPr>
                          <w:pStyle w:val="Figura"/>
                        </w:pPr>
                      </w:p>
                    </w:txbxContent>
                  </v:textbox>
                  <w10:anchorlock/>
                </v:shape>
              </w:pict>
            </mc:Fallback>
          </mc:AlternateContent>
        </w:r>
        <w:r w:rsidRPr="00067AA5">
          <w:rPr>
            <w:noProof/>
          </w:rPr>
          <w:tab/>
        </w:r>
        <w:r w:rsidRPr="00067AA5">
          <w:rPr>
            <w:noProof/>
          </w:rPr>
          <w:tab/>
        </w:r>
        <w:r w:rsidRPr="00067AA5">
          <w:rPr>
            <w:noProof/>
          </w:rPr>
          <w:tab/>
        </w:r>
      </w:ins>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8570" w:author="RAFAEL SOTOMAYOR" w:date="2016-12-20T17:07:00Z"/>
          <w:noProof/>
        </w:rPr>
        <w:pPrChange w:id="8571"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8572" w:name="_Toc470016859"/>
      <w:ins w:id="8573" w:author="RAFAEL SOTOMAYOR" w:date="2016-12-20T17:07:00Z">
        <w:r w:rsidRPr="00067AA5">
          <w:rPr>
            <w:noProof/>
          </w:rPr>
          <w:lastRenderedPageBreak/>
          <w:t>Composición del Mercado</w:t>
        </w:r>
        <w:bookmarkEnd w:id="8572"/>
        <w:r w:rsidRPr="00067AA5">
          <w:rPr>
            <w:noProof/>
          </w:rPr>
          <w:t xml:space="preserve"> </w:t>
        </w:r>
      </w:ins>
    </w:p>
    <w:p w:rsidR="00C66CF8" w:rsidRPr="00067AA5" w:rsidRDefault="00C66CF8" w:rsidP="00C66CF8">
      <w:pPr>
        <w:rPr>
          <w:ins w:id="8574" w:author="RAFAEL SOTOMAYOR" w:date="2016-12-20T17:07:00Z"/>
          <w:noProof/>
        </w:rPr>
      </w:pPr>
      <w:bookmarkStart w:id="8575" w:name="_nmf14n"/>
      <w:bookmarkEnd w:id="8575"/>
    </w:p>
    <w:p w:rsidR="00C66CF8" w:rsidRPr="00067AA5" w:rsidRDefault="00C66CF8" w:rsidP="00C66CF8">
      <w:pPr>
        <w:pStyle w:val="LO-normal"/>
        <w:jc w:val="both"/>
        <w:rPr>
          <w:ins w:id="8576" w:author="RAFAEL SOTOMAYOR" w:date="2016-12-20T17:07:00Z"/>
          <w:b/>
          <w:bCs/>
          <w:noProof/>
          <w:lang w:val="es-ES"/>
        </w:rPr>
      </w:pPr>
      <w:ins w:id="8577" w:author="RAFAEL SOTOMAYOR" w:date="2016-12-20T17:07:00Z">
        <w:r w:rsidRPr="00067AA5">
          <w:rPr>
            <w:b/>
            <w:bCs/>
            <w:noProof/>
            <w:lang w:val="es-ES"/>
          </w:rPr>
          <w:t>a. Mercado Interno</w:t>
        </w:r>
      </w:ins>
    </w:p>
    <w:p w:rsidR="00C66CF8" w:rsidRPr="00067AA5" w:rsidRDefault="00C66CF8" w:rsidP="00C66CF8">
      <w:pPr>
        <w:rPr>
          <w:ins w:id="8578" w:author="RAFAEL SOTOMAYOR" w:date="2016-12-20T17:07:00Z"/>
          <w:noProof/>
        </w:rPr>
      </w:pPr>
      <w:bookmarkStart w:id="8579" w:name="__RefHeading___Toc40393_88493464"/>
      <w:bookmarkStart w:id="8580" w:name="_1mrcu09"/>
      <w:bookmarkEnd w:id="8579"/>
      <w:bookmarkEnd w:id="8580"/>
      <w:ins w:id="8581" w:author="RAFAEL SOTOMAYOR" w:date="2016-12-20T17:07:00Z">
        <w:r w:rsidRPr="00067AA5">
          <w:rPr>
            <w:noProof/>
          </w:rPr>
          <w:tab/>
        </w:r>
        <w:r w:rsidRPr="00067AA5">
          <w:rPr>
            <w:noProof/>
          </w:rPr>
          <w:tab/>
        </w:r>
        <w:r w:rsidRPr="00067AA5">
          <w:rPr>
            <w:noProof/>
          </w:rPr>
          <w:tab/>
          <w:t xml:space="preserve"> </w:t>
        </w:r>
        <w:r w:rsidRPr="00067AA5">
          <w:rPr>
            <w:noProof/>
          </w:rPr>
          <w:tab/>
          <w:t xml:space="preserve"> </w:t>
        </w:r>
        <w:r w:rsidRPr="00067AA5">
          <w:rPr>
            <w:noProof/>
          </w:rPr>
          <w:tab/>
          <w:t xml:space="preserve"> </w:t>
        </w:r>
        <w:r w:rsidRPr="00067AA5">
          <w:rPr>
            <w:noProof/>
          </w:rPr>
          <w:tab/>
        </w:r>
        <w:r w:rsidRPr="00067AA5">
          <w:rPr>
            <w:noProof/>
          </w:rPr>
          <w:tab/>
        </w:r>
      </w:ins>
    </w:p>
    <w:p w:rsidR="00C66CF8" w:rsidRPr="00B81120" w:rsidRDefault="00C66CF8" w:rsidP="00C66CF8">
      <w:pPr>
        <w:pStyle w:val="NormalWeb"/>
        <w:spacing w:before="0" w:beforeAutospacing="0" w:after="0" w:afterAutospacing="0"/>
        <w:rPr>
          <w:ins w:id="8582" w:author="RAFAEL SOTOMAYOR" w:date="2016-12-20T17:07:00Z"/>
          <w:noProof/>
          <w:color w:val="244061" w:themeColor="accent1" w:themeShade="80"/>
        </w:rPr>
      </w:pPr>
      <w:ins w:id="8583" w:author="RAFAEL SOTOMAYOR" w:date="2016-12-20T17:07:00Z">
        <w:r w:rsidRPr="00067AA5">
          <w:rPr>
            <w:noProof/>
          </w:rPr>
          <w:t>La tasa anual promed</w:t>
        </w:r>
        <w:r>
          <w:rPr>
            <w:noProof/>
          </w:rPr>
          <w:t>io de crecimiento del PBI en el</w:t>
        </w:r>
        <w:r w:rsidRPr="00067AA5">
          <w:rPr>
            <w:noProof/>
          </w:rPr>
          <w:t xml:space="preserve"> último decenio ha sido de 4,7%, lo que ha provocado un aumento en el ingreso per cápita del país, induciendo un cambio en el consumo de alimentos con propiedades alimenticias de mejor calidad. Sube el consumo de todos los tipos de carne y de lácteos. Sin embargo,</w:t>
        </w:r>
        <w:r>
          <w:rPr>
            <w:noProof/>
          </w:rPr>
          <w:t xml:space="preserve"> en los últimos años se ha obse</w:t>
        </w:r>
        <w:r w:rsidRPr="00067AA5">
          <w:rPr>
            <w:noProof/>
          </w:rPr>
          <w:t xml:space="preserve">rvado una vuelta atrás hacia un mayor consumo de leguminosas (lentejas, garbanzos, porotos). También, sube el consumo de productos comparativamente caros, como el aceite de oliva y las </w:t>
        </w:r>
        <w:r w:rsidRPr="00B81120">
          <w:rPr>
            <w:noProof/>
            <w:color w:val="244061" w:themeColor="accent1" w:themeShade="80"/>
          </w:rPr>
          <w:t xml:space="preserve">paltas. </w:t>
        </w:r>
        <w:r w:rsidRPr="00B81120">
          <w:rPr>
            <w:noProof/>
            <w:color w:val="244061" w:themeColor="accent1" w:themeShade="80"/>
          </w:rPr>
          <w:fldChar w:fldCharType="begin"/>
        </w:r>
        <w:r w:rsidRPr="00B81120">
          <w:rPr>
            <w:noProof/>
            <w:color w:val="244061" w:themeColor="accent1" w:themeShade="80"/>
          </w:rPr>
          <w:instrText xml:space="preserve"> REF _Ref469957719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3</w:t>
        </w:r>
        <w:r w:rsidRPr="00B81120">
          <w:rPr>
            <w:noProof/>
            <w:color w:val="244061" w:themeColor="accent1" w:themeShade="80"/>
          </w:rPr>
          <w:fldChar w:fldCharType="end"/>
        </w:r>
        <w:r w:rsidRPr="00B81120">
          <w:rPr>
            <w:noProof/>
            <w:color w:val="244061" w:themeColor="accent1" w:themeShade="80"/>
          </w:rPr>
          <w:t>[R3]</w:t>
        </w:r>
      </w:ins>
    </w:p>
    <w:p w:rsidR="00C66CF8" w:rsidRPr="00067AA5" w:rsidRDefault="00C66CF8" w:rsidP="00C66CF8">
      <w:pPr>
        <w:rPr>
          <w:ins w:id="8584" w:author="RAFAEL SOTOMAYOR" w:date="2016-12-20T17:07:00Z"/>
          <w:noProof/>
        </w:rPr>
      </w:pPr>
    </w:p>
    <w:p w:rsidR="00C66CF8" w:rsidRPr="00067AA5" w:rsidRDefault="00C66CF8" w:rsidP="00C66CF8">
      <w:pPr>
        <w:rPr>
          <w:ins w:id="8585" w:author="RAFAEL SOTOMAYOR" w:date="2016-12-20T17:07:00Z"/>
          <w:noProof/>
        </w:rPr>
      </w:pPr>
      <w:ins w:id="8586" w:author="RAFAEL SOTOMAYOR" w:date="2016-12-20T17:07:00Z">
        <w:r w:rsidRPr="00067AA5">
          <w:rPr>
            <w:noProof/>
          </w:rPr>
          <w:t>El consumo de frutas ha ido en aument</w:t>
        </w:r>
        <w:r>
          <w:rPr>
            <w:noProof/>
          </w:rPr>
          <w:t>o, tanto por una mayor estimaci</w:t>
        </w:r>
        <w:r w:rsidRPr="00067AA5">
          <w:rPr>
            <w:noProof/>
          </w:rPr>
          <w:t>ón de los beneficios que se obtienen de ellas como por el incremento en la oferta interna originado por la creciente producción destinada preferentemente al comercio internacional. Otros productos mantienen consumos per cápita bastante estables: pan, arroz, vino, plátanos.</w:t>
        </w:r>
      </w:ins>
    </w:p>
    <w:p w:rsidR="00C66CF8" w:rsidRPr="00067AA5" w:rsidRDefault="00C66CF8" w:rsidP="00C66CF8">
      <w:pPr>
        <w:rPr>
          <w:ins w:id="8587" w:author="RAFAEL SOTOMAYOR" w:date="2016-12-20T17:07:00Z"/>
          <w:noProof/>
        </w:rPr>
      </w:pPr>
    </w:p>
    <w:p w:rsidR="00C66CF8" w:rsidRPr="00067AA5" w:rsidRDefault="00C66CF8" w:rsidP="00C66CF8">
      <w:pPr>
        <w:rPr>
          <w:ins w:id="8588" w:author="RAFAEL SOTOMAYOR" w:date="2016-12-20T17:07:00Z"/>
          <w:noProof/>
        </w:rPr>
      </w:pPr>
      <w:ins w:id="8589" w:author="RAFAEL SOTOMAYOR" w:date="2016-12-20T17:07:00Z">
        <w:r w:rsidRPr="00067AA5">
          <w:rPr>
            <w:noProof/>
          </w:rPr>
          <w:t>En el mercado interno, la gran proveedora de alimentos ha sido la agricultura familiar, principalmente con su oferta de hortalizas frescas. Parte importante de ellos prov</w:t>
        </w:r>
        <w:r>
          <w:rPr>
            <w:noProof/>
          </w:rPr>
          <w:t xml:space="preserve">ienen de la amplia </w:t>
        </w:r>
        <w:r>
          <w:t>distribuci</w:t>
        </w:r>
        <w:r w:rsidRPr="00067AA5">
          <w:t>ón</w:t>
        </w:r>
        <w:r w:rsidRPr="00067AA5">
          <w:rPr>
            <w:noProof/>
          </w:rPr>
          <w:t xml:space="preserve"> geográfica de la oferta hortícola y la gran diversidad de productos demandados. </w:t>
        </w:r>
      </w:ins>
    </w:p>
    <w:p w:rsidR="00C66CF8" w:rsidRPr="00067AA5" w:rsidRDefault="00C66CF8" w:rsidP="00C66CF8">
      <w:pPr>
        <w:rPr>
          <w:ins w:id="8590" w:author="RAFAEL SOTOMAYOR" w:date="2016-12-20T17:07:00Z"/>
          <w:noProof/>
        </w:rPr>
      </w:pPr>
      <w:ins w:id="8591"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B81120" w:rsidRDefault="00C66CF8" w:rsidP="00C66CF8">
      <w:pPr>
        <w:pStyle w:val="NormalWeb"/>
        <w:spacing w:before="0" w:beforeAutospacing="0" w:after="0" w:afterAutospacing="0"/>
        <w:rPr>
          <w:ins w:id="8592" w:author="RAFAEL SOTOMAYOR" w:date="2016-12-20T17:07:00Z"/>
          <w:noProof/>
          <w:color w:val="244061" w:themeColor="accent1" w:themeShade="80"/>
        </w:rPr>
      </w:pPr>
      <w:ins w:id="8593" w:author="RAFAEL SOTOMAYOR" w:date="2016-12-20T17:07:00Z">
        <w:r w:rsidRPr="00067AA5">
          <w:rPr>
            <w:noProof/>
          </w:rPr>
          <w:t xml:space="preserve">En la actualidad la pequeña y mediana agricultura que abastece al mercado nacional provee sus productos principalmente a través de la cadena productores intermediarios (acopiadores), centrales de abastecimiento (o ferias mayoristas), ferias libres o, en menor medida, evitando a los intermediarios y vendiendo directamente a centros mayoristas, supermercados, instituciones, restaurantes, o en ferias libres. </w:t>
        </w:r>
        <w:r w:rsidRPr="00B81120">
          <w:rPr>
            <w:noProof/>
            <w:color w:val="244061" w:themeColor="accent1" w:themeShade="80"/>
          </w:rPr>
          <w:fldChar w:fldCharType="begin"/>
        </w:r>
        <w:r w:rsidRPr="00B81120">
          <w:rPr>
            <w:noProof/>
            <w:color w:val="244061" w:themeColor="accent1" w:themeShade="80"/>
          </w:rPr>
          <w:instrText xml:space="preserve"> REF _Ref469957749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4</w:t>
        </w:r>
        <w:r w:rsidRPr="00B81120">
          <w:rPr>
            <w:noProof/>
            <w:color w:val="244061" w:themeColor="accent1" w:themeShade="80"/>
          </w:rPr>
          <w:fldChar w:fldCharType="end"/>
        </w:r>
        <w:r w:rsidRPr="00B81120">
          <w:rPr>
            <w:noProof/>
            <w:color w:val="244061" w:themeColor="accent1" w:themeShade="80"/>
          </w:rPr>
          <w:t>[R4]</w:t>
        </w:r>
      </w:ins>
    </w:p>
    <w:p w:rsidR="00C66CF8" w:rsidRPr="00067AA5" w:rsidRDefault="00C66CF8" w:rsidP="00C66CF8">
      <w:pPr>
        <w:rPr>
          <w:ins w:id="8594" w:author="RAFAEL SOTOMAYOR" w:date="2016-12-20T17:07:00Z"/>
          <w:rFonts w:eastAsia="Times New Roman"/>
          <w:noProof/>
        </w:rPr>
      </w:pPr>
    </w:p>
    <w:p w:rsidR="00C66CF8" w:rsidRPr="00067AA5" w:rsidRDefault="00C66CF8" w:rsidP="00C66CF8">
      <w:pPr>
        <w:rPr>
          <w:ins w:id="8595" w:author="RAFAEL SOTOMAYOR" w:date="2016-12-20T17:07:00Z"/>
          <w:noProof/>
        </w:rPr>
      </w:pPr>
      <w:ins w:id="8596" w:author="RAFAEL SOTOMAYOR" w:date="2016-12-20T17:07:00Z">
        <w:r w:rsidRPr="00067AA5">
          <w:rPr>
            <w:noProof/>
          </w:rPr>
          <w:t>Las cifras exactas del consumo y comercialización de productos hortícolas en el mercado nacional, no son fáciles de obtener, ya que este sector de agricultura tiene un coeficiente importante de “comercio informal”, por lo que las cifras reales de lo que se comercializa, no existen. Solo se cuenta con datos oficiales de</w:t>
        </w:r>
        <w:r>
          <w:rPr>
            <w:noProof/>
          </w:rPr>
          <w:t xml:space="preserve"> los volúmenes de f</w:t>
        </w:r>
        <w:r w:rsidRPr="00067AA5">
          <w:rPr>
            <w:noProof/>
          </w:rPr>
          <w:t xml:space="preserve">rutas y verduras que llegan a los Mercados Mayoristas, las que se muestran en la Tabla </w:t>
        </w:r>
        <w:r>
          <w:rPr>
            <w:noProof/>
          </w:rPr>
          <w:t>2</w:t>
        </w:r>
        <w:r w:rsidRPr="00067AA5">
          <w:rPr>
            <w:noProof/>
          </w:rPr>
          <w:t xml:space="preserve"> que presenta en detalle de volúmenes de fruta arribados a Mercados Mayoristas durante el año 2015 y durante el período noviembre 2015 a noviembre 2016. </w:t>
        </w:r>
      </w:ins>
    </w:p>
    <w:p w:rsidR="00C66CF8" w:rsidRPr="00067AA5" w:rsidRDefault="00C66CF8" w:rsidP="00C66CF8">
      <w:pPr>
        <w:rPr>
          <w:ins w:id="8597" w:author="RAFAEL SOTOMAYOR" w:date="2016-12-20T17:07:00Z"/>
          <w:noProof/>
        </w:rPr>
      </w:pPr>
    </w:p>
    <w:p w:rsidR="00C66CF8" w:rsidRDefault="00C66CF8" w:rsidP="00C66CF8">
      <w:pPr>
        <w:rPr>
          <w:ins w:id="8598" w:author="RAFAEL SOTOMAYOR" w:date="2016-12-20T17:07:00Z"/>
          <w:rFonts w:eastAsia="Times New Roman"/>
          <w:noProof/>
          <w:color w:val="0000FF"/>
        </w:rPr>
      </w:pPr>
      <w:ins w:id="8599" w:author="RAFAEL SOTOMAYOR" w:date="2016-12-20T17:07:00Z">
        <w:r w:rsidRPr="00067AA5">
          <w:rPr>
            <w:noProof/>
          </w:rPr>
          <w:t xml:space="preserve">Es una buena referencia para cuantificar la comercialización formal de los productos frutícolas que se transan en el país.  </w:t>
        </w:r>
        <w:r w:rsidRPr="00067AA5">
          <w:rPr>
            <w:noProof/>
          </w:rPr>
          <w:fldChar w:fldCharType="begin"/>
        </w:r>
        <w:r w:rsidRPr="00067AA5">
          <w:rPr>
            <w:noProof/>
          </w:rPr>
          <w:instrText xml:space="preserve"> REF _Ref469958062 \r \h  \* MERGEFORMAT </w:instrText>
        </w:r>
        <w:r w:rsidRPr="00067AA5">
          <w:rPr>
            <w:noProof/>
          </w:rPr>
        </w:r>
        <w:r w:rsidRPr="00067AA5">
          <w:rPr>
            <w:noProof/>
          </w:rPr>
          <w:fldChar w:fldCharType="separate"/>
        </w:r>
        <w:r>
          <w:rPr>
            <w:noProof/>
          </w:rPr>
          <w:t>16</w:t>
        </w:r>
        <w:r w:rsidRPr="00067AA5">
          <w:rPr>
            <w:noProof/>
          </w:rPr>
          <w:fldChar w:fldCharType="end"/>
        </w:r>
        <w:r w:rsidRPr="00067AA5">
          <w:rPr>
            <w:noProof/>
          </w:rPr>
          <w:t>[</w:t>
        </w:r>
        <w:r w:rsidRPr="00067AA5">
          <w:rPr>
            <w:rFonts w:eastAsia="Times New Roman"/>
            <w:noProof/>
            <w:color w:val="0000FF"/>
          </w:rPr>
          <w:t>R16]</w:t>
        </w:r>
      </w:ins>
    </w:p>
    <w:p w:rsidR="00C66CF8" w:rsidRDefault="00C66CF8" w:rsidP="00C66CF8">
      <w:pPr>
        <w:rPr>
          <w:ins w:id="8600" w:author="RAFAEL SOTOMAYOR" w:date="2016-12-20T17:07:00Z"/>
          <w:rFonts w:eastAsia="Times New Roman"/>
          <w:noProof/>
          <w:color w:val="0000FF"/>
        </w:rPr>
      </w:pPr>
    </w:p>
    <w:p w:rsidR="00C66CF8" w:rsidRPr="00067AA5" w:rsidRDefault="00C66CF8" w:rsidP="00C66CF8">
      <w:pPr>
        <w:rPr>
          <w:ins w:id="8601" w:author="RAFAEL SOTOMAYOR" w:date="2016-12-20T17:07:00Z"/>
          <w:noProof/>
        </w:rPr>
        <w:sectPr w:rsidR="00C66CF8" w:rsidRPr="00067AA5" w:rsidSect="00E95DBA">
          <w:headerReference w:type="default" r:id="rId45"/>
          <w:footerReference w:type="default" r:id="rId46"/>
          <w:headerReference w:type="first" r:id="rId47"/>
          <w:footerReference w:type="first" r:id="rId48"/>
          <w:type w:val="continuous"/>
          <w:pgSz w:w="12240" w:h="15840"/>
          <w:pgMar w:top="1418" w:right="1701" w:bottom="1418" w:left="1701" w:header="720" w:footer="720" w:gutter="0"/>
          <w:cols w:space="720"/>
          <w:formProt w:val="0"/>
          <w:titlePg/>
          <w:docGrid w:linePitch="299" w:charSpace="-2049"/>
        </w:sectPr>
      </w:pPr>
    </w:p>
    <w:p w:rsidR="00C66CF8" w:rsidRPr="00067AA5" w:rsidRDefault="00C66CF8" w:rsidP="00C66CF8">
      <w:pPr>
        <w:rPr>
          <w:ins w:id="8602" w:author="RAFAEL SOTOMAYOR" w:date="2016-12-20T17:07:00Z"/>
          <w:noProof/>
        </w:rPr>
      </w:pPr>
      <w:bookmarkStart w:id="8603" w:name="__RefHeading___Toc40395_88493464"/>
      <w:bookmarkStart w:id="8604" w:name="_46r0co2"/>
      <w:bookmarkEnd w:id="8603"/>
      <w:bookmarkEnd w:id="8604"/>
      <w:ins w:id="8605" w:author="RAFAEL SOTOMAYOR" w:date="2016-12-20T17:07:00Z">
        <w:r w:rsidRPr="00067AA5">
          <w:rPr>
            <w:b/>
            <w:bCs/>
            <w:noProof/>
          </w:rPr>
          <w:lastRenderedPageBreak/>
          <w:t>b. Exportaciones de productos silvoagropecuarios</w:t>
        </w:r>
      </w:ins>
    </w:p>
    <w:p w:rsidR="00C66CF8" w:rsidRPr="00067AA5" w:rsidRDefault="00C66CF8" w:rsidP="00C66CF8">
      <w:pPr>
        <w:rPr>
          <w:ins w:id="8606" w:author="RAFAEL SOTOMAYOR" w:date="2016-12-20T17:07:00Z"/>
          <w:noProof/>
        </w:rPr>
      </w:pPr>
      <w:ins w:id="8607" w:author="RAFAEL SOTOMAYOR" w:date="2016-12-20T17:07:00Z">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608" w:author="RAFAEL SOTOMAYOR" w:date="2016-12-20T17:07:00Z"/>
          <w:noProof/>
        </w:rPr>
      </w:pPr>
      <w:ins w:id="8609" w:author="RAFAEL SOTOMAYOR" w:date="2016-12-20T17:07:00Z">
        <w:r w:rsidRPr="00067AA5">
          <w:rPr>
            <w:noProof/>
          </w:rPr>
          <w:t>El comportamiento de las exportaciones silvoagropecuarias de Chile al mundo y a sus principales soc</w:t>
        </w:r>
        <w:r>
          <w:rPr>
            <w:noProof/>
          </w:rPr>
          <w:t>ios comerciales, durante el per</w:t>
        </w:r>
        <w:r w:rsidRPr="00067AA5">
          <w:rPr>
            <w:noProof/>
          </w:rPr>
          <w:t xml:space="preserve">íodo comprendido entre 2006 y 2015, aumentaron su valor desde USD 8.898 millones a USD 14.691 millones, lo que equivale a una tasa de crecimiento anual promedio de 5,7%. </w:t>
        </w:r>
      </w:ins>
    </w:p>
    <w:p w:rsidR="00C66CF8" w:rsidRPr="00067AA5" w:rsidRDefault="00C66CF8" w:rsidP="00C66CF8">
      <w:pPr>
        <w:rPr>
          <w:ins w:id="8610" w:author="RAFAEL SOTOMAYOR" w:date="2016-12-20T17:07:00Z"/>
          <w:noProof/>
        </w:rPr>
      </w:pPr>
    </w:p>
    <w:p w:rsidR="00C66CF8" w:rsidRPr="00B81120" w:rsidRDefault="00C66CF8" w:rsidP="00C66CF8">
      <w:pPr>
        <w:rPr>
          <w:ins w:id="8611" w:author="RAFAEL SOTOMAYOR" w:date="2016-12-20T17:07:00Z"/>
          <w:rFonts w:eastAsia="Times New Roman"/>
          <w:noProof/>
          <w:color w:val="244061" w:themeColor="accent1" w:themeShade="80"/>
        </w:rPr>
      </w:pPr>
      <w:ins w:id="8612" w:author="RAFAEL SOTOMAYOR" w:date="2016-12-20T17:07:00Z">
        <w:r>
          <w:rPr>
            <w:noProof/>
          </w:rPr>
          <w:t>Como se aprecia en la Ilustarci</w:t>
        </w:r>
        <w:r w:rsidRPr="00067AA5">
          <w:rPr>
            <w:noProof/>
          </w:rPr>
          <w:t xml:space="preserve">ón 3, durante los últimos diez años, la proporción de las exportaciones silvoagropecuarias destinada a países con los que Chile tiene vigentes acuerdos comerciales ha aumentado desde 78,3% en 2006 hasta 95,4% </w:t>
        </w:r>
        <w:r w:rsidRPr="00B81120">
          <w:rPr>
            <w:noProof/>
            <w:color w:val="244061" w:themeColor="accent1" w:themeShade="80"/>
          </w:rPr>
          <w:t xml:space="preserve">en 2015. </w:t>
        </w:r>
        <w:r w:rsidRPr="00B81120">
          <w:rPr>
            <w:noProof/>
            <w:color w:val="244061" w:themeColor="accent1" w:themeShade="80"/>
          </w:rPr>
          <w:fldChar w:fldCharType="begin"/>
        </w:r>
        <w:r w:rsidRPr="00B81120">
          <w:rPr>
            <w:noProof/>
            <w:color w:val="244061" w:themeColor="accent1" w:themeShade="80"/>
          </w:rPr>
          <w:instrText xml:space="preserve"> REF _Ref469958306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5</w:t>
        </w:r>
        <w:r w:rsidRPr="00B81120">
          <w:rPr>
            <w:noProof/>
            <w:color w:val="244061" w:themeColor="accent1" w:themeShade="80"/>
          </w:rPr>
          <w:fldChar w:fldCharType="end"/>
        </w:r>
        <w:r w:rsidRPr="00B81120">
          <w:rPr>
            <w:rFonts w:eastAsia="Times New Roman"/>
            <w:noProof/>
            <w:color w:val="244061" w:themeColor="accent1" w:themeShade="80"/>
          </w:rPr>
          <w:t>[R5]</w:t>
        </w:r>
      </w:ins>
    </w:p>
    <w:p w:rsidR="00C66CF8" w:rsidRDefault="00C66CF8" w:rsidP="00C66CF8">
      <w:pPr>
        <w:rPr>
          <w:ins w:id="8613" w:author="RAFAEL SOTOMAYOR" w:date="2016-12-20T17:07:00Z"/>
          <w:noProof/>
        </w:rPr>
      </w:pPr>
    </w:p>
    <w:p w:rsidR="00C66CF8" w:rsidRDefault="00C66CF8" w:rsidP="00C66CF8">
      <w:pPr>
        <w:keepNext/>
        <w:rPr>
          <w:ins w:id="8614" w:author="RAFAEL SOTOMAYOR" w:date="2016-12-20T17:07:00Z"/>
        </w:rPr>
      </w:pPr>
      <w:bookmarkStart w:id="8615" w:name="_Toc469936859"/>
      <w:ins w:id="8616" w:author="RAFAEL SOTOMAYOR" w:date="2016-12-20T17:07:00Z">
        <w:r w:rsidRPr="00C42032">
          <w:rPr>
            <w:noProof/>
          </w:rPr>
          <w:drawing>
            <wp:inline distT="0" distB="0" distL="0" distR="0" wp14:anchorId="75A36B20" wp14:editId="195198B3">
              <wp:extent cx="5612130" cy="2325370"/>
              <wp:effectExtent l="0" t="0" r="1270" b="11430"/>
              <wp:docPr id="260"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49"/>
                      <a:stretch>
                        <a:fillRect/>
                      </a:stretch>
                    </pic:blipFill>
                    <pic:spPr bwMode="auto">
                      <a:xfrm>
                        <a:off x="0" y="0"/>
                        <a:ext cx="5612130" cy="2325370"/>
                      </a:xfrm>
                      <a:prstGeom prst="rect">
                        <a:avLst/>
                      </a:prstGeom>
                    </pic:spPr>
                  </pic:pic>
                </a:graphicData>
              </a:graphic>
            </wp:inline>
          </w:drawing>
        </w:r>
        <w:bookmarkEnd w:id="8615"/>
      </w:ins>
    </w:p>
    <w:p w:rsidR="00C66CF8" w:rsidRDefault="00C66CF8" w:rsidP="00C66CF8">
      <w:pPr>
        <w:pStyle w:val="Epgrafe"/>
        <w:rPr>
          <w:ins w:id="8617" w:author="RAFAEL SOTOMAYOR" w:date="2016-12-20T17:07:00Z"/>
        </w:rPr>
      </w:pPr>
      <w:bookmarkStart w:id="8618" w:name="_Toc470016045"/>
      <w:ins w:id="8619" w:author="RAFAEL SOTOMAYOR" w:date="2016-12-20T17:07:00Z">
        <w:r>
          <w:t xml:space="preserve">Tabla </w:t>
        </w:r>
        <w:r>
          <w:fldChar w:fldCharType="begin"/>
        </w:r>
        <w:r>
          <w:instrText xml:space="preserve"> SEQ Tabla \* ARABIC </w:instrText>
        </w:r>
        <w:r>
          <w:fldChar w:fldCharType="separate"/>
        </w:r>
        <w:r>
          <w:rPr>
            <w:noProof/>
          </w:rPr>
          <w:t>2</w:t>
        </w:r>
        <w:r>
          <w:fldChar w:fldCharType="end"/>
        </w:r>
        <w:r>
          <w:t>: Productos comercializados en mercado interno (en kilos)</w:t>
        </w:r>
        <w:bookmarkEnd w:id="8618"/>
        <w:r>
          <w:t xml:space="preserve"> </w:t>
        </w:r>
      </w:ins>
    </w:p>
    <w:p w:rsidR="00C66CF8" w:rsidRPr="00CA7AC3" w:rsidRDefault="00C66CF8" w:rsidP="00C66CF8">
      <w:pPr>
        <w:rPr>
          <w:ins w:id="8620" w:author="RAFAEL SOTOMAYOR" w:date="2016-12-20T17:07:00Z"/>
        </w:rPr>
      </w:pPr>
    </w:p>
    <w:p w:rsidR="00C66CF8" w:rsidRDefault="00C66CF8" w:rsidP="00C66CF8">
      <w:pPr>
        <w:rPr>
          <w:ins w:id="8621" w:author="RAFAEL SOTOMAYOR" w:date="2016-12-20T17:07:00Z"/>
          <w:noProof/>
        </w:rPr>
      </w:pPr>
      <w:ins w:id="8622" w:author="RAFAEL SOTOMAYOR" w:date="2016-12-20T17:07:00Z">
        <w:r>
          <w:rPr>
            <w:noProof/>
          </w:rPr>
          <w:t>L</w:t>
        </w:r>
        <w:r w:rsidRPr="00067AA5">
          <w:rPr>
            <w:noProof/>
          </w:rPr>
          <w:t>os cuatro principales productos expo</w:t>
        </w:r>
        <w:r>
          <w:rPr>
            <w:noProof/>
          </w:rPr>
          <w:t>rtados son: vino con denominaci</w:t>
        </w:r>
        <w:r w:rsidRPr="00067AA5">
          <w:rPr>
            <w:noProof/>
          </w:rPr>
          <w:t xml:space="preserve">ón de origen, uvas, </w:t>
        </w:r>
      </w:ins>
    </w:p>
    <w:p w:rsidR="00C66CF8" w:rsidRPr="00067AA5" w:rsidRDefault="00C66CF8" w:rsidP="00C66CF8">
      <w:pPr>
        <w:rPr>
          <w:ins w:id="8623" w:author="RAFAEL SOTOMAYOR" w:date="2016-12-20T17:07:00Z"/>
          <w:noProof/>
        </w:rPr>
      </w:pPr>
      <w:ins w:id="8624" w:author="RAFAEL SOTOMAYOR" w:date="2016-12-20T17:07:00Z">
        <w:r w:rsidRPr="00067AA5">
          <w:rPr>
            <w:noProof/>
          </w:rPr>
          <w:t xml:space="preserve">celulosa de no coníferas y celulosa de coníferas que concentraron el 34,5% del monto total en 2015. Sin embargo, algunos productos de alto crecimiento exportador, como nueces, subproductos pecuarios, frutas congeladas, cerezas y arándanos, entre otros, han contribuido a diversificar los envíos chilenos. </w:t>
        </w:r>
      </w:ins>
    </w:p>
    <w:p w:rsidR="00C66CF8" w:rsidRPr="00067AA5" w:rsidRDefault="00C66CF8" w:rsidP="00C66CF8">
      <w:pPr>
        <w:rPr>
          <w:ins w:id="8625" w:author="RAFAEL SOTOMAYOR" w:date="2016-12-20T17:07:00Z"/>
          <w:noProof/>
        </w:rPr>
      </w:pPr>
    </w:p>
    <w:p w:rsidR="00C66CF8" w:rsidRPr="00067AA5" w:rsidRDefault="00C66CF8" w:rsidP="00C66CF8">
      <w:pPr>
        <w:rPr>
          <w:ins w:id="8626" w:author="RAFAEL SOTOMAYOR" w:date="2016-12-20T17:07:00Z"/>
          <w:noProof/>
        </w:rPr>
      </w:pPr>
      <w:ins w:id="8627" w:author="RAFAEL SOTOMAYOR" w:date="2016-12-20T17:07:00Z">
        <w:r w:rsidRPr="00067AA5">
          <w:rPr>
            <w:noProof/>
          </w:rPr>
          <w:t xml:space="preserve">Los mercados de Hong Kong, Cuba, Turquía, Colombia e India fueron los más dinámicos. También, se destacan los casos de México, que subió de la séptima a la sexta posición entre los principales destinos, y Tailandia, país con el que se firmó en noviembre de 2015 un Tratado de Libre </w:t>
        </w:r>
        <w:r w:rsidRPr="00B81120">
          <w:rPr>
            <w:noProof/>
            <w:color w:val="244061" w:themeColor="accent1" w:themeShade="80"/>
          </w:rPr>
          <w:t xml:space="preserve">Comercio. </w:t>
        </w:r>
        <w:r w:rsidRPr="00B81120">
          <w:rPr>
            <w:noProof/>
            <w:color w:val="244061" w:themeColor="accent1" w:themeShade="80"/>
          </w:rPr>
          <w:fldChar w:fldCharType="begin"/>
        </w:r>
        <w:r w:rsidRPr="00B81120">
          <w:rPr>
            <w:noProof/>
            <w:color w:val="244061" w:themeColor="accent1" w:themeShade="80"/>
          </w:rPr>
          <w:instrText xml:space="preserve"> REF _Ref469958306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5</w:t>
        </w:r>
        <w:r w:rsidRPr="00B81120">
          <w:rPr>
            <w:noProof/>
            <w:color w:val="244061" w:themeColor="accent1" w:themeShade="80"/>
          </w:rPr>
          <w:fldChar w:fldCharType="end"/>
        </w:r>
        <w:r w:rsidRPr="00B81120">
          <w:rPr>
            <w:rFonts w:eastAsia="Times New Roman"/>
            <w:noProof/>
            <w:color w:val="244061" w:themeColor="accent1" w:themeShade="80"/>
          </w:rPr>
          <w:t>[R5]</w:t>
        </w:r>
        <w:r w:rsidRPr="00B81120">
          <w:rPr>
            <w:rFonts w:eastAsia="Times New Roman"/>
            <w:noProof/>
            <w:color w:val="244061" w:themeColor="accent1" w:themeShade="80"/>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628" w:author="RAFAEL SOTOMAYOR" w:date="2016-12-20T17:07:00Z"/>
          <w:noProof/>
        </w:rPr>
      </w:pPr>
      <w:ins w:id="8629" w:author="RAFAEL SOTOMAYOR" w:date="2016-12-20T17:07:00Z">
        <w:r w:rsidRPr="00067AA5">
          <w:rPr>
            <w:noProof/>
          </w:rPr>
          <w:tab/>
        </w:r>
        <w:r w:rsidRPr="00067AA5">
          <w:rPr>
            <w:noProof/>
          </w:rPr>
          <w:tab/>
          <w:t xml:space="preserve"> </w:t>
        </w:r>
        <w:r w:rsidRPr="00067AA5">
          <w:rPr>
            <w:noProof/>
          </w:rPr>
          <w:tab/>
          <w:t xml:space="preserve"> </w:t>
        </w:r>
        <w:r w:rsidRPr="00067AA5">
          <w:rPr>
            <w:noProof/>
          </w:rPr>
          <w:tab/>
        </w:r>
      </w:ins>
    </w:p>
    <w:p w:rsidR="00C66CF8" w:rsidRDefault="00C66CF8" w:rsidP="00C66CF8">
      <w:pPr>
        <w:rPr>
          <w:ins w:id="8630" w:author="RAFAEL SOTOMAYOR" w:date="2016-12-20T17:07:00Z"/>
          <w:noProof/>
          <w:sz w:val="20"/>
          <w:szCs w:val="20"/>
        </w:rPr>
      </w:pPr>
      <w:ins w:id="8631" w:author="RAFAEL SOTOMAYOR" w:date="2016-12-20T17:07:00Z">
        <w:r w:rsidRPr="00067AA5">
          <w:rPr>
            <w:noProof/>
          </w:rPr>
          <w:lastRenderedPageBreak/>
          <mc:AlternateContent>
            <mc:Choice Requires="wps">
              <w:drawing>
                <wp:inline distT="0" distB="0" distL="0" distR="0" wp14:anchorId="69D5FAA7" wp14:editId="50FDC7F0">
                  <wp:extent cx="6124575" cy="2364041"/>
                  <wp:effectExtent l="0" t="0" r="0" b="0"/>
                  <wp:docPr id="277" name="Marco34"/>
                  <wp:cNvGraphicFramePr/>
                  <a:graphic xmlns:a="http://schemas.openxmlformats.org/drawingml/2006/main">
                    <a:graphicData uri="http://schemas.microsoft.com/office/word/2010/wordprocessingShape">
                      <wps:wsp>
                        <wps:cNvSpPr txBox="1"/>
                        <wps:spPr>
                          <a:xfrm>
                            <a:off x="0" y="0"/>
                            <a:ext cx="6124575" cy="2364041"/>
                          </a:xfrm>
                          <a:prstGeom prst="rect">
                            <a:avLst/>
                          </a:prstGeom>
                        </wps:spPr>
                        <wps:txbx>
                          <w:txbxContent>
                            <w:p w:rsidR="00C66CF8" w:rsidRDefault="00C66CF8" w:rsidP="00C66CF8">
                              <w:pPr>
                                <w:pStyle w:val="Figura"/>
                                <w:jc w:val="left"/>
                              </w:pPr>
                              <w:r>
                                <w:rPr>
                                  <w:noProof/>
                                  <w:lang w:val="es-CL" w:eastAsia="es-CL" w:bidi="ar-SA"/>
                                </w:rPr>
                                <w:drawing>
                                  <wp:inline distT="0" distB="0" distL="0" distR="0" wp14:anchorId="01A069CD" wp14:editId="02078603">
                                    <wp:extent cx="5599010" cy="1991282"/>
                                    <wp:effectExtent l="0" t="0" r="0" b="0"/>
                                    <wp:docPr id="233" name="image19.png" descr="Captura de pantalla 2016-12-17 a las 17.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descr="Captura de pantalla 2016-12-17 a las 17.34.36.png"/>
                                            <pic:cNvPicPr>
                                              <a:picLocks noChangeAspect="1" noChangeArrowheads="1"/>
                                            </pic:cNvPicPr>
                                          </pic:nvPicPr>
                                          <pic:blipFill>
                                            <a:blip r:embed="rId50"/>
                                            <a:stretch>
                                              <a:fillRect/>
                                            </a:stretch>
                                          </pic:blipFill>
                                          <pic:spPr bwMode="auto">
                                            <a:xfrm>
                                              <a:off x="0" y="0"/>
                                              <a:ext cx="5613812" cy="1996546"/>
                                            </a:xfrm>
                                            <a:prstGeom prst="rect">
                                              <a:avLst/>
                                            </a:prstGeom>
                                          </pic:spPr>
                                        </pic:pic>
                                      </a:graphicData>
                                    </a:graphic>
                                  </wp:inline>
                                </w:drawing>
                              </w:r>
                            </w:p>
                            <w:p w:rsidR="00C66CF8" w:rsidRDefault="00C66CF8" w:rsidP="00C66CF8">
                              <w:pPr>
                                <w:pStyle w:val="Epgrafe"/>
                                <w:jc w:val="center"/>
                              </w:pPr>
                              <w:bookmarkStart w:id="8632" w:name="_Toc470015999"/>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282178">
                                <w:t>Evolución de las exportaciones silvoagropecuarias: 2006 a 2015</w:t>
                              </w:r>
                              <w:bookmarkEnd w:id="8632"/>
                            </w:p>
                            <w:p w:rsidR="00C66CF8" w:rsidRPr="00CA7AC3" w:rsidRDefault="00C66CF8" w:rsidP="00C66CF8">
                              <w:pPr>
                                <w:jc w:val="center"/>
                                <w:rPr>
                                  <w:b/>
                                  <w:bCs/>
                                  <w:sz w:val="18"/>
                                  <w:szCs w:val="18"/>
                                </w:rPr>
                              </w:pPr>
                              <w:r w:rsidRPr="00CA7AC3">
                                <w:rPr>
                                  <w:b/>
                                  <w:bCs/>
                                  <w:sz w:val="18"/>
                                  <w:szCs w:val="18"/>
                                </w:rPr>
                                <w:t>Fuente: Elaborado por Odepa con informaci ón del Servicio Nacional de Aduanas</w:t>
                              </w:r>
                            </w:p>
                            <w:p w:rsidR="00C66CF8" w:rsidRPr="00CA7AC3" w:rsidRDefault="00C66CF8" w:rsidP="00C66CF8">
                              <w:pPr>
                                <w:jc w:val="center"/>
                                <w:rPr>
                                  <w:b/>
                                  <w:bCs/>
                                  <w:sz w:val="18"/>
                                  <w:szCs w:val="18"/>
                                </w:rPr>
                              </w:pPr>
                            </w:p>
                            <w:p w:rsidR="00C66CF8" w:rsidRPr="00CA7AC3" w:rsidRDefault="00C66CF8" w:rsidP="00C66CF8"/>
                            <w:p w:rsidR="00C66CF8" w:rsidRDefault="00C66CF8" w:rsidP="00C66CF8">
                              <w:pPr>
                                <w:pStyle w:val="Figura"/>
                              </w:pPr>
                              <w:r>
                                <w:t xml:space="preserve">.  </w:t>
                              </w:r>
                            </w:p>
                          </w:txbxContent>
                        </wps:txbx>
                        <wps:bodyPr lIns="0" tIns="0" rIns="0" bIns="0" anchor="t">
                          <a:noAutofit/>
                        </wps:bodyPr>
                      </wps:wsp>
                    </a:graphicData>
                  </a:graphic>
                </wp:inline>
              </w:drawing>
            </mc:Choice>
            <mc:Fallback>
              <w:pict>
                <v:shape id="Marco34" o:spid="_x0000_s1029" type="#_x0000_t202" style="width:482.25pt;height:18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CeWumQEAACADAAAOAAAAZHJzL2Uyb0RvYy54bWysUttu2zAMfR+wfxD0vthx0mQw4hQdgg0D dinQ9QMUWYoFWKJAKbHz96WUOC3Wt2EvMkXSh+ccanM/2p6dFAYDruHzWcmZchJa4w4Nf/7z9dNn zkIUrhU9ONXwswr8fvvxw2bwtaqgg75VyAjEhXrwDe9i9HVRBNkpK8IMvHJU1IBWRLrioWhRDIRu +6Iqy1UxALYeQaoQKLu7FPk242utZPytdVCR9Q0nbjGfmM99OovtRtQHFL4z8kpD/AMLK4yjoTeo nYiCHdG8g7JGIgTQcSbBFqC1kSprIDXz8i81T53wKmshc4K/2RT+H6z8dXpEZtqGV+s1Z05YWtJP gRIWy2TO4ENNPU+euuL4BUZa8pQPlEyaR402fUkNozrZfL5Zq8bIJCVX82p5t77jTFKtWqyW5TLj FK+/ewzxmwLLUtBwpN1lS8XpR4hEhVqnFrokYhcCKYrjfswqFhO5PbRn4tx/d+RW2vwU4BTsp0A4 2QG9ics4Bw/HCNrkkQn7gnQdSWvITK5PJu357T13vT7s7QsAAAD//wMAUEsDBBQABgAIAAAAIQBy O3qK2QAAAAIBAAAPAAAAZHJzL2Rvd25yZXYueG1sTI9LT8MwEITvlfofrL23Dn0EGmVToYqeKiHS cODoxNvEarwOsfvg32O4wGWl0Yxmvs23d9uLK43eOEZ4mCcgiBunDbcI79V+9gTCB8Va9Y4J4Ys8 bIvpJFeZdjcu6XoMrYgl7DOF0IUwZFL6piOr/NwNxNE7udGqEOXYSj2qWyy3vVwkSSqtMhwXOjXQ rqPmfLxYhOcPLl/M52v9Vp5KU1WbhA/pGXE6ARHoHv6S8MMeuaGIQLW7sPaiR4hfhN8bvU26WoOo EZaPiyXIIpf/0YtvAAAA//8DAFBLAQItABQABgAIAAAAIQC2gziS/gAAAOEBAAATAAAAAAAAAAAA AAAAAAAAAABbQ29udGVudF9UeXBlc10ueG1sUEsBAi0AFAAGAAgAAAAhADj9If/WAAAAlAEAAAsA AAAAAAAAAAAAAAAALwEAAF9yZWxzLy5yZWxzUEsBAi0AFAAGAAgAAAAhAHQJ5a6ZAQAAIAMAAA4A AAAAAAAAAAAAAAAALgIAAGRycy9lMm9Eb2MueG1sUEsBAi0AFAAGAAgAAAAhAHI7eorZAAAAAgEA AA8AAAAAAAAAAAAAAAAA8wMAAGRycy9kb3ducmV2LnhtbFBLBQYAAAAABAAEAPMAAAD5BAAAAAA= " filled="f" stroked="f">
                  <v:textbox inset="0,0,0,0">
                    <w:txbxContent>
                      <w:p w:rsidR="00C66CF8" w:rsidRDefault="00C66CF8" w:rsidP="00C66CF8">
                        <w:pPr>
                          <w:pStyle w:val="Figura"/>
                          <w:jc w:val="left"/>
                        </w:pPr>
                        <w:r>
                          <w:rPr>
                            <w:noProof/>
                            <w:lang w:val="es-CL" w:eastAsia="es-CL" w:bidi="ar-SA"/>
                          </w:rPr>
                          <w:drawing>
                            <wp:inline distT="0" distB="0" distL="0" distR="0" wp14:anchorId="01A069CD" wp14:editId="02078603">
                              <wp:extent cx="5599010" cy="1991282"/>
                              <wp:effectExtent l="0" t="0" r="0" b="0"/>
                              <wp:docPr id="233" name="image19.png" descr="Captura de pantalla 2016-12-17 a las 17.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descr="Captura de pantalla 2016-12-17 a las 17.34.36.png"/>
                                      <pic:cNvPicPr>
                                        <a:picLocks noChangeAspect="1" noChangeArrowheads="1"/>
                                      </pic:cNvPicPr>
                                    </pic:nvPicPr>
                                    <pic:blipFill>
                                      <a:blip r:embed="rId50"/>
                                      <a:stretch>
                                        <a:fillRect/>
                                      </a:stretch>
                                    </pic:blipFill>
                                    <pic:spPr bwMode="auto">
                                      <a:xfrm>
                                        <a:off x="0" y="0"/>
                                        <a:ext cx="5613812" cy="1996546"/>
                                      </a:xfrm>
                                      <a:prstGeom prst="rect">
                                        <a:avLst/>
                                      </a:prstGeom>
                                    </pic:spPr>
                                  </pic:pic>
                                </a:graphicData>
                              </a:graphic>
                            </wp:inline>
                          </w:drawing>
                        </w:r>
                      </w:p>
                      <w:p w:rsidR="00C66CF8" w:rsidRDefault="00C66CF8" w:rsidP="00C66CF8">
                        <w:pPr>
                          <w:pStyle w:val="Epgrafe"/>
                          <w:jc w:val="center"/>
                        </w:pPr>
                        <w:bookmarkStart w:id="8633" w:name="_Toc470015999"/>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282178">
                          <w:t>Evolución de las exportaciones silvoagropecuarias: 2006 a 2015</w:t>
                        </w:r>
                        <w:bookmarkEnd w:id="8633"/>
                      </w:p>
                      <w:p w:rsidR="00C66CF8" w:rsidRPr="00CA7AC3" w:rsidRDefault="00C66CF8" w:rsidP="00C66CF8">
                        <w:pPr>
                          <w:jc w:val="center"/>
                          <w:rPr>
                            <w:b/>
                            <w:bCs/>
                            <w:sz w:val="18"/>
                            <w:szCs w:val="18"/>
                          </w:rPr>
                        </w:pPr>
                        <w:r w:rsidRPr="00CA7AC3">
                          <w:rPr>
                            <w:b/>
                            <w:bCs/>
                            <w:sz w:val="18"/>
                            <w:szCs w:val="18"/>
                          </w:rPr>
                          <w:t>Fuente: Elaborado por Odepa con informaci ón del Servicio Nacional de Aduanas</w:t>
                        </w:r>
                      </w:p>
                      <w:p w:rsidR="00C66CF8" w:rsidRPr="00CA7AC3" w:rsidRDefault="00C66CF8" w:rsidP="00C66CF8">
                        <w:pPr>
                          <w:jc w:val="center"/>
                          <w:rPr>
                            <w:b/>
                            <w:bCs/>
                            <w:sz w:val="18"/>
                            <w:szCs w:val="18"/>
                          </w:rPr>
                        </w:pPr>
                      </w:p>
                      <w:p w:rsidR="00C66CF8" w:rsidRPr="00CA7AC3" w:rsidRDefault="00C66CF8" w:rsidP="00C66CF8"/>
                      <w:p w:rsidR="00C66CF8" w:rsidRDefault="00C66CF8" w:rsidP="00C66CF8">
                        <w:pPr>
                          <w:pStyle w:val="Figura"/>
                        </w:pPr>
                        <w:r>
                          <w:t xml:space="preserve">.  </w:t>
                        </w:r>
                      </w:p>
                    </w:txbxContent>
                  </v:textbox>
                  <w10:anchorlock/>
                </v:shape>
              </w:pict>
            </mc:Fallback>
          </mc:AlternateContent>
        </w:r>
        <w:r w:rsidRPr="00067AA5">
          <w:rPr>
            <w:noProof/>
            <w:sz w:val="20"/>
            <w:szCs w:val="20"/>
          </w:rPr>
          <w:t xml:space="preserve"> </w:t>
        </w:r>
      </w:ins>
    </w:p>
    <w:p w:rsidR="00C66CF8" w:rsidRDefault="00C66CF8" w:rsidP="00C66CF8">
      <w:pPr>
        <w:rPr>
          <w:ins w:id="8634" w:author="RAFAEL SOTOMAYOR" w:date="2016-12-20T17:07:00Z"/>
          <w:noProof/>
          <w:sz w:val="20"/>
          <w:szCs w:val="20"/>
        </w:rPr>
      </w:pPr>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8635" w:author="RAFAEL SOTOMAYOR" w:date="2016-12-20T17:07:00Z"/>
          <w:noProof/>
        </w:rPr>
        <w:pPrChange w:id="8636"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8637" w:name="_Toc470016860"/>
      <w:ins w:id="8638" w:author="RAFAEL SOTOMAYOR" w:date="2016-12-20T17:07:00Z">
        <w:r w:rsidRPr="00067AA5">
          <w:rPr>
            <w:noProof/>
          </w:rPr>
          <w:t>Explotaciones silvoagropecuarias</w:t>
        </w:r>
        <w:bookmarkEnd w:id="8637"/>
      </w:ins>
    </w:p>
    <w:p w:rsidR="00C66CF8" w:rsidRPr="00067AA5" w:rsidRDefault="00C66CF8" w:rsidP="00C66CF8">
      <w:pPr>
        <w:pStyle w:val="Textoindependiente"/>
        <w:rPr>
          <w:ins w:id="8639" w:author="RAFAEL SOTOMAYOR" w:date="2016-12-20T17:07:00Z"/>
          <w:noProof/>
          <w:lang w:val="es-ES"/>
        </w:rPr>
      </w:pPr>
    </w:p>
    <w:p w:rsidR="00C66CF8" w:rsidRPr="00067AA5" w:rsidRDefault="00C66CF8" w:rsidP="00C66CF8">
      <w:pPr>
        <w:pStyle w:val="Textoindependiente"/>
        <w:rPr>
          <w:ins w:id="8640" w:author="RAFAEL SOTOMAYOR" w:date="2016-12-20T17:07:00Z"/>
          <w:noProof/>
          <w:lang w:val="es-ES"/>
        </w:rPr>
      </w:pPr>
      <w:ins w:id="8641" w:author="RAFAEL SOTOMAYOR" w:date="2016-12-20T17:07:00Z">
        <w:r>
          <w:rPr>
            <w:noProof/>
            <w:lang w:val="es-ES"/>
          </w:rPr>
          <w:t>Segú</w:t>
        </w:r>
        <w:r w:rsidRPr="00067AA5">
          <w:rPr>
            <w:noProof/>
            <w:lang w:val="es-ES"/>
          </w:rPr>
          <w:t>n el Censo Nacional Agropecuario 2007, existen aproximadamente 301 mil explotaciones silvoagropecuarias, de las cuales el 83 % posee menos de 10 ha., 15% 10 y 500 ha., y sólo el 2% de ellas tiene una superficie mayor a las 500 ha. Además, se caracteriza por un s</w:t>
        </w:r>
        <w:r>
          <w:rPr>
            <w:noProof/>
            <w:lang w:val="es-ES"/>
          </w:rPr>
          <w:t>ector que orienta su producció</w:t>
        </w:r>
        <w:r w:rsidRPr="00067AA5">
          <w:rPr>
            <w:noProof/>
            <w:lang w:val="es-ES"/>
          </w:rPr>
          <w:t xml:space="preserve">n principalmente hacia los mercados externos, y otro sector tradicional cuya producción se destina mayoritariamente al mercado doméstico y es sustituidor de importaciones. </w:t>
        </w:r>
      </w:ins>
    </w:p>
    <w:p w:rsidR="00C66CF8" w:rsidRPr="00067AA5" w:rsidRDefault="00C66CF8" w:rsidP="00C66CF8">
      <w:pPr>
        <w:pStyle w:val="Textoindependiente"/>
        <w:rPr>
          <w:ins w:id="8642" w:author="RAFAEL SOTOMAYOR" w:date="2016-12-20T17:07:00Z"/>
          <w:noProof/>
          <w:lang w:val="es-ES"/>
        </w:rPr>
      </w:pPr>
    </w:p>
    <w:p w:rsidR="00C66CF8" w:rsidRPr="00B81120" w:rsidRDefault="00C66CF8" w:rsidP="00C66CF8">
      <w:pPr>
        <w:rPr>
          <w:ins w:id="8643" w:author="RAFAEL SOTOMAYOR" w:date="2016-12-20T17:07:00Z"/>
          <w:rFonts w:eastAsia="Times New Roman"/>
          <w:noProof/>
          <w:color w:val="244061" w:themeColor="accent1" w:themeShade="80"/>
        </w:rPr>
      </w:pPr>
      <w:ins w:id="8644" w:author="RAFAEL SOTOMAYOR" w:date="2016-12-20T17:07:00Z">
        <w:r w:rsidRPr="00067AA5">
          <w:rPr>
            <w:noProof/>
          </w:rPr>
          <w:t xml:space="preserve">En la Ilustración </w:t>
        </w:r>
        <w:r>
          <w:rPr>
            <w:noProof/>
          </w:rPr>
          <w:t>4 se muestra la distribuci</w:t>
        </w:r>
        <w:r w:rsidRPr="00067AA5">
          <w:rPr>
            <w:noProof/>
          </w:rPr>
          <w:t xml:space="preserve">ón de las explotaciones por tamaño, en donde se puede desprender que más del 83% de las explotaciones del país son unidades agrícolas pequeñas de menos de 10 </w:t>
        </w:r>
        <w:r w:rsidRPr="00B81120">
          <w:rPr>
            <w:noProof/>
            <w:color w:val="244061" w:themeColor="accent1" w:themeShade="80"/>
          </w:rPr>
          <w:t xml:space="preserve">hectáreas. </w:t>
        </w:r>
        <w:r w:rsidRPr="00B81120">
          <w:rPr>
            <w:noProof/>
            <w:color w:val="244061" w:themeColor="accent1" w:themeShade="80"/>
          </w:rPr>
          <w:fldChar w:fldCharType="begin"/>
        </w:r>
        <w:r w:rsidRPr="00B81120">
          <w:rPr>
            <w:noProof/>
            <w:color w:val="244061" w:themeColor="accent1" w:themeShade="80"/>
          </w:rPr>
          <w:instrText xml:space="preserve"> REF _Ref469958062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16</w:t>
        </w:r>
        <w:r w:rsidRPr="00B81120">
          <w:rPr>
            <w:noProof/>
            <w:color w:val="244061" w:themeColor="accent1" w:themeShade="80"/>
          </w:rPr>
          <w:fldChar w:fldCharType="end"/>
        </w:r>
        <w:r w:rsidRPr="00B81120">
          <w:rPr>
            <w:rFonts w:eastAsia="Times New Roman"/>
            <w:noProof/>
            <w:color w:val="244061" w:themeColor="accent1" w:themeShade="80"/>
          </w:rPr>
          <w:t xml:space="preserve"> [R16]. </w:t>
        </w:r>
      </w:ins>
    </w:p>
    <w:p w:rsidR="00C66CF8" w:rsidRPr="00067AA5" w:rsidRDefault="00C66CF8" w:rsidP="00C66CF8">
      <w:pPr>
        <w:rPr>
          <w:ins w:id="8645" w:author="RAFAEL SOTOMAYOR" w:date="2016-12-20T17:07:00Z"/>
          <w:noProof/>
        </w:rPr>
      </w:pPr>
    </w:p>
    <w:p w:rsidR="00C66CF8" w:rsidRPr="00067AA5" w:rsidRDefault="00C66CF8" w:rsidP="00C66CF8">
      <w:pPr>
        <w:rPr>
          <w:ins w:id="8646" w:author="RAFAEL SOTOMAYOR" w:date="2016-12-20T17:07:00Z"/>
          <w:noProof/>
        </w:rPr>
      </w:pPr>
      <w:bookmarkStart w:id="8647" w:name="_111kx3o"/>
      <w:bookmarkEnd w:id="8647"/>
      <w:ins w:id="8648" w:author="RAFAEL SOTOMAYOR" w:date="2016-12-20T17:07:00Z">
        <w:r w:rsidRPr="00067AA5">
          <w:rPr>
            <w:noProof/>
          </w:rPr>
          <w:lastRenderedPageBreak/>
          <mc:AlternateContent>
            <mc:Choice Requires="wps">
              <w:drawing>
                <wp:inline distT="0" distB="0" distL="0" distR="0" wp14:anchorId="3CC09D90" wp14:editId="44696611">
                  <wp:extent cx="4359182" cy="2706941"/>
                  <wp:effectExtent l="0" t="0" r="0" b="0"/>
                  <wp:docPr id="278" name="Marco35"/>
                  <wp:cNvGraphicFramePr/>
                  <a:graphic xmlns:a="http://schemas.openxmlformats.org/drawingml/2006/main">
                    <a:graphicData uri="http://schemas.microsoft.com/office/word/2010/wordprocessingShape">
                      <wps:wsp>
                        <wps:cNvSpPr txBox="1"/>
                        <wps:spPr>
                          <a:xfrm>
                            <a:off x="0" y="0"/>
                            <a:ext cx="4359182" cy="2706941"/>
                          </a:xfrm>
                          <a:prstGeom prst="rect">
                            <a:avLst/>
                          </a:prstGeom>
                        </wps:spPr>
                        <wps:txbx>
                          <w:txbxContent>
                            <w:p w:rsidR="00C66CF8" w:rsidRDefault="00C66CF8" w:rsidP="00C66CF8">
                              <w:pPr>
                                <w:pStyle w:val="Figura"/>
                              </w:pPr>
                              <w:r>
                                <w:rPr>
                                  <w:noProof/>
                                  <w:lang w:val="es-CL" w:eastAsia="es-CL" w:bidi="ar-SA"/>
                                </w:rPr>
                                <w:drawing>
                                  <wp:inline distT="0" distB="0" distL="0" distR="0" wp14:anchorId="0B52266C" wp14:editId="6998B31B">
                                    <wp:extent cx="3249930" cy="2105660"/>
                                    <wp:effectExtent l="0" t="0" r="0" b="0"/>
                                    <wp:docPr id="234" name="Imagen7" descr="Captura de pantalla 2016-12-17 a las 17.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7" descr="Captura de pantalla 2016-12-17 a las 17.48.24.png"/>
                                            <pic:cNvPicPr>
                                              <a:picLocks noChangeAspect="1" noChangeArrowheads="1"/>
                                            </pic:cNvPicPr>
                                          </pic:nvPicPr>
                                          <pic:blipFill>
                                            <a:blip r:embed="rId51"/>
                                            <a:stretch>
                                              <a:fillRect/>
                                            </a:stretch>
                                          </pic:blipFill>
                                          <pic:spPr bwMode="auto">
                                            <a:xfrm>
                                              <a:off x="0" y="0"/>
                                              <a:ext cx="3249930" cy="2105660"/>
                                            </a:xfrm>
                                            <a:prstGeom prst="rect">
                                              <a:avLst/>
                                            </a:prstGeom>
                                          </pic:spPr>
                                        </pic:pic>
                                      </a:graphicData>
                                    </a:graphic>
                                  </wp:inline>
                                </w:drawing>
                              </w:r>
                            </w:p>
                            <w:p w:rsidR="00C66CF8" w:rsidRDefault="00C66CF8" w:rsidP="00C66CF8">
                              <w:pPr>
                                <w:pStyle w:val="Epgrafe"/>
                                <w:jc w:val="center"/>
                              </w:pPr>
                              <w:bookmarkStart w:id="8649" w:name="_Toc470016000"/>
                              <w:r>
                                <w:t xml:space="preserve">Ilustración </w:t>
                              </w:r>
                              <w:r>
                                <w:fldChar w:fldCharType="begin"/>
                              </w:r>
                              <w:r>
                                <w:instrText xml:space="preserve"> SEQ Ilustración \* ARABIC </w:instrText>
                              </w:r>
                              <w:r>
                                <w:fldChar w:fldCharType="separate"/>
                              </w:r>
                              <w:r>
                                <w:rPr>
                                  <w:noProof/>
                                </w:rPr>
                                <w:t>4</w:t>
                              </w:r>
                              <w:r>
                                <w:rPr>
                                  <w:noProof/>
                                </w:rPr>
                                <w:fldChar w:fldCharType="end"/>
                              </w:r>
                              <w:r>
                                <w:t>: Distribuci</w:t>
                              </w:r>
                              <w:r w:rsidRPr="00E61DEC">
                                <w:t>ón del número de explotaciones según estrato de tamaño</w:t>
                              </w:r>
                              <w:bookmarkEnd w:id="8649"/>
                            </w:p>
                            <w:p w:rsidR="00C66CF8" w:rsidRPr="00A00F3E" w:rsidRDefault="00C66CF8" w:rsidP="00C66CF8">
                              <w:pPr>
                                <w:rPr>
                                  <w:i/>
                                  <w:iCs/>
                                  <w:sz w:val="18"/>
                                </w:rPr>
                              </w:pPr>
                              <w:r w:rsidRPr="00A00F3E">
                                <w:rPr>
                                  <w:i/>
                                  <w:iCs/>
                                  <w:sz w:val="18"/>
                                </w:rPr>
                                <w:t>Fuente: Elaborado por Odepa sobre la base de información</w:t>
                              </w:r>
                              <w:r>
                                <w:rPr>
                                  <w:i/>
                                  <w:iCs/>
                                  <w:sz w:val="18"/>
                                </w:rPr>
                                <w:t xml:space="preserve"> </w:t>
                              </w:r>
                              <w:r w:rsidRPr="00A00F3E">
                                <w:rPr>
                                  <w:i/>
                                  <w:iCs/>
                                  <w:sz w:val="18"/>
                                </w:rPr>
                                <w:t xml:space="preserve">del Censo 2007 </w:t>
                              </w:r>
                              <w:r w:rsidRPr="00A00F3E">
                                <w:rPr>
                                  <w:i/>
                                  <w:iCs/>
                                  <w:sz w:val="18"/>
                                </w:rPr>
                                <w:tab/>
                              </w:r>
                            </w:p>
                            <w:p w:rsidR="00C66CF8" w:rsidRDefault="00C66CF8" w:rsidP="00C66CF8">
                              <w:pPr>
                                <w:pStyle w:val="Epgrafe"/>
                                <w:jc w:val="center"/>
                              </w:pPr>
                            </w:p>
                            <w:p w:rsidR="00C66CF8" w:rsidRDefault="00C66CF8" w:rsidP="00C66CF8">
                              <w:pPr>
                                <w:pStyle w:val="Figura"/>
                              </w:pPr>
                            </w:p>
                          </w:txbxContent>
                        </wps:txbx>
                        <wps:bodyPr lIns="0" tIns="0" rIns="0" bIns="0" anchor="t">
                          <a:noAutofit/>
                        </wps:bodyPr>
                      </wps:wsp>
                    </a:graphicData>
                  </a:graphic>
                </wp:inline>
              </w:drawing>
            </mc:Choice>
            <mc:Fallback>
              <w:pict>
                <v:shape id="Marco35" o:spid="_x0000_s1030" type="#_x0000_t202" style="width:343.25pt;height:2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cOUF1mAEAACADAAAOAAAAZHJzL2Uyb0RvYy54bWysUttO4zAQfV9p/8Hy+zZpKLeoKVqEQCvB ggT7Aa5jN5ZijzU2Tfr3O3abguAN8eKMZyZnzjnj5dVoe7ZVGAy4hs9nJWfKSWiN2zT838vtrwvO QhSuFT041fCdCvxq9fPHcvC1qqCDvlXICMSFevAN72L0dVEE2Skrwgy8clTUgFZEuuKmaFEMhG77 oirLs2IAbD2CVCFQ9mZf5KuMr7WS8VHroCLrG07cYj4xn+t0FqulqDcofGfkgYb4AgsrjKOhR6gb EQV7RfMJyhqJEEDHmQRbgNZGqqyB1MzLD2qeO+FV1kLmBH+0KXwfrPy7fUJm2oZX57QqJywt6UGg hJPTZM7gQ009z5664ngNIy15ygdKJs2jRpu+pIZRnWzeHa1VY2SSkouT08v5RcWZpFp1Xp5dLjJO 8fa7xxDvFFiWgoYj7S5bKrb3IRIVap1a6JKI7QmkKI7rMatYTOTW0O6Ic//HkVtp81OAU7CeAuFk B/Qm9uMc/H6NoE0embD3SIeRtIbM5PBk0p7f33PX28Ne/QcAAP//AwBQSwMEFAAGAAgAAAAhAIhT 3gTYAAAAAgEAAA8AAABkcnMvZG93bnJldi54bWxMj81OwzAQhO+V+g7W3luHFqwSZVMhVE5IiDQc ODrxNrEar9PY/eHtMVzgstJoRjPfFtubG8SFpmA9I9wtMxDErTeWO4SP+mWxARGiZqMHz4TwRQG2 5XxW6Nz4K1d02cdOpBIOuUboYxxzKUPbk9Nh6Ufi5B385HRMcuqkmfQ1lbtBrrJMSactp4Vej/Tc U3vcnx3C0ydXO3t6a96rQ2Xr+jHjV3VEnM9ARLrFvyT8sCduKBNQ489sghgQ0hfx9yZPbdQDiAbh fqXWIMtC/kcvvwEAAP//AwBQSwECLQAUAAYACAAAACEAtoM4kv4AAADhAQAAEwAAAAAAAAAAAAAA AAAAAAAAW0NvbnRlbnRfVHlwZXNdLnhtbFBLAQItABQABgAIAAAAIQA4/SH/1gAAAJQBAAALAAAA AAAAAAAAAAAAAC8BAABfcmVscy8ucmVsc1BLAQItABQABgAIAAAAIQCcOUF1mAEAACADAAAOAAAA AAAAAAAAAAAAAC4CAABkcnMvZTJvRG9jLnhtbFBLAQItABQABgAIAAAAIQCIU94E2AAAAAIBAAAP AAAAAAAAAAAAAAAAAPIDAABkcnMvZG93bnJldi54bWxQSwUGAAAAAAQABADzAAAA9wQAAAAA " filled="f" stroked="f">
                  <v:textbox inset="0,0,0,0">
                    <w:txbxContent>
                      <w:p w:rsidR="00C66CF8" w:rsidRDefault="00C66CF8" w:rsidP="00C66CF8">
                        <w:pPr>
                          <w:pStyle w:val="Figura"/>
                        </w:pPr>
                        <w:r>
                          <w:rPr>
                            <w:noProof/>
                            <w:lang w:val="es-CL" w:eastAsia="es-CL" w:bidi="ar-SA"/>
                          </w:rPr>
                          <w:drawing>
                            <wp:inline distT="0" distB="0" distL="0" distR="0" wp14:anchorId="0B52266C" wp14:editId="6998B31B">
                              <wp:extent cx="3249930" cy="2105660"/>
                              <wp:effectExtent l="0" t="0" r="0" b="0"/>
                              <wp:docPr id="234" name="Imagen7" descr="Captura de pantalla 2016-12-17 a las 17.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7" descr="Captura de pantalla 2016-12-17 a las 17.48.24.png"/>
                                      <pic:cNvPicPr>
                                        <a:picLocks noChangeAspect="1" noChangeArrowheads="1"/>
                                      </pic:cNvPicPr>
                                    </pic:nvPicPr>
                                    <pic:blipFill>
                                      <a:blip r:embed="rId51"/>
                                      <a:stretch>
                                        <a:fillRect/>
                                      </a:stretch>
                                    </pic:blipFill>
                                    <pic:spPr bwMode="auto">
                                      <a:xfrm>
                                        <a:off x="0" y="0"/>
                                        <a:ext cx="3249930" cy="2105660"/>
                                      </a:xfrm>
                                      <a:prstGeom prst="rect">
                                        <a:avLst/>
                                      </a:prstGeom>
                                    </pic:spPr>
                                  </pic:pic>
                                </a:graphicData>
                              </a:graphic>
                            </wp:inline>
                          </w:drawing>
                        </w:r>
                      </w:p>
                      <w:p w:rsidR="00C66CF8" w:rsidRDefault="00C66CF8" w:rsidP="00C66CF8">
                        <w:pPr>
                          <w:pStyle w:val="Epgrafe"/>
                          <w:jc w:val="center"/>
                        </w:pPr>
                        <w:bookmarkStart w:id="8650" w:name="_Toc470016000"/>
                        <w:r>
                          <w:t xml:space="preserve">Ilustración </w:t>
                        </w:r>
                        <w:r>
                          <w:fldChar w:fldCharType="begin"/>
                        </w:r>
                        <w:r>
                          <w:instrText xml:space="preserve"> SEQ Ilustración \* ARABIC </w:instrText>
                        </w:r>
                        <w:r>
                          <w:fldChar w:fldCharType="separate"/>
                        </w:r>
                        <w:r>
                          <w:rPr>
                            <w:noProof/>
                          </w:rPr>
                          <w:t>4</w:t>
                        </w:r>
                        <w:r>
                          <w:rPr>
                            <w:noProof/>
                          </w:rPr>
                          <w:fldChar w:fldCharType="end"/>
                        </w:r>
                        <w:r>
                          <w:t>: Distribuci</w:t>
                        </w:r>
                        <w:r w:rsidRPr="00E61DEC">
                          <w:t>ón del número de explotaciones según estrato de tamaño</w:t>
                        </w:r>
                        <w:bookmarkEnd w:id="8650"/>
                      </w:p>
                      <w:p w:rsidR="00C66CF8" w:rsidRPr="00A00F3E" w:rsidRDefault="00C66CF8" w:rsidP="00C66CF8">
                        <w:pPr>
                          <w:rPr>
                            <w:i/>
                            <w:iCs/>
                            <w:sz w:val="18"/>
                          </w:rPr>
                        </w:pPr>
                        <w:r w:rsidRPr="00A00F3E">
                          <w:rPr>
                            <w:i/>
                            <w:iCs/>
                            <w:sz w:val="18"/>
                          </w:rPr>
                          <w:t>Fuente: Elaborado por Odepa sobre la base de información</w:t>
                        </w:r>
                        <w:r>
                          <w:rPr>
                            <w:i/>
                            <w:iCs/>
                            <w:sz w:val="18"/>
                          </w:rPr>
                          <w:t xml:space="preserve"> </w:t>
                        </w:r>
                        <w:r w:rsidRPr="00A00F3E">
                          <w:rPr>
                            <w:i/>
                            <w:iCs/>
                            <w:sz w:val="18"/>
                          </w:rPr>
                          <w:t xml:space="preserve">del Censo 2007 </w:t>
                        </w:r>
                        <w:r w:rsidRPr="00A00F3E">
                          <w:rPr>
                            <w:i/>
                            <w:iCs/>
                            <w:sz w:val="18"/>
                          </w:rPr>
                          <w:tab/>
                        </w:r>
                      </w:p>
                      <w:p w:rsidR="00C66CF8" w:rsidRDefault="00C66CF8" w:rsidP="00C66CF8">
                        <w:pPr>
                          <w:pStyle w:val="Epgrafe"/>
                          <w:jc w:val="center"/>
                        </w:pPr>
                      </w:p>
                      <w:p w:rsidR="00C66CF8" w:rsidRDefault="00C66CF8" w:rsidP="00C66CF8">
                        <w:pPr>
                          <w:pStyle w:val="Figura"/>
                        </w:pPr>
                      </w:p>
                    </w:txbxContent>
                  </v:textbox>
                  <w10:anchorlock/>
                </v:shape>
              </w:pict>
            </mc:Fallback>
          </mc:AlternateContent>
        </w:r>
        <w:r w:rsidRPr="00067AA5">
          <w:rPr>
            <w:noProof/>
          </w:rPr>
          <w:t xml:space="preserve"> </w:t>
        </w:r>
      </w:ins>
    </w:p>
    <w:p w:rsidR="00C66CF8" w:rsidRPr="00067AA5" w:rsidRDefault="00C66CF8" w:rsidP="00C66CF8">
      <w:pPr>
        <w:rPr>
          <w:ins w:id="8651" w:author="RAFAEL SOTOMAYOR" w:date="2016-12-20T17:07:00Z"/>
          <w:noProof/>
        </w:rPr>
      </w:pPr>
      <w:bookmarkStart w:id="8652" w:name="_202r0rlrx3xy"/>
      <w:bookmarkEnd w:id="8652"/>
      <w:ins w:id="8653" w:author="RAFAEL SOTOMAYOR" w:date="2016-12-20T17:07:00Z">
        <w:r w:rsidRPr="00067AA5">
          <w:rPr>
            <w:noProof/>
          </w:rPr>
          <w:tab/>
        </w:r>
      </w:ins>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8654" w:author="RAFAEL SOTOMAYOR" w:date="2016-12-20T17:07:00Z"/>
          <w:noProof/>
        </w:rPr>
        <w:pPrChange w:id="8655"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8656" w:name="_Toc470016861"/>
      <w:ins w:id="8657" w:author="RAFAEL SOTOMAYOR" w:date="2016-12-20T17:07:00Z">
        <w:r w:rsidRPr="00067AA5">
          <w:rPr>
            <w:noProof/>
          </w:rPr>
          <w:t>Generación de Empleo del sector silvoagropecuario</w:t>
        </w:r>
        <w:bookmarkEnd w:id="8656"/>
        <w:r w:rsidRPr="00067AA5">
          <w:rPr>
            <w:noProof/>
          </w:rPr>
          <w:t xml:space="preserve"> </w:t>
        </w:r>
      </w:ins>
    </w:p>
    <w:p w:rsidR="00C66CF8" w:rsidRPr="00067AA5" w:rsidRDefault="00C66CF8" w:rsidP="00C66CF8">
      <w:pPr>
        <w:rPr>
          <w:ins w:id="8658" w:author="RAFAEL SOTOMAYOR" w:date="2016-12-20T17:07:00Z"/>
          <w:noProof/>
        </w:rPr>
      </w:pPr>
    </w:p>
    <w:p w:rsidR="00C66CF8" w:rsidRPr="00B81120" w:rsidRDefault="00C66CF8" w:rsidP="00C66CF8">
      <w:pPr>
        <w:rPr>
          <w:ins w:id="8659" w:author="RAFAEL SOTOMAYOR" w:date="2016-12-20T17:07:00Z"/>
          <w:rFonts w:eastAsia="Times New Roman"/>
          <w:noProof/>
          <w:color w:val="244061" w:themeColor="accent1" w:themeShade="80"/>
        </w:rPr>
      </w:pPr>
      <w:ins w:id="8660" w:author="RAFAEL SOTOMAYOR" w:date="2016-12-20T17:07:00Z">
        <w:r w:rsidRPr="00067AA5">
          <w:rPr>
            <w:noProof/>
          </w:rPr>
          <w:t>La actividad silvoagropecuaria es intensiva en mano de obra, constituyéndose en uno de los sectores que genera más empleo en el país: 685 mil empleos promedio al año 2014, incluyendo el trabajo de temporada y excluyendo el sector pesquero. Estas cifras representan una participación de 7,9% por parte de la agricultura respecto del total nacional promedio al año 2015</w:t>
        </w:r>
        <w:r w:rsidRPr="00B81120">
          <w:rPr>
            <w:noProof/>
            <w:color w:val="244061" w:themeColor="accent1" w:themeShade="80"/>
          </w:rPr>
          <w:t xml:space="preserve">. </w:t>
        </w:r>
        <w:r w:rsidRPr="00B81120">
          <w:rPr>
            <w:noProof/>
            <w:color w:val="244061" w:themeColor="accent1" w:themeShade="80"/>
          </w:rPr>
          <w:fldChar w:fldCharType="begin"/>
        </w:r>
        <w:r w:rsidRPr="00B81120">
          <w:rPr>
            <w:noProof/>
            <w:color w:val="244061" w:themeColor="accent1" w:themeShade="80"/>
          </w:rPr>
          <w:instrText xml:space="preserve"> REF _Ref469958624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6</w:t>
        </w:r>
        <w:r w:rsidRPr="00B81120">
          <w:rPr>
            <w:noProof/>
            <w:color w:val="244061" w:themeColor="accent1" w:themeShade="80"/>
          </w:rPr>
          <w:fldChar w:fldCharType="end"/>
        </w:r>
        <w:r w:rsidRPr="00B81120">
          <w:rPr>
            <w:rFonts w:eastAsia="Times New Roman"/>
            <w:noProof/>
            <w:color w:val="244061" w:themeColor="accent1" w:themeShade="80"/>
          </w:rPr>
          <w:t xml:space="preserve">[R6] </w:t>
        </w:r>
      </w:ins>
    </w:p>
    <w:p w:rsidR="00C66CF8" w:rsidRPr="00067AA5" w:rsidRDefault="00C66CF8" w:rsidP="00C66CF8">
      <w:pPr>
        <w:rPr>
          <w:ins w:id="8661" w:author="RAFAEL SOTOMAYOR" w:date="2016-12-20T17:07:00Z"/>
          <w:noProof/>
        </w:rPr>
      </w:pPr>
    </w:p>
    <w:p w:rsidR="00C66CF8" w:rsidRPr="00067AA5" w:rsidRDefault="00C66CF8" w:rsidP="00C66CF8">
      <w:pPr>
        <w:rPr>
          <w:ins w:id="8662" w:author="RAFAEL SOTOMAYOR" w:date="2016-12-20T17:07:00Z"/>
          <w:noProof/>
        </w:rPr>
      </w:pPr>
      <w:ins w:id="8663" w:author="RAFAEL SOTOMAYOR" w:date="2016-12-20T17:07:00Z">
        <w:r w:rsidRPr="00067AA5">
          <w:rPr>
            <w:noProof/>
          </w:rPr>
          <w:t>El empleo po</w:t>
        </w:r>
        <w:r>
          <w:rPr>
            <w:noProof/>
          </w:rPr>
          <w:t>r Regi</w:t>
        </w:r>
        <w:r w:rsidRPr="00067AA5">
          <w:rPr>
            <w:noProof/>
          </w:rPr>
          <w:t>ón se muestra en la Ilustración</w:t>
        </w:r>
        <w:r>
          <w:rPr>
            <w:noProof/>
          </w:rPr>
          <w:t xml:space="preserve"> 5 siendo la Regi</w:t>
        </w:r>
        <w:r w:rsidRPr="00067AA5">
          <w:rPr>
            <w:noProof/>
          </w:rPr>
          <w:t>ón del Maule la que genera el 29%, y las regiones de la zona centro sur del país, donde la actividad agrícola es un u</w:t>
        </w:r>
        <w:r>
          <w:rPr>
            <w:noProof/>
          </w:rPr>
          <w:t>n pilar importante de la econom</w:t>
        </w:r>
        <w:r w:rsidRPr="00067AA5">
          <w:rPr>
            <w:noProof/>
          </w:rPr>
          <w:t>ía regional, las que tienen tasas de ocupación de mano de obra.</w:t>
        </w:r>
      </w:ins>
    </w:p>
    <w:p w:rsidR="00C66CF8" w:rsidRPr="00067AA5" w:rsidRDefault="00C66CF8" w:rsidP="00C66CF8">
      <w:pPr>
        <w:rPr>
          <w:ins w:id="8664" w:author="RAFAEL SOTOMAYOR" w:date="2016-12-20T17:07:00Z"/>
          <w:noProof/>
        </w:rPr>
      </w:pPr>
      <w:ins w:id="8665" w:author="RAFAEL SOTOMAYOR" w:date="2016-12-20T17:07:00Z">
        <w:r w:rsidRPr="00067AA5">
          <w:rPr>
            <w:noProof/>
          </w:rPr>
          <w:lastRenderedPageBreak/>
          <mc:AlternateContent>
            <mc:Choice Requires="wps">
              <w:drawing>
                <wp:inline distT="0" distB="0" distL="0" distR="0" wp14:anchorId="7D6F69A5" wp14:editId="3634D69A">
                  <wp:extent cx="5532335" cy="3396159"/>
                  <wp:effectExtent l="0" t="0" r="0" b="0"/>
                  <wp:docPr id="279" name="Marco36"/>
                  <wp:cNvGraphicFramePr/>
                  <a:graphic xmlns:a="http://schemas.openxmlformats.org/drawingml/2006/main">
                    <a:graphicData uri="http://schemas.microsoft.com/office/word/2010/wordprocessingShape">
                      <wps:wsp>
                        <wps:cNvSpPr txBox="1"/>
                        <wps:spPr>
                          <a:xfrm>
                            <a:off x="0" y="0"/>
                            <a:ext cx="5532335" cy="3396159"/>
                          </a:xfrm>
                          <a:prstGeom prst="rect">
                            <a:avLst/>
                          </a:prstGeom>
                        </wps:spPr>
                        <wps:txbx>
                          <w:txbxContent>
                            <w:p w:rsidR="00C66CF8" w:rsidRDefault="00C66CF8" w:rsidP="00C66CF8">
                              <w:pPr>
                                <w:pStyle w:val="Figura"/>
                                <w:jc w:val="left"/>
                              </w:pPr>
                              <w:r>
                                <w:rPr>
                                  <w:noProof/>
                                  <w:lang w:val="es-CL" w:eastAsia="es-CL" w:bidi="ar-SA"/>
                                </w:rPr>
                                <w:drawing>
                                  <wp:inline distT="0" distB="0" distL="0" distR="0" wp14:anchorId="1AF0B918" wp14:editId="1FF99281">
                                    <wp:extent cx="5465445" cy="3016429"/>
                                    <wp:effectExtent l="0" t="0" r="0" b="6350"/>
                                    <wp:docPr id="235" name="image09.png" descr="Captura de pantalla 2016-12-17 a las 18.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9.png" descr="Captura de pantalla 2016-12-17 a las 18.27.20.png"/>
                                            <pic:cNvPicPr>
                                              <a:picLocks noChangeAspect="1" noChangeArrowheads="1"/>
                                            </pic:cNvPicPr>
                                          </pic:nvPicPr>
                                          <pic:blipFill>
                                            <a:blip r:embed="rId52"/>
                                            <a:stretch>
                                              <a:fillRect/>
                                            </a:stretch>
                                          </pic:blipFill>
                                          <pic:spPr bwMode="auto">
                                            <a:xfrm>
                                              <a:off x="0" y="0"/>
                                              <a:ext cx="5470395" cy="3019161"/>
                                            </a:xfrm>
                                            <a:prstGeom prst="rect">
                                              <a:avLst/>
                                            </a:prstGeom>
                                          </pic:spPr>
                                        </pic:pic>
                                      </a:graphicData>
                                    </a:graphic>
                                  </wp:inline>
                                </w:drawing>
                              </w:r>
                            </w:p>
                            <w:p w:rsidR="00C66CF8" w:rsidRDefault="00C66CF8" w:rsidP="00C66CF8">
                              <w:pPr>
                                <w:pStyle w:val="Epgrafe"/>
                                <w:jc w:val="center"/>
                              </w:pPr>
                              <w:bookmarkStart w:id="8666" w:name="_Toc470016001"/>
                              <w:r>
                                <w:t xml:space="preserve">Ilustración </w:t>
                              </w:r>
                              <w:r>
                                <w:fldChar w:fldCharType="begin"/>
                              </w:r>
                              <w:r>
                                <w:instrText xml:space="preserve"> SEQ Ilustración \* ARABIC </w:instrText>
                              </w:r>
                              <w:r>
                                <w:fldChar w:fldCharType="separate"/>
                              </w:r>
                              <w:r>
                                <w:rPr>
                                  <w:noProof/>
                                </w:rPr>
                                <w:t>5</w:t>
                              </w:r>
                              <w:r>
                                <w:rPr>
                                  <w:noProof/>
                                </w:rPr>
                                <w:fldChar w:fldCharType="end"/>
                              </w:r>
                              <w:r>
                                <w:t>: Participaci</w:t>
                              </w:r>
                              <w:r w:rsidRPr="007F1213">
                                <w:t>ón del empleo en la agricultura de cada región  2015</w:t>
                              </w:r>
                              <w:bookmarkEnd w:id="8666"/>
                            </w:p>
                            <w:p w:rsidR="00C66CF8" w:rsidRDefault="00C66CF8" w:rsidP="00C66CF8">
                              <w:pPr>
                                <w:pStyle w:val="Epgrafe"/>
                                <w:jc w:val="center"/>
                              </w:pPr>
                              <w:r>
                                <w:t>Fuente: INE, Trimestre diciembre 2014 a febrero 2015</w:t>
                              </w:r>
                            </w:p>
                          </w:txbxContent>
                        </wps:txbx>
                        <wps:bodyPr lIns="0" tIns="0" rIns="0" bIns="0" anchor="t">
                          <a:noAutofit/>
                        </wps:bodyPr>
                      </wps:wsp>
                    </a:graphicData>
                  </a:graphic>
                </wp:inline>
              </w:drawing>
            </mc:Choice>
            <mc:Fallback>
              <w:pict>
                <v:shape id="Marco36" o:spid="_x0000_s1031" type="#_x0000_t202" style="width:435.6pt;height:26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IrxsrmAEAACADAAAOAAAAZHJzL2Uyb0RvYy54bWysUsFu2zAMvRfYPwi6L05iOGuMOEWHYsOA rS3Q9QMUWYoFWKJAqbHz96PkOB2227CLTJPU43uP2t2NtmcnhcGAa/hqseRMOQmtcceGv/788vGW sxCFa0UPTjX8rAK/23+42Q2+VmvooG8VMgJxoR58w7sYfV0UQXbKirAArxwVNaAVkX7xWLQoBkK3 fbFeLjfFANh6BKlCoOzDVOT7jK+1kvFJ66Ai6xtO3GI+MZ+HdBb7naiPKHxn5IWG+AcWVhhHQ69Q DyIK9obmLyhrJEIAHRcSbAFaG6myBlKzWv6h5qUTXmUtZE7wV5vC/4OVj6dnZKZt+PrTljMnLC3p h0AJ5SaZM/hQU8+Lp644foaRljznAyWT5lGjTV9Sw6hONp+v1qoxMknJqirXZVlxJqlWltvNqtom nOL9uscQvyqwLAUNR9pdtlScvoc4tc4tdC8RmwikKI6HMauoZnIHaM/Euf/myK20+TnAOTjMgXCy A3oT0zgH928RtMkjE/aEdBlJa8ikL08m7fn3/9z1/rD3vwAAAP//AwBQSwMEFAAGAAgAAAAhAM8g QcbZAAAAAgEAAA8AAABkcnMvZG93bnJldi54bWxMj81uwjAQhO9IvIO1d3CAlqZRHIRQe6pUNaSH Hp14SSzidRqbn759Fy7tZaXRjGa+zTdX14szjsF6UrCYJyCQGm8stQo+q9dZCiJETUb3nlDBDwbY FNNJrjPjL1TieR9bwSUUMq2gi3HIpAxNh06HuR+Q2Dv40enIcmylGfWFy10vl0mylk5b4oVOD7jr sDnuT07B9ovKF/v9Xn+Uh9JW1XNCb+ujUtMJiIjX+JeEGztzQ8FAtT+RCaJXwF/E+2UvfVosQdQK HlcPKcgil//Ri18AAAD//wMAUEsBAi0AFAAGAAgAAAAhALaDOJL+AAAA4QEAABMAAAAAAAAAAAAA AAAAAAAAAFtDb250ZW50X1R5cGVzXS54bWxQSwECLQAUAAYACAAAACEAOP0h/9YAAACUAQAACwAA AAAAAAAAAAAAAAAvAQAAX3JlbHMvLnJlbHNQSwECLQAUAAYACAAAACEASK8bK5gBAAAgAwAADgAA AAAAAAAAAAAAAAAuAgAAZHJzL2Uyb0RvYy54bWxQSwECLQAUAAYACAAAACEAzyBBxtkAAAACAQAA DwAAAAAAAAAAAAAAAADyAwAAZHJzL2Rvd25yZXYueG1sUEsFBgAAAAAEAAQA8wAAAPgEAAAAAA== " filled="f" stroked="f">
                  <v:textbox inset="0,0,0,0">
                    <w:txbxContent>
                      <w:p w:rsidR="00C66CF8" w:rsidRDefault="00C66CF8" w:rsidP="00C66CF8">
                        <w:pPr>
                          <w:pStyle w:val="Figura"/>
                          <w:jc w:val="left"/>
                        </w:pPr>
                        <w:r>
                          <w:rPr>
                            <w:noProof/>
                            <w:lang w:val="es-CL" w:eastAsia="es-CL" w:bidi="ar-SA"/>
                          </w:rPr>
                          <w:drawing>
                            <wp:inline distT="0" distB="0" distL="0" distR="0" wp14:anchorId="1AF0B918" wp14:editId="1FF99281">
                              <wp:extent cx="5465445" cy="3016429"/>
                              <wp:effectExtent l="0" t="0" r="0" b="6350"/>
                              <wp:docPr id="235" name="image09.png" descr="Captura de pantalla 2016-12-17 a las 18.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9.png" descr="Captura de pantalla 2016-12-17 a las 18.27.20.png"/>
                                      <pic:cNvPicPr>
                                        <a:picLocks noChangeAspect="1" noChangeArrowheads="1"/>
                                      </pic:cNvPicPr>
                                    </pic:nvPicPr>
                                    <pic:blipFill>
                                      <a:blip r:embed="rId52"/>
                                      <a:stretch>
                                        <a:fillRect/>
                                      </a:stretch>
                                    </pic:blipFill>
                                    <pic:spPr bwMode="auto">
                                      <a:xfrm>
                                        <a:off x="0" y="0"/>
                                        <a:ext cx="5470395" cy="3019161"/>
                                      </a:xfrm>
                                      <a:prstGeom prst="rect">
                                        <a:avLst/>
                                      </a:prstGeom>
                                    </pic:spPr>
                                  </pic:pic>
                                </a:graphicData>
                              </a:graphic>
                            </wp:inline>
                          </w:drawing>
                        </w:r>
                      </w:p>
                      <w:p w:rsidR="00C66CF8" w:rsidRDefault="00C66CF8" w:rsidP="00C66CF8">
                        <w:pPr>
                          <w:pStyle w:val="Epgrafe"/>
                          <w:jc w:val="center"/>
                        </w:pPr>
                        <w:bookmarkStart w:id="8667" w:name="_Toc470016001"/>
                        <w:r>
                          <w:t xml:space="preserve">Ilustración </w:t>
                        </w:r>
                        <w:r>
                          <w:fldChar w:fldCharType="begin"/>
                        </w:r>
                        <w:r>
                          <w:instrText xml:space="preserve"> SEQ Ilustración \* ARABIC </w:instrText>
                        </w:r>
                        <w:r>
                          <w:fldChar w:fldCharType="separate"/>
                        </w:r>
                        <w:r>
                          <w:rPr>
                            <w:noProof/>
                          </w:rPr>
                          <w:t>5</w:t>
                        </w:r>
                        <w:r>
                          <w:rPr>
                            <w:noProof/>
                          </w:rPr>
                          <w:fldChar w:fldCharType="end"/>
                        </w:r>
                        <w:r>
                          <w:t>: Participaci</w:t>
                        </w:r>
                        <w:r w:rsidRPr="007F1213">
                          <w:t>ón del empleo en la agricultura de cada región  2015</w:t>
                        </w:r>
                        <w:bookmarkEnd w:id="8667"/>
                      </w:p>
                      <w:p w:rsidR="00C66CF8" w:rsidRDefault="00C66CF8" w:rsidP="00C66CF8">
                        <w:pPr>
                          <w:pStyle w:val="Epgrafe"/>
                          <w:jc w:val="center"/>
                        </w:pPr>
                        <w:r>
                          <w:t>Fuente: INE, Trimestre diciembre 2014 a febrero 2015</w:t>
                        </w:r>
                      </w:p>
                    </w:txbxContent>
                  </v:textbox>
                  <w10:anchorlock/>
                </v:shape>
              </w:pict>
            </mc:Fallback>
          </mc:AlternateContent>
        </w:r>
      </w:ins>
    </w:p>
    <w:p w:rsidR="00C66CF8" w:rsidRPr="00067AA5" w:rsidRDefault="00C66CF8" w:rsidP="00C66CF8">
      <w:pPr>
        <w:rPr>
          <w:ins w:id="8668" w:author="RAFAEL SOTOMAYOR" w:date="2016-12-20T17:07:00Z"/>
          <w:noProof/>
        </w:rPr>
      </w:pPr>
      <w:ins w:id="8669" w:author="RAFAEL SOTOMAYOR" w:date="2016-12-20T17:07:00Z">
        <w:r w:rsidRPr="00067AA5">
          <w:rPr>
            <w:noProof/>
          </w:rPr>
          <w:tab/>
        </w:r>
        <w:r w:rsidRPr="00067AA5">
          <w:rPr>
            <w:noProof/>
          </w:rPr>
          <w:tab/>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8670" w:author="RAFAEL SOTOMAYOR" w:date="2016-12-20T17:07:00Z"/>
          <w:noProof/>
        </w:rPr>
        <w:pPrChange w:id="8671"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8672" w:name="_Toc470016862"/>
      <w:ins w:id="8673" w:author="RAFAEL SOTOMAYOR" w:date="2016-12-20T17:07:00Z">
        <w:r>
          <w:rPr>
            <w:noProof/>
          </w:rPr>
          <w:t>Caracterizaci</w:t>
        </w:r>
        <w:r w:rsidRPr="00067AA5">
          <w:rPr>
            <w:noProof/>
          </w:rPr>
          <w:t>ón del Subsector Agrícola</w:t>
        </w:r>
        <w:bookmarkEnd w:id="8672"/>
      </w:ins>
    </w:p>
    <w:p w:rsidR="00C66CF8" w:rsidRPr="00067AA5" w:rsidRDefault="00C66CF8" w:rsidP="00C66CF8">
      <w:pPr>
        <w:rPr>
          <w:ins w:id="8674" w:author="RAFAEL SOTOMAYOR" w:date="2016-12-20T17:07:00Z"/>
          <w:noProof/>
        </w:rPr>
      </w:pPr>
    </w:p>
    <w:p w:rsidR="00C66CF8" w:rsidRPr="00067AA5" w:rsidRDefault="00C66CF8" w:rsidP="00C66CF8">
      <w:pPr>
        <w:rPr>
          <w:ins w:id="8675" w:author="RAFAEL SOTOMAYOR" w:date="2016-12-20T17:07:00Z"/>
          <w:noProof/>
        </w:rPr>
      </w:pPr>
      <w:ins w:id="8676" w:author="RAFAEL SOTOMAYOR" w:date="2016-12-20T17:07:00Z">
        <w:r>
          <w:rPr>
            <w:noProof/>
          </w:rPr>
          <w:t>La economí</w:t>
        </w:r>
        <w:r w:rsidRPr="00067AA5">
          <w:rPr>
            <w:noProof/>
          </w:rPr>
          <w:t>a chilena en general y el sector agrícola en particular, han mantenido un proceso constante de modernización y progreso desde la década de los 80, lo que se ha ido materializando en una diversificación de la agricultura, así como en la inserción y posicio</w:t>
        </w:r>
        <w:r>
          <w:rPr>
            <w:noProof/>
          </w:rPr>
          <w:t>namiento de sus productos en lo</w:t>
        </w:r>
        <w:r w:rsidRPr="00067AA5">
          <w:rPr>
            <w:noProof/>
          </w:rPr>
          <w:t>s mercados internacionales.</w:t>
        </w:r>
      </w:ins>
    </w:p>
    <w:p w:rsidR="00C66CF8" w:rsidRPr="00067AA5" w:rsidRDefault="00C66CF8" w:rsidP="00C66CF8">
      <w:pPr>
        <w:rPr>
          <w:ins w:id="8677" w:author="RAFAEL SOTOMAYOR" w:date="2016-12-20T17:07:00Z"/>
          <w:noProof/>
        </w:rPr>
      </w:pPr>
      <w:ins w:id="8678"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679" w:author="RAFAEL SOTOMAYOR" w:date="2016-12-20T17:07:00Z"/>
          <w:noProof/>
        </w:rPr>
      </w:pPr>
      <w:ins w:id="8680" w:author="RAFAEL SOTOMAYOR" w:date="2016-12-20T17:07:00Z">
        <w:r w:rsidRPr="00067AA5">
          <w:rPr>
            <w:noProof/>
          </w:rPr>
          <w:t>Chile ha ido construyendo una sociedad de creci</w:t>
        </w:r>
        <w:r>
          <w:rPr>
            <w:noProof/>
          </w:rPr>
          <w:t>ente estabilidad social y polí</w:t>
        </w:r>
        <w:r w:rsidRPr="00067AA5">
          <w:rPr>
            <w:noProof/>
          </w:rPr>
          <w:t>tica, obteniendo reconocimiento por la calidad de los productos y servicios que ofrece al mundo, y por la seriedad de del sector empresarial productivo y exportador.</w:t>
        </w:r>
      </w:ins>
    </w:p>
    <w:p w:rsidR="00C66CF8" w:rsidRPr="00067AA5" w:rsidRDefault="00C66CF8" w:rsidP="00C66CF8">
      <w:pPr>
        <w:rPr>
          <w:ins w:id="8681" w:author="RAFAEL SOTOMAYOR" w:date="2016-12-20T17:07:00Z"/>
          <w:noProof/>
        </w:rPr>
      </w:pPr>
    </w:p>
    <w:p w:rsidR="00C66CF8" w:rsidRPr="00B81120" w:rsidRDefault="00C66CF8" w:rsidP="00C66CF8">
      <w:pPr>
        <w:rPr>
          <w:ins w:id="8682" w:author="RAFAEL SOTOMAYOR" w:date="2016-12-20T17:07:00Z"/>
          <w:rFonts w:eastAsia="Times New Roman"/>
          <w:noProof/>
          <w:color w:val="244061" w:themeColor="accent1" w:themeShade="80"/>
        </w:rPr>
      </w:pPr>
      <w:ins w:id="8683" w:author="RAFAEL SOTOMAYOR" w:date="2016-12-20T17:07:00Z">
        <w:r w:rsidRPr="00067AA5">
          <w:rPr>
            <w:noProof/>
          </w:rPr>
          <w:t>La agricultura chilena del siglo XXI es un sec</w:t>
        </w:r>
        <w:r>
          <w:rPr>
            <w:noProof/>
          </w:rPr>
          <w:t>tor de alto dinamismo que está</w:t>
        </w:r>
        <w:r w:rsidRPr="00067AA5">
          <w:rPr>
            <w:noProof/>
          </w:rPr>
          <w:t xml:space="preserve"> enfrentando continuamente procesos de cambio, competencia y mejoramiento de los procesos productivos y comerciales. Los desafíos que implicó la apertura comercial del país, con una amplia gama de acuerdos comerciales con diferentes países y continentes, han </w:t>
        </w:r>
        <w:r>
          <w:rPr>
            <w:noProof/>
          </w:rPr>
          <w:t>sido enfrentados de manera exit</w:t>
        </w:r>
        <w:r w:rsidRPr="00067AA5">
          <w:rPr>
            <w:noProof/>
          </w:rPr>
          <w:t xml:space="preserve">osa por los sectores privado y público, permitiendo la expansión de la agricultura y la producción de alimentos, tanto para los mercados mundiales como para el mercado </w:t>
        </w:r>
        <w:r w:rsidRPr="00B81120">
          <w:rPr>
            <w:noProof/>
            <w:color w:val="244061" w:themeColor="accent1" w:themeShade="80"/>
          </w:rPr>
          <w:t xml:space="preserve">interno. </w:t>
        </w:r>
        <w:r w:rsidRPr="00B81120">
          <w:rPr>
            <w:noProof/>
            <w:color w:val="244061" w:themeColor="accent1" w:themeShade="80"/>
          </w:rPr>
          <w:fldChar w:fldCharType="begin"/>
        </w:r>
        <w:r w:rsidRPr="00B81120">
          <w:rPr>
            <w:noProof/>
            <w:color w:val="244061" w:themeColor="accent1" w:themeShade="80"/>
          </w:rPr>
          <w:instrText xml:space="preserve"> REF _Ref469958624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6</w:t>
        </w:r>
        <w:r w:rsidRPr="00B81120">
          <w:rPr>
            <w:noProof/>
            <w:color w:val="244061" w:themeColor="accent1" w:themeShade="80"/>
          </w:rPr>
          <w:fldChar w:fldCharType="end"/>
        </w:r>
        <w:r w:rsidRPr="00B81120">
          <w:rPr>
            <w:rFonts w:eastAsia="Times New Roman"/>
            <w:noProof/>
            <w:color w:val="244061" w:themeColor="accent1" w:themeShade="80"/>
          </w:rPr>
          <w:t>[R6]</w:t>
        </w:r>
      </w:ins>
    </w:p>
    <w:p w:rsidR="00C66CF8" w:rsidRPr="00067AA5" w:rsidRDefault="00C66CF8" w:rsidP="00C66CF8">
      <w:pPr>
        <w:rPr>
          <w:ins w:id="8684" w:author="RAFAEL SOTOMAYOR" w:date="2016-12-20T17:07:00Z"/>
          <w:noProof/>
        </w:rPr>
      </w:pPr>
    </w:p>
    <w:p w:rsidR="00C66CF8" w:rsidRPr="00067AA5" w:rsidRDefault="00C66CF8" w:rsidP="00C66CF8">
      <w:pPr>
        <w:rPr>
          <w:ins w:id="8685" w:author="RAFAEL SOTOMAYOR" w:date="2016-12-20T17:07:00Z"/>
          <w:noProof/>
        </w:rPr>
      </w:pPr>
      <w:ins w:id="8686" w:author="RAFAEL SOTOMAYOR" w:date="2016-12-20T17:07:00Z">
        <w:r>
          <w:rPr>
            <w:noProof/>
          </w:rPr>
          <w:t>El sector agr</w:t>
        </w:r>
        <w:r w:rsidRPr="00067AA5">
          <w:rPr>
            <w:noProof/>
          </w:rPr>
          <w:t>ícola enfrenta importantes desafíos para cumplir con la demanda nacional e internacional respecto de más y mejores productos alimenticios, producidos con buenas prácticas agrícolas, responsablemente, con trazabilidad y certificaciones adecuadas para cada tipo de mercado.</w:t>
        </w:r>
      </w:ins>
    </w:p>
    <w:p w:rsidR="00C66CF8" w:rsidRPr="00067AA5" w:rsidRDefault="00C66CF8" w:rsidP="00C66CF8">
      <w:pPr>
        <w:rPr>
          <w:ins w:id="8687" w:author="RAFAEL SOTOMAYOR" w:date="2016-12-20T17:07:00Z"/>
          <w:noProof/>
        </w:rPr>
      </w:pPr>
    </w:p>
    <w:p w:rsidR="00C66CF8" w:rsidRPr="00B81120" w:rsidRDefault="00C66CF8" w:rsidP="00C66CF8">
      <w:pPr>
        <w:rPr>
          <w:ins w:id="8688" w:author="RAFAEL SOTOMAYOR" w:date="2016-12-20T17:07:00Z"/>
          <w:noProof/>
          <w:color w:val="244061" w:themeColor="accent1" w:themeShade="80"/>
        </w:rPr>
      </w:pPr>
      <w:ins w:id="8689" w:author="RAFAEL SOTOMAYOR" w:date="2016-12-20T17:07:00Z">
        <w:r w:rsidRPr="00067AA5">
          <w:rPr>
            <w:noProof/>
          </w:rPr>
          <w:lastRenderedPageBreak/>
          <w:t>Los efec</w:t>
        </w:r>
        <w:r>
          <w:rPr>
            <w:noProof/>
          </w:rPr>
          <w:t>tos que genera el cambio climá</w:t>
        </w:r>
        <w:r w:rsidRPr="00067AA5">
          <w:rPr>
            <w:noProof/>
          </w:rPr>
          <w:t xml:space="preserve">tico, los extensos períodos de sequía, el aumento de las temperaturas medias y la expansión de la agricultura intensiva, han impactado la disponibilidad de agua de riego en zonas importantes del país, ante lo cual los agricultores han aprendido a ser cada vez más eficientes en el uso del  recurso, incorporando nuevas tecnologías y una mejor gestión. Este proceso está en pleno desarrollo y ha sido impulsado y apoyado técnica y financieramente por el Ministerio de </w:t>
        </w:r>
        <w:r w:rsidRPr="00B81120">
          <w:rPr>
            <w:noProof/>
            <w:color w:val="244061" w:themeColor="accent1" w:themeShade="80"/>
          </w:rPr>
          <w:t xml:space="preserve">Agricultura. </w:t>
        </w:r>
        <w:r w:rsidRPr="00B81120">
          <w:rPr>
            <w:noProof/>
            <w:color w:val="244061" w:themeColor="accent1" w:themeShade="80"/>
          </w:rPr>
          <w:fldChar w:fldCharType="begin"/>
        </w:r>
        <w:r w:rsidRPr="00B81120">
          <w:rPr>
            <w:noProof/>
            <w:color w:val="244061" w:themeColor="accent1" w:themeShade="80"/>
          </w:rPr>
          <w:instrText xml:space="preserve"> REF _Ref469958624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6</w:t>
        </w:r>
        <w:r w:rsidRPr="00B81120">
          <w:rPr>
            <w:noProof/>
            <w:color w:val="244061" w:themeColor="accent1" w:themeShade="80"/>
          </w:rPr>
          <w:fldChar w:fldCharType="end"/>
        </w:r>
        <w:r w:rsidRPr="00B81120">
          <w:rPr>
            <w:rFonts w:eastAsia="Times New Roman"/>
            <w:noProof/>
            <w:color w:val="244061" w:themeColor="accent1" w:themeShade="80"/>
          </w:rPr>
          <w:t>[R6]</w:t>
        </w:r>
      </w:ins>
    </w:p>
    <w:p w:rsidR="00C66CF8" w:rsidRPr="00067AA5" w:rsidRDefault="00C66CF8" w:rsidP="00C66CF8">
      <w:pPr>
        <w:rPr>
          <w:ins w:id="8690" w:author="RAFAEL SOTOMAYOR" w:date="2016-12-20T17:07:00Z"/>
          <w:noProof/>
        </w:rPr>
      </w:pPr>
    </w:p>
    <w:p w:rsidR="00C66CF8" w:rsidRPr="00067AA5" w:rsidRDefault="00C66CF8" w:rsidP="00C66CF8">
      <w:pPr>
        <w:rPr>
          <w:ins w:id="8691" w:author="RAFAEL SOTOMAYOR" w:date="2016-12-20T17:07:00Z"/>
          <w:noProof/>
        </w:rPr>
      </w:pPr>
      <w:ins w:id="8692" w:author="RAFAEL SOTOMAYOR" w:date="2016-12-20T17:07:00Z">
        <w:r w:rsidRPr="00067AA5">
          <w:rPr>
            <w:noProof/>
          </w:rPr>
          <w:t>Lograr mayores niveles de equidad en la agricultura es una de l</w:t>
        </w:r>
        <w:r>
          <w:rPr>
            <w:noProof/>
          </w:rPr>
          <w:t>as prioridades del pa</w:t>
        </w:r>
        <w:r w:rsidRPr="00067AA5">
          <w:rPr>
            <w:noProof/>
          </w:rPr>
          <w:t>ís, lo que requiere esp</w:t>
        </w:r>
        <w:r>
          <w:rPr>
            <w:noProof/>
          </w:rPr>
          <w:t>ecial preferencia en la pequeñ</w:t>
        </w:r>
        <w:r w:rsidRPr="00067AA5">
          <w:rPr>
            <w:noProof/>
          </w:rPr>
          <w:t xml:space="preserve">a agricultura, que no sólo representa un sector social de interés para la política sectorial, sino es un importante grupo de pequeños empresarios que proveen gran parte de los alimentos para el mercado interno del país y una oferta para los mercados externos.  </w:t>
        </w:r>
      </w:ins>
    </w:p>
    <w:p w:rsidR="00C66CF8" w:rsidRPr="00067AA5" w:rsidRDefault="00C66CF8" w:rsidP="00C66CF8">
      <w:pPr>
        <w:rPr>
          <w:ins w:id="8693" w:author="RAFAEL SOTOMAYOR" w:date="2016-12-20T17:07:00Z"/>
          <w:noProof/>
        </w:rPr>
      </w:pPr>
      <w:ins w:id="8694" w:author="RAFAEL SOTOMAYOR" w:date="2016-12-20T17:07:00Z">
        <w:r w:rsidRPr="00067AA5">
          <w:rPr>
            <w:noProof/>
          </w:rPr>
          <w:tab/>
        </w:r>
      </w:ins>
    </w:p>
    <w:p w:rsidR="00C66CF8" w:rsidRPr="00067AA5" w:rsidRDefault="00C66CF8" w:rsidP="00C66CF8">
      <w:pPr>
        <w:rPr>
          <w:ins w:id="8695" w:author="RAFAEL SOTOMAYOR" w:date="2016-12-20T17:07:00Z"/>
          <w:noProof/>
        </w:rPr>
      </w:pPr>
      <w:ins w:id="8696" w:author="RAFAEL SOTOMAYOR" w:date="2016-12-20T17:07:00Z">
        <w:r>
          <w:rPr>
            <w:noProof/>
          </w:rPr>
          <w:t>Para estos desaf</w:t>
        </w:r>
        <w:r w:rsidRPr="00067AA5">
          <w:rPr>
            <w:noProof/>
          </w:rPr>
          <w:t>íos es indispensable que la agricultura incorpore tecnología que facilite la toma de datos cuyo análisis permita llegar a decisiones inteligentes para optimizar y controlar los procesos productivos. La incorporación de tecnologías de información, comunicación, análisis, procesamiento de gran des cantidades de datos, y automatización van a permitir no solamente producir eficientemente, sino que también son requisito para poder cumplir con las exigencias del consumidor final y a la cadena de valor global.</w:t>
        </w:r>
      </w:ins>
    </w:p>
    <w:p w:rsidR="00C66CF8" w:rsidRPr="00067AA5" w:rsidRDefault="00C66CF8" w:rsidP="00C66CF8">
      <w:pPr>
        <w:rPr>
          <w:ins w:id="8697" w:author="RAFAEL SOTOMAYOR" w:date="2016-12-20T17:07:00Z"/>
          <w:noProof/>
        </w:rPr>
      </w:pPr>
    </w:p>
    <w:p w:rsidR="00C66CF8" w:rsidRPr="00067AA5" w:rsidRDefault="00C66CF8" w:rsidP="00C66CF8">
      <w:pPr>
        <w:rPr>
          <w:ins w:id="8698" w:author="RAFAEL SOTOMAYOR" w:date="2016-12-20T17:07:00Z"/>
          <w:noProof/>
        </w:rPr>
      </w:pPr>
      <w:ins w:id="8699" w:author="RAFAEL SOTOMAYOR" w:date="2016-12-20T17:07:00Z">
        <w:r w:rsidRPr="00067AA5">
          <w:rPr>
            <w:noProof/>
          </w:rPr>
          <w:t>La</w:t>
        </w:r>
        <w:r>
          <w:rPr>
            <w:b/>
            <w:noProof/>
          </w:rPr>
          <w:t xml:space="preserve"> Agricultura de Precisi</w:t>
        </w:r>
        <w:r w:rsidRPr="00067AA5">
          <w:rPr>
            <w:b/>
            <w:noProof/>
          </w:rPr>
          <w:t>ón</w:t>
        </w:r>
        <w:r w:rsidRPr="00067AA5">
          <w:rPr>
            <w:noProof/>
          </w:rPr>
          <w:t xml:space="preserve"> </w:t>
        </w:r>
        <w:r w:rsidRPr="00067AA5">
          <w:rPr>
            <w:b/>
            <w:noProof/>
          </w:rPr>
          <w:t xml:space="preserve">(AP) </w:t>
        </w:r>
        <w:r>
          <w:rPr>
            <w:noProof/>
          </w:rPr>
          <w:t>es una tendencia global, que a</w:t>
        </w:r>
        <w:r w:rsidRPr="00067AA5">
          <w:rPr>
            <w:noProof/>
          </w:rPr>
          <w:t xml:space="preserve">ún se encuentra una etapa incipiente en Chile, aún cuando la noción de predio conectado es cada vez más cercana y necesaria, sobre todo si las diferentes actividades agrícolas están conectadas, no solo entre sí, sino que también a una serie de datos históricos. </w:t>
        </w:r>
      </w:ins>
    </w:p>
    <w:p w:rsidR="00C66CF8" w:rsidRPr="00067AA5" w:rsidRDefault="00C66CF8" w:rsidP="00C66CF8">
      <w:pPr>
        <w:rPr>
          <w:ins w:id="8700" w:author="RAFAEL SOTOMAYOR" w:date="2016-12-20T17:07:00Z"/>
          <w:noProof/>
        </w:rPr>
      </w:pPr>
    </w:p>
    <w:p w:rsidR="00C66CF8" w:rsidRPr="00067AA5" w:rsidRDefault="00C66CF8" w:rsidP="00C66CF8">
      <w:pPr>
        <w:rPr>
          <w:ins w:id="8701" w:author="RAFAEL SOTOMAYOR" w:date="2016-12-20T17:07:00Z"/>
          <w:noProof/>
        </w:rPr>
      </w:pPr>
      <w:ins w:id="8702" w:author="RAFAEL SOTOMAYOR" w:date="2016-12-20T17:07:00Z">
        <w:r w:rsidRPr="00067AA5">
          <w:rPr>
            <w:b/>
            <w:noProof/>
          </w:rPr>
          <w:t>Internet de las cosas (IoT)</w:t>
        </w:r>
        <w:r w:rsidRPr="00067AA5">
          <w:rPr>
            <w:noProof/>
          </w:rPr>
          <w:t xml:space="preserve"> permite una mirada integrada y multidim</w:t>
        </w:r>
        <w:r>
          <w:rPr>
            <w:noProof/>
          </w:rPr>
          <w:t>ensional de las actividades agr</w:t>
        </w:r>
        <w:r w:rsidRPr="00067AA5">
          <w:rPr>
            <w:noProof/>
          </w:rPr>
          <w:t xml:space="preserve">ícolas, permitiendo una comprensión profunda de cómo funciona todo el ecosistema, de tal forma de poder tener instancias de decisión. </w:t>
        </w:r>
      </w:ins>
    </w:p>
    <w:p w:rsidR="00C66CF8" w:rsidRPr="00067AA5" w:rsidRDefault="00C66CF8" w:rsidP="00C66CF8">
      <w:pPr>
        <w:rPr>
          <w:ins w:id="8703" w:author="RAFAEL SOTOMAYOR" w:date="2016-12-20T17:07:00Z"/>
          <w:noProof/>
        </w:rPr>
      </w:pPr>
    </w:p>
    <w:p w:rsidR="00C66CF8" w:rsidRPr="00067AA5" w:rsidRDefault="00C66CF8" w:rsidP="00C66CF8">
      <w:pPr>
        <w:rPr>
          <w:ins w:id="8704" w:author="RAFAEL SOTOMAYOR" w:date="2016-12-20T17:07:00Z"/>
          <w:noProof/>
        </w:rPr>
      </w:pPr>
      <w:ins w:id="8705" w:author="RAFAEL SOTOMAYOR" w:date="2016-12-20T17:07:00Z">
        <w:r w:rsidRPr="00067AA5">
          <w:rPr>
            <w:noProof/>
          </w:rPr>
          <w:t>Desde una perspectiva de c</w:t>
        </w:r>
        <w:r>
          <w:rPr>
            <w:noProof/>
          </w:rPr>
          <w:t>omunicaci</w:t>
        </w:r>
        <w:r w:rsidRPr="00067AA5">
          <w:rPr>
            <w:noProof/>
          </w:rPr>
          <w:t xml:space="preserve">ón </w:t>
        </w:r>
        <w:r>
          <w:rPr>
            <w:b/>
            <w:noProof/>
          </w:rPr>
          <w:t>M</w:t>
        </w:r>
        <w:r w:rsidRPr="00067AA5">
          <w:rPr>
            <w:b/>
            <w:noProof/>
          </w:rPr>
          <w:t>áquina a Máquina (M2M)</w:t>
        </w:r>
        <w:r>
          <w:rPr>
            <w:noProof/>
          </w:rPr>
          <w:t>, el sector agr</w:t>
        </w:r>
        <w:r w:rsidRPr="00067AA5">
          <w:rPr>
            <w:noProof/>
          </w:rPr>
          <w:t>ícola es significativamente menor que otros sectores como la minería, manufactura y comercio por mencionar algunas. Sin embargo, las tecnologías M2M y todas las tecnologías alrededor de las IoT son herramientas claves para la transformación del sector agrícola. E</w:t>
        </w:r>
        <w:r>
          <w:rPr>
            <w:noProof/>
          </w:rPr>
          <w:t>l impacto inmediato es la conex</w:t>
        </w:r>
        <w:r w:rsidRPr="00067AA5">
          <w:rPr>
            <w:noProof/>
          </w:rPr>
          <w:t>ión remota de los sensores medioambientales, gestión de suelo, trazabilidad de alimentos que apoyarán una producción alimentaria de calidad en el futuro.</w:t>
        </w:r>
      </w:ins>
    </w:p>
    <w:p w:rsidR="00C66CF8" w:rsidRPr="00067AA5" w:rsidRDefault="00C66CF8" w:rsidP="00C66CF8">
      <w:pPr>
        <w:rPr>
          <w:ins w:id="8706" w:author="RAFAEL SOTOMAYOR" w:date="2016-12-20T17:07:00Z"/>
          <w:noProof/>
        </w:rPr>
      </w:pPr>
    </w:p>
    <w:p w:rsidR="00C66CF8" w:rsidRPr="00067AA5" w:rsidRDefault="00C66CF8" w:rsidP="004423CA">
      <w:pPr>
        <w:pStyle w:val="Ttulo4"/>
        <w:widowControl/>
        <w:numPr>
          <w:ilvl w:val="3"/>
          <w:numId w:val="55"/>
        </w:numPr>
        <w:pBdr>
          <w:bottom w:val="single" w:sz="4" w:space="2" w:color="B8CCE4" w:themeColor="accent1" w:themeTint="66"/>
        </w:pBdr>
        <w:spacing w:before="200" w:after="80"/>
        <w:contextualSpacing w:val="0"/>
        <w:rPr>
          <w:ins w:id="8707" w:author="RAFAEL SOTOMAYOR" w:date="2016-12-20T17:07:00Z"/>
          <w:noProof/>
        </w:rPr>
        <w:pPrChange w:id="8708" w:author="RAFAEL SOTOMAYOR" w:date="2016-12-20T17:07:00Z">
          <w:pPr>
            <w:pStyle w:val="Ttulo4"/>
            <w:widowControl/>
            <w:numPr>
              <w:ilvl w:val="3"/>
              <w:numId w:val="56"/>
            </w:numPr>
            <w:pBdr>
              <w:bottom w:val="single" w:sz="4" w:space="2" w:color="B8CCE4" w:themeColor="accent1" w:themeTint="66"/>
            </w:pBdr>
            <w:spacing w:before="200" w:after="80"/>
            <w:ind w:left="3600" w:hanging="360"/>
            <w:contextualSpacing w:val="0"/>
          </w:pPr>
        </w:pPrChange>
      </w:pPr>
      <w:bookmarkStart w:id="8709" w:name="_Toc470016863"/>
      <w:ins w:id="8710" w:author="RAFAEL SOTOMAYOR" w:date="2016-12-20T17:07:00Z">
        <w:r>
          <w:rPr>
            <w:noProof/>
          </w:rPr>
          <w:t>Rubros y productos o clú</w:t>
        </w:r>
        <w:r w:rsidRPr="00067AA5">
          <w:rPr>
            <w:noProof/>
          </w:rPr>
          <w:t>sters de la Agricultura</w:t>
        </w:r>
        <w:bookmarkEnd w:id="8709"/>
        <w:r w:rsidRPr="00067AA5">
          <w:rPr>
            <w:noProof/>
          </w:rPr>
          <w:t xml:space="preserve"> </w:t>
        </w:r>
      </w:ins>
    </w:p>
    <w:p w:rsidR="00C66CF8" w:rsidRPr="00067AA5" w:rsidRDefault="00C66CF8" w:rsidP="00C66CF8">
      <w:pPr>
        <w:rPr>
          <w:ins w:id="8711" w:author="RAFAEL SOTOMAYOR" w:date="2016-12-20T17:07:00Z"/>
          <w:noProof/>
        </w:rPr>
      </w:pPr>
    </w:p>
    <w:p w:rsidR="00C66CF8" w:rsidRPr="00067AA5" w:rsidRDefault="00C66CF8" w:rsidP="00C66CF8">
      <w:pPr>
        <w:rPr>
          <w:ins w:id="8712" w:author="RAFAEL SOTOMAYOR" w:date="2016-12-20T17:07:00Z"/>
          <w:noProof/>
        </w:rPr>
      </w:pPr>
      <w:ins w:id="8713" w:author="RAFAEL SOTOMAYOR" w:date="2016-12-20T17:07:00Z">
        <w:r w:rsidRPr="00067AA5">
          <w:rPr>
            <w:noProof/>
          </w:rPr>
          <w:t>La Agricultura incluye el cult</w:t>
        </w:r>
        <w:r>
          <w:rPr>
            <w:noProof/>
          </w:rPr>
          <w:t>ivo de plantas, para la obtenci</w:t>
        </w:r>
        <w:r w:rsidRPr="00067AA5">
          <w:rPr>
            <w:noProof/>
          </w:rPr>
          <w:t>ón de frutas, flores y otros productos comestibles y se centra en el proceso relacionado con el cultivo de distintas especies vegetales.</w:t>
        </w:r>
      </w:ins>
    </w:p>
    <w:p w:rsidR="00C66CF8" w:rsidRPr="00067AA5" w:rsidRDefault="00C66CF8" w:rsidP="00C66CF8">
      <w:pPr>
        <w:rPr>
          <w:ins w:id="8714" w:author="RAFAEL SOTOMAYOR" w:date="2016-12-20T17:07:00Z"/>
          <w:noProof/>
        </w:rPr>
      </w:pPr>
    </w:p>
    <w:p w:rsidR="00C66CF8" w:rsidRPr="00067AA5" w:rsidRDefault="00C66CF8" w:rsidP="00C66CF8">
      <w:pPr>
        <w:rPr>
          <w:ins w:id="8715" w:author="RAFAEL SOTOMAYOR" w:date="2016-12-20T17:07:00Z"/>
          <w:noProof/>
        </w:rPr>
      </w:pPr>
      <w:ins w:id="8716" w:author="RAFAEL SOTOMAYOR" w:date="2016-12-20T17:07:00Z">
        <w:r w:rsidRPr="00067AA5">
          <w:rPr>
            <w:noProof/>
          </w:rPr>
          <w:t xml:space="preserve">A partir de la Clasificación industrial internacional uniforme de todas las actividades económicas de ONU y ODEPA, se ha hecho agrupación por rubros atingentes a la realidad de la agricultura chilena. Se han agrupado los rubros en los cuales se desarrolla la actividad agrícola en las superficies plantadas o sembradas entendidas como cultivo, que se define a partir de diferentes fuentes en base </w:t>
        </w:r>
        <w:r w:rsidRPr="00067AA5">
          <w:rPr>
            <w:noProof/>
          </w:rPr>
          <w:lastRenderedPageBreak/>
          <w:t>a información disponible, y en relación a sector estratégico definido para el uso de datos en AP e IoT y con el fin de obtener una descripción acorde a la realidad productiva de Chile. En la Ilustración</w:t>
        </w:r>
        <w:r>
          <w:rPr>
            <w:noProof/>
          </w:rPr>
          <w:t xml:space="preserve"> 6 se muestran los rubros de la a</w:t>
        </w:r>
        <w:r w:rsidRPr="00067AA5">
          <w:rPr>
            <w:noProof/>
          </w:rPr>
          <w:t>gricultura en los que se centra este estudio y la agrupación que se utilizará para las estimaciones del presente estudio.</w:t>
        </w:r>
      </w:ins>
    </w:p>
    <w:p w:rsidR="00C66CF8" w:rsidRPr="00067AA5" w:rsidRDefault="00C66CF8" w:rsidP="00C66CF8">
      <w:pPr>
        <w:rPr>
          <w:ins w:id="8717" w:author="RAFAEL SOTOMAYOR" w:date="2016-12-20T17:07:00Z"/>
          <w:noProof/>
        </w:rPr>
      </w:pPr>
    </w:p>
    <w:p w:rsidR="00C66CF8" w:rsidRPr="00067AA5" w:rsidRDefault="00C66CF8" w:rsidP="004423CA">
      <w:pPr>
        <w:widowControl/>
        <w:numPr>
          <w:ilvl w:val="0"/>
          <w:numId w:val="34"/>
        </w:numPr>
        <w:ind w:hanging="360"/>
        <w:contextualSpacing w:val="0"/>
        <w:rPr>
          <w:ins w:id="8718" w:author="RAFAEL SOTOMAYOR" w:date="2016-12-20T17:07:00Z"/>
          <w:b/>
          <w:noProof/>
          <w:color w:val="000000"/>
        </w:rPr>
        <w:pPrChange w:id="8719" w:author="RAFAEL SOTOMAYOR" w:date="2016-12-20T17:07:00Z">
          <w:pPr>
            <w:widowControl/>
            <w:numPr>
              <w:numId w:val="35"/>
            </w:numPr>
            <w:ind w:left="720" w:firstLine="1080"/>
            <w:contextualSpacing w:val="0"/>
          </w:pPr>
        </w:pPrChange>
      </w:pPr>
      <w:ins w:id="8720" w:author="RAFAEL SOTOMAYOR" w:date="2016-12-20T17:07:00Z">
        <w:r w:rsidRPr="00067AA5">
          <w:rPr>
            <w:b/>
            <w:noProof/>
            <w:color w:val="000000"/>
          </w:rPr>
          <w:t>Cultivo de cereales y otros cultivos:</w:t>
        </w:r>
      </w:ins>
    </w:p>
    <w:p w:rsidR="00C66CF8" w:rsidRPr="00067AA5" w:rsidRDefault="00C66CF8" w:rsidP="004423CA">
      <w:pPr>
        <w:widowControl/>
        <w:numPr>
          <w:ilvl w:val="1"/>
          <w:numId w:val="34"/>
        </w:numPr>
        <w:ind w:hanging="360"/>
        <w:contextualSpacing w:val="0"/>
        <w:rPr>
          <w:ins w:id="8721" w:author="RAFAEL SOTOMAYOR" w:date="2016-12-20T17:07:00Z"/>
          <w:noProof/>
        </w:rPr>
        <w:pPrChange w:id="8722" w:author="RAFAEL SOTOMAYOR" w:date="2016-12-20T17:07:00Z">
          <w:pPr>
            <w:widowControl/>
            <w:numPr>
              <w:ilvl w:val="1"/>
              <w:numId w:val="35"/>
            </w:numPr>
            <w:ind w:left="1440" w:firstLine="2520"/>
            <w:contextualSpacing w:val="0"/>
          </w:pPr>
        </w:pPrChange>
      </w:pPr>
      <w:ins w:id="8723" w:author="RAFAEL SOTOMAYOR" w:date="2016-12-20T17:07:00Z">
        <w:r w:rsidRPr="00067AA5">
          <w:rPr>
            <w:noProof/>
          </w:rPr>
          <w:t xml:space="preserve">Cultivos temporales: cereales, papas, remolacha, semillas oleaginosas, leguminosas, tabaco </w:t>
        </w:r>
      </w:ins>
    </w:p>
    <w:p w:rsidR="00C66CF8" w:rsidRPr="00067AA5" w:rsidRDefault="00C66CF8" w:rsidP="004423CA">
      <w:pPr>
        <w:widowControl/>
        <w:numPr>
          <w:ilvl w:val="1"/>
          <w:numId w:val="34"/>
        </w:numPr>
        <w:ind w:hanging="360"/>
        <w:contextualSpacing w:val="0"/>
        <w:rPr>
          <w:ins w:id="8724" w:author="RAFAEL SOTOMAYOR" w:date="2016-12-20T17:07:00Z"/>
          <w:noProof/>
        </w:rPr>
        <w:pPrChange w:id="8725" w:author="RAFAEL SOTOMAYOR" w:date="2016-12-20T17:07:00Z">
          <w:pPr>
            <w:widowControl/>
            <w:numPr>
              <w:ilvl w:val="1"/>
              <w:numId w:val="35"/>
            </w:numPr>
            <w:ind w:left="1440" w:firstLine="2520"/>
            <w:contextualSpacing w:val="0"/>
          </w:pPr>
        </w:pPrChange>
      </w:pPr>
      <w:ins w:id="8726" w:author="RAFAEL SOTOMAYOR" w:date="2016-12-20T17:07:00Z">
        <w:r w:rsidRPr="00067AA5">
          <w:rPr>
            <w:noProof/>
          </w:rPr>
          <w:t>Cultivos permanentes: pastos y empastadas forrajeras</w:t>
        </w:r>
      </w:ins>
    </w:p>
    <w:p w:rsidR="00C66CF8" w:rsidRPr="00067AA5" w:rsidRDefault="00C66CF8" w:rsidP="00C66CF8">
      <w:pPr>
        <w:ind w:left="2520"/>
        <w:rPr>
          <w:ins w:id="8727" w:author="RAFAEL SOTOMAYOR" w:date="2016-12-20T17:07:00Z"/>
          <w:noProof/>
        </w:rPr>
      </w:pPr>
    </w:p>
    <w:p w:rsidR="00C66CF8" w:rsidRPr="00067AA5" w:rsidRDefault="00C66CF8" w:rsidP="004423CA">
      <w:pPr>
        <w:widowControl/>
        <w:numPr>
          <w:ilvl w:val="0"/>
          <w:numId w:val="34"/>
        </w:numPr>
        <w:ind w:hanging="360"/>
        <w:contextualSpacing w:val="0"/>
        <w:rPr>
          <w:ins w:id="8728" w:author="RAFAEL SOTOMAYOR" w:date="2016-12-20T17:07:00Z"/>
          <w:b/>
          <w:noProof/>
          <w:color w:val="000000"/>
        </w:rPr>
        <w:pPrChange w:id="8729" w:author="RAFAEL SOTOMAYOR" w:date="2016-12-20T17:07:00Z">
          <w:pPr>
            <w:widowControl/>
            <w:numPr>
              <w:numId w:val="35"/>
            </w:numPr>
            <w:ind w:left="720" w:firstLine="1080"/>
            <w:contextualSpacing w:val="0"/>
          </w:pPr>
        </w:pPrChange>
      </w:pPr>
      <w:ins w:id="8730" w:author="RAFAEL SOTOMAYOR" w:date="2016-12-20T17:07:00Z">
        <w:r w:rsidRPr="00067AA5">
          <w:rPr>
            <w:b/>
            <w:noProof/>
            <w:color w:val="000000"/>
          </w:rPr>
          <w:t>Cultivo de hortalizas, flores y viveros</w:t>
        </w:r>
      </w:ins>
    </w:p>
    <w:p w:rsidR="00C66CF8" w:rsidRPr="00067AA5" w:rsidRDefault="00C66CF8" w:rsidP="00C66CF8">
      <w:pPr>
        <w:ind w:left="1080"/>
        <w:rPr>
          <w:ins w:id="8731" w:author="RAFAEL SOTOMAYOR" w:date="2016-12-20T17:07:00Z"/>
          <w:b/>
          <w:noProof/>
          <w:color w:val="000000"/>
        </w:rPr>
      </w:pPr>
    </w:p>
    <w:p w:rsidR="00C66CF8" w:rsidRPr="00067AA5" w:rsidRDefault="00C66CF8" w:rsidP="004423CA">
      <w:pPr>
        <w:widowControl/>
        <w:numPr>
          <w:ilvl w:val="0"/>
          <w:numId w:val="34"/>
        </w:numPr>
        <w:ind w:hanging="360"/>
        <w:contextualSpacing w:val="0"/>
        <w:rPr>
          <w:ins w:id="8732" w:author="RAFAEL SOTOMAYOR" w:date="2016-12-20T17:07:00Z"/>
          <w:b/>
          <w:noProof/>
          <w:color w:val="000000"/>
        </w:rPr>
        <w:pPrChange w:id="8733" w:author="RAFAEL SOTOMAYOR" w:date="2016-12-20T17:07:00Z">
          <w:pPr>
            <w:widowControl/>
            <w:numPr>
              <w:numId w:val="35"/>
            </w:numPr>
            <w:ind w:left="720" w:firstLine="1080"/>
            <w:contextualSpacing w:val="0"/>
          </w:pPr>
        </w:pPrChange>
      </w:pPr>
      <w:ins w:id="8734" w:author="RAFAEL SOTOMAYOR" w:date="2016-12-20T17:07:00Z">
        <w:r w:rsidRPr="00067AA5">
          <w:rPr>
            <w:b/>
            <w:noProof/>
            <w:color w:val="000000"/>
          </w:rPr>
          <w:t>Fruticultura, con sus divisiones:</w:t>
        </w:r>
      </w:ins>
    </w:p>
    <w:p w:rsidR="00C66CF8" w:rsidRPr="00067AA5" w:rsidRDefault="00C66CF8" w:rsidP="004423CA">
      <w:pPr>
        <w:widowControl/>
        <w:numPr>
          <w:ilvl w:val="1"/>
          <w:numId w:val="34"/>
        </w:numPr>
        <w:ind w:hanging="360"/>
        <w:contextualSpacing w:val="0"/>
        <w:rPr>
          <w:ins w:id="8735" w:author="RAFAEL SOTOMAYOR" w:date="2016-12-20T17:07:00Z"/>
          <w:noProof/>
          <w:color w:val="000000"/>
        </w:rPr>
        <w:pPrChange w:id="8736" w:author="RAFAEL SOTOMAYOR" w:date="2016-12-20T17:07:00Z">
          <w:pPr>
            <w:widowControl/>
            <w:numPr>
              <w:ilvl w:val="1"/>
              <w:numId w:val="35"/>
            </w:numPr>
            <w:ind w:left="1440" w:firstLine="2520"/>
            <w:contextualSpacing w:val="0"/>
          </w:pPr>
        </w:pPrChange>
      </w:pPr>
      <w:ins w:id="8737" w:author="RAFAEL SOTOMAYOR" w:date="2016-12-20T17:07:00Z">
        <w:r w:rsidRPr="00067AA5">
          <w:rPr>
            <w:noProof/>
            <w:color w:val="000000"/>
          </w:rPr>
          <w:t>Fruta Fresca</w:t>
        </w:r>
      </w:ins>
    </w:p>
    <w:p w:rsidR="00C66CF8" w:rsidRPr="00067AA5" w:rsidRDefault="00C66CF8" w:rsidP="004423CA">
      <w:pPr>
        <w:widowControl/>
        <w:numPr>
          <w:ilvl w:val="1"/>
          <w:numId w:val="34"/>
        </w:numPr>
        <w:ind w:hanging="360"/>
        <w:contextualSpacing w:val="0"/>
        <w:rPr>
          <w:ins w:id="8738" w:author="RAFAEL SOTOMAYOR" w:date="2016-12-20T17:07:00Z"/>
          <w:noProof/>
          <w:color w:val="000000"/>
        </w:rPr>
        <w:pPrChange w:id="8739" w:author="RAFAEL SOTOMAYOR" w:date="2016-12-20T17:07:00Z">
          <w:pPr>
            <w:widowControl/>
            <w:numPr>
              <w:ilvl w:val="1"/>
              <w:numId w:val="35"/>
            </w:numPr>
            <w:ind w:left="1440" w:firstLine="2520"/>
            <w:contextualSpacing w:val="0"/>
          </w:pPr>
        </w:pPrChange>
      </w:pPr>
      <w:ins w:id="8740" w:author="RAFAEL SOTOMAYOR" w:date="2016-12-20T17:07:00Z">
        <w:r w:rsidRPr="00067AA5">
          <w:rPr>
            <w:noProof/>
            <w:color w:val="000000"/>
          </w:rPr>
          <w:t>Frutos Secos y deshidratados</w:t>
        </w:r>
      </w:ins>
    </w:p>
    <w:p w:rsidR="00C66CF8" w:rsidRPr="00067AA5" w:rsidRDefault="00C66CF8" w:rsidP="004423CA">
      <w:pPr>
        <w:widowControl/>
        <w:numPr>
          <w:ilvl w:val="2"/>
          <w:numId w:val="34"/>
        </w:numPr>
        <w:ind w:hanging="360"/>
        <w:contextualSpacing w:val="0"/>
        <w:rPr>
          <w:ins w:id="8741" w:author="RAFAEL SOTOMAYOR" w:date="2016-12-20T17:07:00Z"/>
          <w:noProof/>
          <w:color w:val="000000"/>
        </w:rPr>
        <w:pPrChange w:id="8742" w:author="RAFAEL SOTOMAYOR" w:date="2016-12-20T17:07:00Z">
          <w:pPr>
            <w:widowControl/>
            <w:numPr>
              <w:ilvl w:val="2"/>
              <w:numId w:val="35"/>
            </w:numPr>
            <w:ind w:left="2160" w:firstLine="3960"/>
            <w:contextualSpacing w:val="0"/>
          </w:pPr>
        </w:pPrChange>
      </w:pPr>
      <w:ins w:id="8743" w:author="RAFAEL SOTOMAYOR" w:date="2016-12-20T17:07:00Z">
        <w:r w:rsidRPr="00067AA5">
          <w:rPr>
            <w:noProof/>
            <w:color w:val="000000"/>
          </w:rPr>
          <w:t>Frutos Secos: Almendras, nueces, pistacho, Casta ñas, avellanas.</w:t>
        </w:r>
      </w:ins>
    </w:p>
    <w:p w:rsidR="00C66CF8" w:rsidRPr="00067AA5" w:rsidRDefault="00C66CF8" w:rsidP="004423CA">
      <w:pPr>
        <w:widowControl/>
        <w:numPr>
          <w:ilvl w:val="2"/>
          <w:numId w:val="34"/>
        </w:numPr>
        <w:ind w:hanging="360"/>
        <w:contextualSpacing w:val="0"/>
        <w:rPr>
          <w:ins w:id="8744" w:author="RAFAEL SOTOMAYOR" w:date="2016-12-20T17:07:00Z"/>
          <w:noProof/>
          <w:color w:val="000000"/>
        </w:rPr>
        <w:pPrChange w:id="8745" w:author="RAFAEL SOTOMAYOR" w:date="2016-12-20T17:07:00Z">
          <w:pPr>
            <w:widowControl/>
            <w:numPr>
              <w:ilvl w:val="2"/>
              <w:numId w:val="35"/>
            </w:numPr>
            <w:ind w:left="2160" w:firstLine="3960"/>
            <w:contextualSpacing w:val="0"/>
          </w:pPr>
        </w:pPrChange>
      </w:pPr>
      <w:ins w:id="8746" w:author="RAFAEL SOTOMAYOR" w:date="2016-12-20T17:07:00Z">
        <w:r w:rsidRPr="00067AA5">
          <w:rPr>
            <w:noProof/>
            <w:color w:val="000000"/>
          </w:rPr>
          <w:t>Frutos Deshidratados: Ciruela, pasas, manzana, durazno, rosa mosqueta.</w:t>
        </w:r>
      </w:ins>
    </w:p>
    <w:p w:rsidR="00C66CF8" w:rsidRPr="00067AA5" w:rsidRDefault="00C66CF8" w:rsidP="004423CA">
      <w:pPr>
        <w:widowControl/>
        <w:numPr>
          <w:ilvl w:val="1"/>
          <w:numId w:val="34"/>
        </w:numPr>
        <w:ind w:hanging="360"/>
        <w:contextualSpacing w:val="0"/>
        <w:rPr>
          <w:ins w:id="8747" w:author="RAFAEL SOTOMAYOR" w:date="2016-12-20T17:07:00Z"/>
          <w:noProof/>
        </w:rPr>
        <w:pPrChange w:id="8748" w:author="RAFAEL SOTOMAYOR" w:date="2016-12-20T17:07:00Z">
          <w:pPr>
            <w:widowControl/>
            <w:numPr>
              <w:ilvl w:val="1"/>
              <w:numId w:val="35"/>
            </w:numPr>
            <w:ind w:left="1440" w:firstLine="2520"/>
            <w:contextualSpacing w:val="0"/>
          </w:pPr>
        </w:pPrChange>
      </w:pPr>
      <w:ins w:id="8749" w:author="RAFAEL SOTOMAYOR" w:date="2016-12-20T17:07:00Z">
        <w:r w:rsidRPr="00067AA5">
          <w:rPr>
            <w:noProof/>
            <w:color w:val="000000"/>
          </w:rPr>
          <w:t xml:space="preserve">Frutales Menores, </w:t>
        </w:r>
        <w:r>
          <w:rPr>
            <w:noProof/>
            <w:color w:val="000000"/>
            <w:highlight w:val="white"/>
          </w:rPr>
          <w:t>En la categor</w:t>
        </w:r>
        <w:r w:rsidRPr="00067AA5">
          <w:rPr>
            <w:noProof/>
            <w:color w:val="000000"/>
            <w:highlight w:val="white"/>
          </w:rPr>
          <w:t>ía frutales menores se encuentran especies de características herbáceas (frutillas) o arbustivas (frambuesas, arándanos), y también especies arbóreas de escasa área cultivada o en reciente proceso de expansión (níspero, chirimoya, granada etc.). (ODEPA; 2005)</w:t>
        </w:r>
      </w:ins>
    </w:p>
    <w:p w:rsidR="00C66CF8" w:rsidRDefault="00C66CF8" w:rsidP="004423CA">
      <w:pPr>
        <w:widowControl/>
        <w:numPr>
          <w:ilvl w:val="1"/>
          <w:numId w:val="34"/>
        </w:numPr>
        <w:ind w:hanging="360"/>
        <w:contextualSpacing w:val="0"/>
        <w:rPr>
          <w:ins w:id="8750" w:author="RAFAEL SOTOMAYOR" w:date="2016-12-20T17:07:00Z"/>
          <w:noProof/>
          <w:color w:val="000000"/>
          <w:highlight w:val="white"/>
        </w:rPr>
        <w:pPrChange w:id="8751" w:author="RAFAEL SOTOMAYOR" w:date="2016-12-20T17:07:00Z">
          <w:pPr>
            <w:widowControl/>
            <w:numPr>
              <w:ilvl w:val="1"/>
              <w:numId w:val="35"/>
            </w:numPr>
            <w:ind w:left="1440" w:firstLine="2520"/>
            <w:contextualSpacing w:val="0"/>
          </w:pPr>
        </w:pPrChange>
      </w:pPr>
      <w:ins w:id="8752" w:author="RAFAEL SOTOMAYOR" w:date="2016-12-20T17:07:00Z">
        <w:r w:rsidRPr="00067AA5">
          <w:rPr>
            <w:noProof/>
            <w:color w:val="000000"/>
            <w:highlight w:val="white"/>
          </w:rPr>
          <w:t>Viticultura: cultivo y producción de uva para la elaboración de vino.</w:t>
        </w:r>
      </w:ins>
    </w:p>
    <w:p w:rsidR="00C66CF8" w:rsidRDefault="00C66CF8" w:rsidP="00C66CF8">
      <w:pPr>
        <w:rPr>
          <w:ins w:id="8753" w:author="RAFAEL SOTOMAYOR" w:date="2016-12-20T17:07:00Z"/>
          <w:noProof/>
          <w:color w:val="000000"/>
          <w:highlight w:val="white"/>
        </w:rPr>
      </w:pPr>
    </w:p>
    <w:p w:rsidR="00C66CF8" w:rsidRDefault="00C66CF8" w:rsidP="00C66CF8">
      <w:pPr>
        <w:rPr>
          <w:ins w:id="8754" w:author="RAFAEL SOTOMAYOR" w:date="2016-12-20T17:07:00Z"/>
          <w:noProof/>
          <w:color w:val="000000"/>
          <w:highlight w:val="white"/>
        </w:rPr>
      </w:pPr>
    </w:p>
    <w:p w:rsidR="00C66CF8" w:rsidRPr="00067AA5" w:rsidRDefault="00C66CF8" w:rsidP="00C66CF8">
      <w:pPr>
        <w:rPr>
          <w:ins w:id="8755" w:author="RAFAEL SOTOMAYOR" w:date="2016-12-20T17:07:00Z"/>
          <w:noProof/>
          <w:color w:val="000000"/>
          <w:highlight w:val="white"/>
        </w:rPr>
      </w:pPr>
    </w:p>
    <w:p w:rsidR="00C66CF8" w:rsidRPr="00067AA5" w:rsidRDefault="00C66CF8" w:rsidP="00C66CF8">
      <w:pPr>
        <w:rPr>
          <w:ins w:id="8756" w:author="RAFAEL SOTOMAYOR" w:date="2016-12-20T17:07:00Z"/>
          <w:noProof/>
        </w:rPr>
      </w:pPr>
      <w:ins w:id="8757" w:author="RAFAEL SOTOMAYOR" w:date="2016-12-20T17:07:00Z">
        <w:r w:rsidRPr="00067AA5">
          <w:rPr>
            <w:noProof/>
          </w:rPr>
          <mc:AlternateContent>
            <mc:Choice Requires="wps">
              <w:drawing>
                <wp:inline distT="0" distB="0" distL="0" distR="0" wp14:anchorId="1FF40A2A" wp14:editId="7036AFDE">
                  <wp:extent cx="5398985" cy="2864476"/>
                  <wp:effectExtent l="0" t="0" r="0" b="0"/>
                  <wp:docPr id="280" name="Marco37"/>
                  <wp:cNvGraphicFramePr/>
                  <a:graphic xmlns:a="http://schemas.openxmlformats.org/drawingml/2006/main">
                    <a:graphicData uri="http://schemas.microsoft.com/office/word/2010/wordprocessingShape">
                      <wps:wsp>
                        <wps:cNvSpPr txBox="1"/>
                        <wps:spPr>
                          <a:xfrm>
                            <a:off x="0" y="0"/>
                            <a:ext cx="5398985" cy="2864476"/>
                          </a:xfrm>
                          <a:prstGeom prst="rect">
                            <a:avLst/>
                          </a:prstGeom>
                        </wps:spPr>
                        <wps:txbx>
                          <w:txbxContent>
                            <w:p w:rsidR="00C66CF8" w:rsidRDefault="00C66CF8" w:rsidP="00C66CF8">
                              <w:pPr>
                                <w:pStyle w:val="Figura"/>
                                <w:jc w:val="left"/>
                              </w:pPr>
                              <w:r>
                                <w:rPr>
                                  <w:noProof/>
                                  <w:lang w:val="es-CL" w:eastAsia="es-CL" w:bidi="ar-SA"/>
                                </w:rPr>
                                <w:drawing>
                                  <wp:inline distT="0" distB="0" distL="0" distR="0" wp14:anchorId="087BA7AF" wp14:editId="0ADCA9D0">
                                    <wp:extent cx="5530850" cy="2479988"/>
                                    <wp:effectExtent l="0" t="0" r="6350" b="9525"/>
                                    <wp:docPr id="261" name="Imagen8" descr="Captura de pantalla 2016-12-15 a las 18.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8" descr="Captura de pantalla 2016-12-15 a las 18.58.17.png"/>
                                            <pic:cNvPicPr>
                                              <a:picLocks noChangeAspect="1" noChangeArrowheads="1"/>
                                            </pic:cNvPicPr>
                                          </pic:nvPicPr>
                                          <pic:blipFill>
                                            <a:blip r:embed="rId53"/>
                                            <a:stretch>
                                              <a:fillRect/>
                                            </a:stretch>
                                          </pic:blipFill>
                                          <pic:spPr bwMode="auto">
                                            <a:xfrm>
                                              <a:off x="0" y="0"/>
                                              <a:ext cx="5599410" cy="2510730"/>
                                            </a:xfrm>
                                            <a:prstGeom prst="rect">
                                              <a:avLst/>
                                            </a:prstGeom>
                                          </pic:spPr>
                                        </pic:pic>
                                      </a:graphicData>
                                    </a:graphic>
                                  </wp:inline>
                                </w:drawing>
                              </w:r>
                            </w:p>
                            <w:p w:rsidR="00C66CF8" w:rsidRDefault="00C66CF8" w:rsidP="00C66CF8">
                              <w:pPr>
                                <w:pStyle w:val="Epgrafe"/>
                                <w:jc w:val="center"/>
                              </w:pPr>
                              <w:bookmarkStart w:id="8758" w:name="_Toc470016002"/>
                              <w:r>
                                <w:t xml:space="preserve">Ilustración </w:t>
                              </w:r>
                              <w:r>
                                <w:fldChar w:fldCharType="begin"/>
                              </w:r>
                              <w:r>
                                <w:instrText xml:space="preserve"> SEQ Ilustración \* ARABIC </w:instrText>
                              </w:r>
                              <w:r>
                                <w:fldChar w:fldCharType="separate"/>
                              </w:r>
                              <w:r>
                                <w:rPr>
                                  <w:noProof/>
                                </w:rPr>
                                <w:t>6</w:t>
                              </w:r>
                              <w:r>
                                <w:rPr>
                                  <w:noProof/>
                                </w:rPr>
                                <w:fldChar w:fldCharType="end"/>
                              </w:r>
                              <w:r>
                                <w:t>: Rubros del Subsector Agrícola</w:t>
                              </w:r>
                              <w:bookmarkEnd w:id="8758"/>
                            </w:p>
                            <w:p w:rsidR="00C66CF8" w:rsidRPr="00283ECA" w:rsidRDefault="00C66CF8" w:rsidP="00C66CF8">
                              <w:pPr>
                                <w:jc w:val="center"/>
                                <w:rPr>
                                  <w:b/>
                                  <w:bCs/>
                                  <w:sz w:val="18"/>
                                  <w:szCs w:val="18"/>
                                </w:rPr>
                              </w:pPr>
                              <w:r w:rsidRPr="00283ECA">
                                <w:rPr>
                                  <w:b/>
                                  <w:bCs/>
                                  <w:sz w:val="18"/>
                                  <w:szCs w:val="18"/>
                                </w:rPr>
                                <w:t>Fuente: E</w:t>
                              </w:r>
                              <w:r>
                                <w:rPr>
                                  <w:b/>
                                  <w:bCs/>
                                  <w:sz w:val="18"/>
                                  <w:szCs w:val="18"/>
                                </w:rPr>
                                <w:t>laboraci</w:t>
                              </w:r>
                              <w:r w:rsidRPr="00283ECA">
                                <w:rPr>
                                  <w:b/>
                                  <w:bCs/>
                                  <w:sz w:val="18"/>
                                  <w:szCs w:val="18"/>
                                </w:rPr>
                                <w:t>ón propia, 2016</w:t>
                              </w:r>
                            </w:p>
                            <w:p w:rsidR="00C66CF8" w:rsidRPr="00283ECA" w:rsidRDefault="00C66CF8" w:rsidP="00C66CF8"/>
                          </w:txbxContent>
                        </wps:txbx>
                        <wps:bodyPr lIns="0" tIns="0" rIns="0" bIns="0" anchor="t">
                          <a:noAutofit/>
                        </wps:bodyPr>
                      </wps:wsp>
                    </a:graphicData>
                  </a:graphic>
                </wp:inline>
              </w:drawing>
            </mc:Choice>
            <mc:Fallback>
              <w:pict>
                <v:shape id="Marco37" o:spid="_x0000_s1032" type="#_x0000_t202" style="width:425.1pt;height:2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QavllwEAACADAAAOAAAAZHJzL2Uyb0RvYy54bWysUttO4zAQfUfaf7D8vk1boISoKdoVAiFx k2A/wHXsxlLsscamSf+esdu0K/ZtxYszmRmfOeeMlzeD7dhWYTDgaj6bTDlTTkJj3Kbmf97vfpac hShcIzpwquY7FfjN6sfZsveVmkMLXaOQEYgLVe9r3sboq6IIslVWhAl45aioAa2I9IubokHRE7rt ivl0uih6wMYjSBUCZW/3Rb7K+ForGV+0DiqyrubELeYT87lOZ7FaimqDwrdGHmiI/2BhhXE09Ah1 K6JgH2j+gbJGIgTQcSLBFqC1kSprIDWz6Rc1b63wKmshc4I/2hS+D1Y+b1+Rmabm85L8ccLSkp4E Sji/Sub0PlTU8+apKw6/YaAlj/lAyaR50GjTl9QwqhPM7mitGiKTlLw8vy6vy0vOJNXm5eLi4mqR cIrTdY8h3iuwLAU1R9pdtlRsH0Pct44tdC8R2xNIURzWQ1aRQVNmDc2OOHcPjtxKmx8DHIP1GAgn W6A3sR/n4NdHBG3yyBPSYSStIZM+PJm057//c9fpYa8+AQAA//8DAFBLAwQUAAYACAAAACEAPxNb ydgAAAACAQAADwAAAGRycy9kb3ducmV2LnhtbEyPzWrDMBCE74G8g9h7Izk0ITWWQwjtqVDquIcc 19bGFrFWrqX89O2r9tJeFoYZZr4ttnc3iCtNwXrWkC0UCOLWG8udho/65WEDIkRkg4Nn0vBFAbbl fFZgbvyNK7oeYidSCYccNfQxjrmUoe3JYVj4kTh5Jz85jElOnTQT3lK5G+RSqbV0aDkt9DjSvqf2 fLg4DbsjV8/28615r06Vresnxa/rs9bzGYhI9/iXhB/2xA1lAmr8hU0Qg4b0Rfy9ydus1BJEo+Fx lWUgy0L+Ry+/AQAA//8DAFBLAQItABQABgAIAAAAIQC2gziS/gAAAOEBAAATAAAAAAAAAAAAAAAA AAAAAABbQ29udGVudF9UeXBlc10ueG1sUEsBAi0AFAAGAAgAAAAhADj9If/WAAAAlAEAAAsAAAAA AAAAAAAAAAAALwEAAF9yZWxzLy5yZWxzUEsBAi0AFAAGAAgAAAAhALZBq+WXAQAAIAMAAA4AAAAA AAAAAAAAAAAALgIAAGRycy9lMm9Eb2MueG1sUEsBAi0AFAAGAAgAAAAhAD8TW8nYAAAAAgEAAA8A AAAAAAAAAAAAAAAA8QMAAGRycy9kb3ducmV2LnhtbFBLBQYAAAAABAAEAPMAAAD2BAAAAAA= " filled="f" stroked="f">
                  <v:textbox inset="0,0,0,0">
                    <w:txbxContent>
                      <w:p w:rsidR="00C66CF8" w:rsidRDefault="00C66CF8" w:rsidP="00C66CF8">
                        <w:pPr>
                          <w:pStyle w:val="Figura"/>
                          <w:jc w:val="left"/>
                        </w:pPr>
                        <w:r>
                          <w:rPr>
                            <w:noProof/>
                            <w:lang w:val="es-CL" w:eastAsia="es-CL" w:bidi="ar-SA"/>
                          </w:rPr>
                          <w:drawing>
                            <wp:inline distT="0" distB="0" distL="0" distR="0" wp14:anchorId="087BA7AF" wp14:editId="0ADCA9D0">
                              <wp:extent cx="5530850" cy="2479988"/>
                              <wp:effectExtent l="0" t="0" r="6350" b="9525"/>
                              <wp:docPr id="261" name="Imagen8" descr="Captura de pantalla 2016-12-15 a las 18.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8" descr="Captura de pantalla 2016-12-15 a las 18.58.17.png"/>
                                      <pic:cNvPicPr>
                                        <a:picLocks noChangeAspect="1" noChangeArrowheads="1"/>
                                      </pic:cNvPicPr>
                                    </pic:nvPicPr>
                                    <pic:blipFill>
                                      <a:blip r:embed="rId53"/>
                                      <a:stretch>
                                        <a:fillRect/>
                                      </a:stretch>
                                    </pic:blipFill>
                                    <pic:spPr bwMode="auto">
                                      <a:xfrm>
                                        <a:off x="0" y="0"/>
                                        <a:ext cx="5599410" cy="2510730"/>
                                      </a:xfrm>
                                      <a:prstGeom prst="rect">
                                        <a:avLst/>
                                      </a:prstGeom>
                                    </pic:spPr>
                                  </pic:pic>
                                </a:graphicData>
                              </a:graphic>
                            </wp:inline>
                          </w:drawing>
                        </w:r>
                      </w:p>
                      <w:p w:rsidR="00C66CF8" w:rsidRDefault="00C66CF8" w:rsidP="00C66CF8">
                        <w:pPr>
                          <w:pStyle w:val="Epgrafe"/>
                          <w:jc w:val="center"/>
                        </w:pPr>
                        <w:bookmarkStart w:id="8759" w:name="_Toc470016002"/>
                        <w:r>
                          <w:t xml:space="preserve">Ilustración </w:t>
                        </w:r>
                        <w:r>
                          <w:fldChar w:fldCharType="begin"/>
                        </w:r>
                        <w:r>
                          <w:instrText xml:space="preserve"> SEQ Ilustración \* ARABIC </w:instrText>
                        </w:r>
                        <w:r>
                          <w:fldChar w:fldCharType="separate"/>
                        </w:r>
                        <w:r>
                          <w:rPr>
                            <w:noProof/>
                          </w:rPr>
                          <w:t>6</w:t>
                        </w:r>
                        <w:r>
                          <w:rPr>
                            <w:noProof/>
                          </w:rPr>
                          <w:fldChar w:fldCharType="end"/>
                        </w:r>
                        <w:r>
                          <w:t>: Rubros del Subsector Agrícola</w:t>
                        </w:r>
                        <w:bookmarkEnd w:id="8759"/>
                      </w:p>
                      <w:p w:rsidR="00C66CF8" w:rsidRPr="00283ECA" w:rsidRDefault="00C66CF8" w:rsidP="00C66CF8">
                        <w:pPr>
                          <w:jc w:val="center"/>
                          <w:rPr>
                            <w:b/>
                            <w:bCs/>
                            <w:sz w:val="18"/>
                            <w:szCs w:val="18"/>
                          </w:rPr>
                        </w:pPr>
                        <w:r w:rsidRPr="00283ECA">
                          <w:rPr>
                            <w:b/>
                            <w:bCs/>
                            <w:sz w:val="18"/>
                            <w:szCs w:val="18"/>
                          </w:rPr>
                          <w:t>Fuente: E</w:t>
                        </w:r>
                        <w:r>
                          <w:rPr>
                            <w:b/>
                            <w:bCs/>
                            <w:sz w:val="18"/>
                            <w:szCs w:val="18"/>
                          </w:rPr>
                          <w:t>laboraci</w:t>
                        </w:r>
                        <w:r w:rsidRPr="00283ECA">
                          <w:rPr>
                            <w:b/>
                            <w:bCs/>
                            <w:sz w:val="18"/>
                            <w:szCs w:val="18"/>
                          </w:rPr>
                          <w:t>ón propia, 2016</w:t>
                        </w:r>
                      </w:p>
                      <w:p w:rsidR="00C66CF8" w:rsidRPr="00283ECA" w:rsidRDefault="00C66CF8" w:rsidP="00C66CF8"/>
                    </w:txbxContent>
                  </v:textbox>
                  <w10:anchorlock/>
                </v:shape>
              </w:pict>
            </mc:Fallback>
          </mc:AlternateContent>
        </w:r>
      </w:ins>
    </w:p>
    <w:p w:rsidR="00C66CF8" w:rsidRPr="00067AA5" w:rsidRDefault="00C66CF8" w:rsidP="00C66CF8">
      <w:pPr>
        <w:rPr>
          <w:ins w:id="8760" w:author="RAFAEL SOTOMAYOR" w:date="2016-12-20T17:07:00Z"/>
          <w:noProof/>
          <w:sz w:val="20"/>
          <w:szCs w:val="20"/>
        </w:rPr>
      </w:pPr>
      <w:ins w:id="8761" w:author="RAFAEL SOTOMAYOR" w:date="2016-12-20T17:07:00Z">
        <w:r w:rsidRPr="00067AA5">
          <w:rPr>
            <w:noProof/>
            <w:sz w:val="20"/>
            <w:szCs w:val="20"/>
          </w:rPr>
          <w:tab/>
        </w:r>
        <w:r w:rsidRPr="00067AA5">
          <w:rPr>
            <w:noProof/>
            <w:sz w:val="20"/>
            <w:szCs w:val="20"/>
          </w:rPr>
          <w:tab/>
        </w:r>
        <w:r w:rsidRPr="00067AA5">
          <w:rPr>
            <w:noProof/>
            <w:sz w:val="20"/>
            <w:szCs w:val="20"/>
          </w:rPr>
          <w:tab/>
        </w:r>
        <w:r w:rsidRPr="00067AA5">
          <w:rPr>
            <w:noProof/>
            <w:sz w:val="20"/>
            <w:szCs w:val="20"/>
          </w:rPr>
          <w:tab/>
        </w:r>
        <w:r w:rsidRPr="00067AA5">
          <w:rPr>
            <w:noProof/>
            <w:sz w:val="20"/>
            <w:szCs w:val="20"/>
          </w:rPr>
          <w:tab/>
        </w:r>
      </w:ins>
    </w:p>
    <w:p w:rsidR="00C66CF8" w:rsidRPr="00067AA5" w:rsidRDefault="00C66CF8" w:rsidP="00C66CF8">
      <w:pPr>
        <w:rPr>
          <w:ins w:id="8762" w:author="RAFAEL SOTOMAYOR" w:date="2016-12-20T17:07:00Z"/>
          <w:noProof/>
        </w:rPr>
      </w:pPr>
      <w:ins w:id="8763" w:author="RAFAEL SOTOMAYOR" w:date="2016-12-20T17:07:00Z">
        <w:r w:rsidRPr="00067AA5">
          <w:rPr>
            <w:noProof/>
          </w:rPr>
          <w:t>Se cuenta con registros oficiales del cens</w:t>
        </w:r>
        <w:r>
          <w:rPr>
            <w:noProof/>
          </w:rPr>
          <w:t>o nacional agropecuario del añ</w:t>
        </w:r>
        <w:r w:rsidRPr="00067AA5">
          <w:rPr>
            <w:noProof/>
          </w:rPr>
          <w:t xml:space="preserve">o 2007 (INE) para cada uno de los subsectores definidos. Para la fruticultura, se cuenta con estudios más recientes, ya que </w:t>
        </w:r>
        <w:r w:rsidRPr="00067AA5">
          <w:rPr>
            <w:noProof/>
          </w:rPr>
          <w:lastRenderedPageBreak/>
          <w:t xml:space="preserve">CIREN y ODEPA han realizado Catastros Frutícolas Regionales (años 2012, 2013, 2014 y 2015), por lo que para este sector de la agricultura, se cuenta con datos actualizados  y de gran precisión, así también como el Vitivinícola. </w:t>
        </w:r>
      </w:ins>
    </w:p>
    <w:p w:rsidR="00C66CF8" w:rsidRPr="00067AA5" w:rsidRDefault="00C66CF8" w:rsidP="00C66CF8">
      <w:pPr>
        <w:rPr>
          <w:ins w:id="8764" w:author="RAFAEL SOTOMAYOR" w:date="2016-12-20T17:07:00Z"/>
          <w:noProof/>
        </w:rPr>
      </w:pPr>
    </w:p>
    <w:p w:rsidR="00C66CF8" w:rsidRPr="00067AA5" w:rsidRDefault="00C66CF8" w:rsidP="00C66CF8">
      <w:pPr>
        <w:rPr>
          <w:ins w:id="8765" w:author="RAFAEL SOTOMAYOR" w:date="2016-12-20T17:07:00Z"/>
          <w:noProof/>
        </w:rPr>
      </w:pPr>
      <w:ins w:id="8766" w:author="RAFAEL SOTOMAYOR" w:date="2016-12-20T17:07:00Z">
        <w:r w:rsidRPr="00067AA5">
          <w:rPr>
            <w:noProof/>
          </w:rPr>
          <w:t>La agricultura que genera productos de alto valo</w:t>
        </w:r>
        <w:r>
          <w:rPr>
            <w:noProof/>
          </w:rPr>
          <w:t>r agregado implica la integraci</w:t>
        </w:r>
        <w:r w:rsidRPr="00067AA5">
          <w:rPr>
            <w:noProof/>
          </w:rPr>
          <w:t xml:space="preserve">ón de los distintos procesos que van desde la producción hasta el procesamiento y la distribución de los productos. Ese encadenamiento apunta a la generación de mayor valor agregado como una condición para alcanzar, sostener o elevar la competitividad. </w:t>
        </w:r>
      </w:ins>
    </w:p>
    <w:p w:rsidR="00C66CF8" w:rsidRPr="00067AA5" w:rsidRDefault="00C66CF8" w:rsidP="00C66CF8">
      <w:pPr>
        <w:rPr>
          <w:ins w:id="8767" w:author="RAFAEL SOTOMAYOR" w:date="2016-12-20T17:07:00Z"/>
          <w:noProof/>
        </w:rPr>
      </w:pPr>
    </w:p>
    <w:p w:rsidR="00C66CF8" w:rsidRPr="00067AA5" w:rsidRDefault="00C66CF8" w:rsidP="00C66CF8">
      <w:pPr>
        <w:rPr>
          <w:ins w:id="8768" w:author="RAFAEL SOTOMAYOR" w:date="2016-12-20T17:07:00Z"/>
          <w:noProof/>
        </w:rPr>
      </w:pPr>
      <w:ins w:id="8769" w:author="RAFAEL SOTOMAYOR" w:date="2016-12-20T17:07:00Z">
        <w:r w:rsidRPr="00067AA5">
          <w:rPr>
            <w:noProof/>
          </w:rPr>
          <w:t xml:space="preserve">Se pueden definir dos tipos de encadenamientos: el concepto de encadenamientos hacia adelante (forward linkages) se utiliza para referirse a la conexión entre un sector determinado y el resto de la economía cuando este provee de insumos a otros sectores productivos. </w:t>
        </w:r>
      </w:ins>
    </w:p>
    <w:p w:rsidR="00C66CF8" w:rsidRPr="00067AA5" w:rsidRDefault="00C66CF8" w:rsidP="00C66CF8">
      <w:pPr>
        <w:rPr>
          <w:ins w:id="8770" w:author="RAFAEL SOTOMAYOR" w:date="2016-12-20T17:07:00Z"/>
          <w:noProof/>
        </w:rPr>
      </w:pPr>
    </w:p>
    <w:p w:rsidR="00C66CF8" w:rsidRPr="00067AA5" w:rsidRDefault="00C66CF8" w:rsidP="00C66CF8">
      <w:pPr>
        <w:rPr>
          <w:ins w:id="8771" w:author="RAFAEL SOTOMAYOR" w:date="2016-12-20T17:07:00Z"/>
          <w:noProof/>
        </w:rPr>
      </w:pPr>
      <w:ins w:id="8772" w:author="RAFAEL SOTOMAYOR" w:date="2016-12-20T17:07:00Z">
        <w:r w:rsidRPr="00067AA5">
          <w:rPr>
            <w:noProof/>
          </w:rPr>
          <w:t>En el caso de la agricultura, este sector tiene importantes encadenamientos hacia adelante, especialmente con las agroindustrias q</w:t>
        </w:r>
        <w:r>
          <w:rPr>
            <w:noProof/>
          </w:rPr>
          <w:t>ue utilizan los productos agrí</w:t>
        </w:r>
        <w:r w:rsidRPr="00067AA5">
          <w:rPr>
            <w:noProof/>
          </w:rPr>
          <w:t>colas como sus principales insumos para producir, por ejemplo, carnes procesadas, productos envasados, selección y embalaje de frutas de exportación, vino y otros productos.</w:t>
        </w:r>
      </w:ins>
    </w:p>
    <w:p w:rsidR="00C66CF8" w:rsidRPr="00067AA5" w:rsidRDefault="00C66CF8" w:rsidP="00C66CF8">
      <w:pPr>
        <w:rPr>
          <w:ins w:id="8773" w:author="RAFAEL SOTOMAYOR" w:date="2016-12-20T17:07:00Z"/>
          <w:noProof/>
        </w:rPr>
      </w:pPr>
    </w:p>
    <w:p w:rsidR="00C66CF8" w:rsidRPr="00067AA5" w:rsidRDefault="00C66CF8" w:rsidP="00C66CF8">
      <w:pPr>
        <w:rPr>
          <w:ins w:id="8774" w:author="RAFAEL SOTOMAYOR" w:date="2016-12-20T17:07:00Z"/>
          <w:rFonts w:eastAsia="Times New Roman"/>
          <w:noProof/>
        </w:rPr>
      </w:pPr>
      <w:ins w:id="8775" w:author="RAFAEL SOTOMAYOR" w:date="2016-12-20T17:07:00Z">
        <w:r>
          <w:rPr>
            <w:noProof/>
          </w:rPr>
          <w:t>Un sector econó</w:t>
        </w:r>
        <w:r w:rsidRPr="00067AA5">
          <w:rPr>
            <w:noProof/>
          </w:rPr>
          <w:t>mico tiene encadenamientos hacia atrás (backward linkages) con el resto de la economía cuando demanda de otros sectores productivos bienes y servicios que utiliza como insumos. El sector agrícola tiene importantes encadenamientos hacia atrás con parte de la industria química, de equipo y maquinaria, y de servicios</w:t>
        </w:r>
        <w:r w:rsidRPr="00067AA5">
          <w:rPr>
            <w:noProof/>
            <w:color w:val="0000FF"/>
          </w:rPr>
          <w:t xml:space="preserve">.  </w:t>
        </w:r>
        <w:r w:rsidRPr="00067AA5">
          <w:rPr>
            <w:noProof/>
            <w:color w:val="0000FF"/>
          </w:rPr>
          <w:fldChar w:fldCharType="begin"/>
        </w:r>
        <w:r w:rsidRPr="00067AA5">
          <w:rPr>
            <w:noProof/>
            <w:color w:val="0000FF"/>
          </w:rPr>
          <w:instrText xml:space="preserve"> REF _Ref469957265 \r \h  \* MERGEFORMAT </w:instrText>
        </w:r>
        <w:r w:rsidRPr="00067AA5">
          <w:rPr>
            <w:noProof/>
            <w:color w:val="0000FF"/>
          </w:rPr>
        </w:r>
        <w:r w:rsidRPr="00067AA5">
          <w:rPr>
            <w:noProof/>
            <w:color w:val="0000FF"/>
          </w:rPr>
          <w:fldChar w:fldCharType="separate"/>
        </w:r>
        <w:r>
          <w:rPr>
            <w:noProof/>
            <w:color w:val="0000FF"/>
          </w:rPr>
          <w:t>2</w:t>
        </w:r>
        <w:r w:rsidRPr="00067AA5">
          <w:rPr>
            <w:noProof/>
            <w:color w:val="0000FF"/>
          </w:rPr>
          <w:fldChar w:fldCharType="end"/>
        </w:r>
        <w:r w:rsidRPr="00067AA5">
          <w:rPr>
            <w:rFonts w:eastAsia="Times New Roman"/>
            <w:noProof/>
            <w:color w:val="0000FF"/>
          </w:rPr>
          <w:t>[R2]</w:t>
        </w:r>
      </w:ins>
    </w:p>
    <w:p w:rsidR="00C66CF8" w:rsidRPr="00067AA5" w:rsidRDefault="00C66CF8" w:rsidP="00C66CF8">
      <w:pPr>
        <w:rPr>
          <w:ins w:id="8776" w:author="RAFAEL SOTOMAYOR" w:date="2016-12-20T17:07:00Z"/>
          <w:noProof/>
        </w:rPr>
      </w:pPr>
    </w:p>
    <w:p w:rsidR="00C66CF8" w:rsidRPr="00067AA5" w:rsidRDefault="00C66CF8" w:rsidP="00C66CF8">
      <w:pPr>
        <w:rPr>
          <w:ins w:id="8777" w:author="RAFAEL SOTOMAYOR" w:date="2016-12-20T17:07:00Z"/>
          <w:noProof/>
        </w:rPr>
      </w:pPr>
      <w:ins w:id="8778" w:author="RAFAEL SOTOMAYOR" w:date="2016-12-20T17:07:00Z">
        <w:r w:rsidRPr="00067AA5">
          <w:rPr>
            <w:noProof/>
          </w:rPr>
          <w:t xml:space="preserve">El desarrollo de clusters es una estrategia territorial para aumentar la competitividad en el sector agroalimentario. Los clusters son un elemento clave de desarrollo sectorial y rural, al facilitar la vinculación de los agricultores y empresas de un territorio a cadenas alimentarias globales de forma más eficiente. </w:t>
        </w:r>
      </w:ins>
    </w:p>
    <w:p w:rsidR="00C66CF8" w:rsidRPr="00067AA5" w:rsidRDefault="00C66CF8" w:rsidP="00C66CF8">
      <w:pPr>
        <w:rPr>
          <w:ins w:id="8779" w:author="RAFAEL SOTOMAYOR" w:date="2016-12-20T17:07:00Z"/>
          <w:noProof/>
        </w:rPr>
      </w:pPr>
    </w:p>
    <w:p w:rsidR="00C66CF8" w:rsidRPr="00067AA5" w:rsidRDefault="00C66CF8" w:rsidP="00C66CF8">
      <w:pPr>
        <w:rPr>
          <w:ins w:id="8780" w:author="RAFAEL SOTOMAYOR" w:date="2016-12-20T17:07:00Z"/>
          <w:noProof/>
        </w:rPr>
      </w:pPr>
      <w:ins w:id="8781" w:author="RAFAEL SOTOMAYOR" w:date="2016-12-20T17:07:00Z">
        <w:r>
          <w:rPr>
            <w:noProof/>
          </w:rPr>
          <w:t>Un cl</w:t>
        </w:r>
        <w:r w:rsidRPr="00067AA5">
          <w:rPr>
            <w:noProof/>
          </w:rPr>
          <w:t xml:space="preserve">úster agrario es una concentración de productores, de agro procesadores, y de las instituciones que participan en el mismo subsector agrícola o agroindustrial, que interaccionan y construyen redes al abordar desafíos y búsqueda de oportunidades comunes. </w:t>
        </w:r>
      </w:ins>
    </w:p>
    <w:p w:rsidR="00C66CF8" w:rsidRPr="00067AA5" w:rsidRDefault="00C66CF8" w:rsidP="00C66CF8">
      <w:pPr>
        <w:rPr>
          <w:ins w:id="8782" w:author="RAFAEL SOTOMAYOR" w:date="2016-12-20T17:07:00Z"/>
          <w:noProof/>
        </w:rPr>
      </w:pPr>
      <w:ins w:id="8783" w:author="RAFAEL SOTOMAYOR" w:date="2016-12-20T17:07:00Z">
        <w:r w:rsidRPr="00067AA5">
          <w:rPr>
            <w:noProof/>
          </w:rPr>
          <w:tab/>
          <w:t xml:space="preserve"> </w:t>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784" w:author="RAFAEL SOTOMAYOR" w:date="2016-12-20T17:07:00Z"/>
          <w:noProof/>
        </w:rPr>
      </w:pPr>
      <w:ins w:id="8785" w:author="RAFAEL SOTOMAYOR" w:date="2016-12-20T17:07:00Z">
        <w:r w:rsidRPr="00067AA5">
          <w:rPr>
            <w:noProof/>
          </w:rPr>
          <w:t>Se destaca en el país el Cluster Frutícultura Primaria que tiene como objetivo congregar a toda la cadena de valor del sector frutícola nacional, trabajando bajo una meta común y articulándose de forma estable en relaciones de cooperación y apoyo que les permita aumentar su pr</w:t>
        </w:r>
        <w:r>
          <w:rPr>
            <w:noProof/>
          </w:rPr>
          <w:t>oductividad y eficiencia en for</w:t>
        </w:r>
        <w:r w:rsidRPr="00067AA5">
          <w:rPr>
            <w:noProof/>
          </w:rPr>
          <w:t xml:space="preserve">ma continua. </w:t>
        </w:r>
      </w:ins>
    </w:p>
    <w:p w:rsidR="00C66CF8" w:rsidRPr="00067AA5" w:rsidRDefault="00C66CF8" w:rsidP="00C66CF8">
      <w:pPr>
        <w:rPr>
          <w:ins w:id="8786" w:author="RAFAEL SOTOMAYOR" w:date="2016-12-20T17:07:00Z"/>
          <w:noProof/>
        </w:rPr>
      </w:pPr>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8787" w:author="RAFAEL SOTOMAYOR" w:date="2016-12-20T17:07:00Z"/>
          <w:noProof/>
        </w:rPr>
        <w:pPrChange w:id="8788"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8789" w:name="_Toc470016864"/>
      <w:ins w:id="8790" w:author="RAFAEL SOTOMAYOR" w:date="2016-12-20T17:07:00Z">
        <w:r w:rsidRPr="00067AA5">
          <w:rPr>
            <w:noProof/>
          </w:rPr>
          <w:t>Superficie cultivada por rubro agrícola</w:t>
        </w:r>
        <w:bookmarkEnd w:id="8789"/>
        <w:r w:rsidRPr="00067AA5">
          <w:rPr>
            <w:noProof/>
          </w:rPr>
          <w:t xml:space="preserve"> </w:t>
        </w:r>
      </w:ins>
    </w:p>
    <w:p w:rsidR="00C66CF8" w:rsidRPr="00067AA5" w:rsidRDefault="00C66CF8" w:rsidP="00C66CF8">
      <w:pPr>
        <w:rPr>
          <w:ins w:id="8791" w:author="RAFAEL SOTOMAYOR" w:date="2016-12-20T17:07:00Z"/>
          <w:noProof/>
        </w:rPr>
      </w:pPr>
    </w:p>
    <w:p w:rsidR="00C66CF8" w:rsidRDefault="00C66CF8" w:rsidP="00C66CF8">
      <w:pPr>
        <w:rPr>
          <w:ins w:id="8792" w:author="RAFAEL SOTOMAYOR" w:date="2016-12-20T17:07:00Z"/>
          <w:noProof/>
        </w:rPr>
      </w:pPr>
      <w:ins w:id="8793" w:author="RAFAEL SOTOMAYOR" w:date="2016-12-20T17:07:00Z">
        <w:r w:rsidRPr="00067AA5">
          <w:rPr>
            <w:noProof/>
          </w:rPr>
          <w:t>La Superficie total Naci</w:t>
        </w:r>
        <w:r>
          <w:rPr>
            <w:noProof/>
          </w:rPr>
          <w:t>onal plantada por subsector agr</w:t>
        </w:r>
        <w:r w:rsidRPr="00067AA5">
          <w:rPr>
            <w:noProof/>
          </w:rPr>
          <w:t>ícola alcanza 1.817.443 ha. siendo los cultivos de cereales y otros cultivos los que concentran el 71% del total de la superficie del país. Se muestra en la Ilustración 7 la superficie por subsector cuya información se obtuvo de la “Ficha Nacional Información Anual por Rubro, actualizada a Septiembre de 2016, ODEPA”.</w:t>
        </w:r>
      </w:ins>
    </w:p>
    <w:p w:rsidR="00C66CF8" w:rsidRPr="00067AA5" w:rsidRDefault="00C66CF8" w:rsidP="00C66CF8">
      <w:pPr>
        <w:rPr>
          <w:ins w:id="8794" w:author="RAFAEL SOTOMAYOR" w:date="2016-12-20T17:07:00Z"/>
          <w:noProof/>
        </w:rPr>
      </w:pPr>
    </w:p>
    <w:p w:rsidR="00C66CF8" w:rsidRPr="00067AA5" w:rsidRDefault="00C66CF8" w:rsidP="00C66CF8">
      <w:pPr>
        <w:rPr>
          <w:ins w:id="8795" w:author="RAFAEL SOTOMAYOR" w:date="2016-12-20T17:07:00Z"/>
          <w:i/>
          <w:iCs/>
          <w:noProof/>
          <w:sz w:val="18"/>
        </w:rPr>
      </w:pPr>
      <w:ins w:id="8796" w:author="RAFAEL SOTOMAYOR" w:date="2016-12-20T17:07:00Z">
        <w:r w:rsidRPr="00067AA5">
          <w:rPr>
            <w:noProof/>
          </w:rPr>
          <w:lastRenderedPageBreak/>
          <mc:AlternateContent>
            <mc:Choice Requires="wps">
              <w:drawing>
                <wp:inline distT="0" distB="0" distL="0" distR="0" wp14:anchorId="0BF14971" wp14:editId="429B39E2">
                  <wp:extent cx="4130582" cy="2706941"/>
                  <wp:effectExtent l="0" t="0" r="0" b="0"/>
                  <wp:docPr id="281" name="Marco40"/>
                  <wp:cNvGraphicFramePr/>
                  <a:graphic xmlns:a="http://schemas.openxmlformats.org/drawingml/2006/main">
                    <a:graphicData uri="http://schemas.microsoft.com/office/word/2010/wordprocessingShape">
                      <wps:wsp>
                        <wps:cNvSpPr txBox="1"/>
                        <wps:spPr>
                          <a:xfrm>
                            <a:off x="0" y="0"/>
                            <a:ext cx="4130582" cy="2706941"/>
                          </a:xfrm>
                          <a:prstGeom prst="rect">
                            <a:avLst/>
                          </a:prstGeom>
                        </wps:spPr>
                        <wps:txbx>
                          <w:txbxContent>
                            <w:p w:rsidR="00C66CF8" w:rsidRDefault="00C66CF8" w:rsidP="00C66CF8">
                              <w:pPr>
                                <w:pStyle w:val="Figura"/>
                              </w:pPr>
                              <w:r>
                                <w:rPr>
                                  <w:noProof/>
                                  <w:lang w:val="es-CL" w:eastAsia="es-CL" w:bidi="ar-SA"/>
                                </w:rPr>
                                <w:drawing>
                                  <wp:inline distT="0" distB="0" distL="0" distR="0" wp14:anchorId="2868BCAF" wp14:editId="551B48EF">
                                    <wp:extent cx="3855085" cy="2155718"/>
                                    <wp:effectExtent l="0" t="0" r="5715" b="3810"/>
                                    <wp:docPr id="237" name="image02.png" descr="Captura de pantalla 2016-12-17 a las 19.1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02.png" descr="Captura de pantalla 2016-12-17 a las 19.16.12.png"/>
                                            <pic:cNvPicPr>
                                              <a:picLocks noChangeAspect="1" noChangeArrowheads="1"/>
                                            </pic:cNvPicPr>
                                          </pic:nvPicPr>
                                          <pic:blipFill>
                                            <a:blip r:embed="rId54"/>
                                            <a:stretch>
                                              <a:fillRect/>
                                            </a:stretch>
                                          </pic:blipFill>
                                          <pic:spPr bwMode="auto">
                                            <a:xfrm>
                                              <a:off x="0" y="0"/>
                                              <a:ext cx="3861809" cy="2159478"/>
                                            </a:xfrm>
                                            <a:prstGeom prst="rect">
                                              <a:avLst/>
                                            </a:prstGeom>
                                          </pic:spPr>
                                        </pic:pic>
                                      </a:graphicData>
                                    </a:graphic>
                                  </wp:inline>
                                </w:drawing>
                              </w:r>
                            </w:p>
                            <w:p w:rsidR="00C66CF8" w:rsidRDefault="00C66CF8" w:rsidP="00C66CF8">
                              <w:pPr>
                                <w:pStyle w:val="Epgrafe"/>
                                <w:jc w:val="center"/>
                              </w:pPr>
                              <w:bookmarkStart w:id="8797" w:name="_Toc470016003"/>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02685A">
                                <w:t>Distribución de la Superficie cultivada por subsector agrícola a 2016</w:t>
                              </w:r>
                              <w:bookmarkEnd w:id="8797"/>
                            </w:p>
                            <w:p w:rsidR="00C66CF8" w:rsidRPr="00BF6B29" w:rsidRDefault="00C66CF8" w:rsidP="00C66CF8">
                              <w:pPr>
                                <w:rPr>
                                  <w:b/>
                                  <w:bCs/>
                                  <w:sz w:val="18"/>
                                  <w:szCs w:val="18"/>
                                </w:rPr>
                              </w:pPr>
                              <w:r w:rsidRPr="00283ECA">
                                <w:rPr>
                                  <w:iCs/>
                                  <w:sz w:val="18"/>
                                </w:rPr>
                                <w:t xml:space="preserve">      </w:t>
                              </w:r>
                              <w:r w:rsidRPr="00BF6B29">
                                <w:rPr>
                                  <w:b/>
                                  <w:bCs/>
                                  <w:sz w:val="18"/>
                                  <w:szCs w:val="18"/>
                                </w:rPr>
                                <w:t xml:space="preserve">Fuente: Ficha Nacional Información anual por rubro, septiembre 2016 </w:t>
                              </w:r>
                            </w:p>
                            <w:p w:rsidR="00C66CF8" w:rsidRPr="00BF6B29" w:rsidRDefault="00C66CF8" w:rsidP="00C66CF8">
                              <w:pPr>
                                <w:rPr>
                                  <w:b/>
                                  <w:bCs/>
                                  <w:sz w:val="18"/>
                                  <w:szCs w:val="18"/>
                                </w:rPr>
                              </w:pPr>
                            </w:p>
                            <w:p w:rsidR="00C66CF8" w:rsidRDefault="00C66CF8" w:rsidP="00C66CF8">
                              <w:pPr>
                                <w:pStyle w:val="Epgrafe"/>
                                <w:jc w:val="center"/>
                              </w:pPr>
                            </w:p>
                            <w:p w:rsidR="00C66CF8" w:rsidRDefault="00C66CF8" w:rsidP="00C66CF8">
                              <w:pPr>
                                <w:pStyle w:val="Figura"/>
                              </w:pPr>
                            </w:p>
                          </w:txbxContent>
                        </wps:txbx>
                        <wps:bodyPr lIns="0" tIns="0" rIns="0" bIns="0" anchor="t">
                          <a:noAutofit/>
                        </wps:bodyPr>
                      </wps:wsp>
                    </a:graphicData>
                  </a:graphic>
                </wp:inline>
              </w:drawing>
            </mc:Choice>
            <mc:Fallback>
              <w:pict>
                <v:shape id="Marco40" o:spid="_x0000_s1033" type="#_x0000_t202" style="width:325.25pt;height:2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FfBr0mAEAACADAAAOAAAAZHJzL2Uyb0RvYy54bWysUsFu2zAMvRfoPwi6N3a8tM2MOMWKokWB rRvQ7QMUWYoFWKJAqbHz96WUOCnW27CLTJH043uPWt2Ntmc7hcGAa/h8VnKmnITWuG3D//x+vFpy FqJwrejBqYbvVeB368uL1eBrVUEHfauQEYgL9eAb3sXo66IIslNWhBl45aioAa2IdMVt0aIYCN32 RVWWN8UA2HoEqUKg7MOhyNcZX2sl40+tg4qsbzhxi/nEfG7SWaxXot6i8J2RRxriH1hYYRwNPUE9 iCjYG5pPUNZIhAA6ziTYArQ2UmUNpGZe/qXmtRNeZS1kTvAnm8L/g5Uvu1/ITNvwajnnzAlLS/oh UMIimzP4UFPPq6euON7DSEtOpqV8oGTSPGq06UtqGNXJ5v3JWjVGJim5mH8pr5cVZ5Jq1W1583WR cYrz7x5DfFJgWQoajrS7bKnYfQ+RRlLr1EKXM4EUxXEzZhW3E7kNtHvi3D87cittfgpwCjZTIJzs gN7EYZyDb28RtMkjE/YB6TiS1pCZHJ9M2vPHe+46P+z1OwAAAP//AwBQSwMEFAAGAAgAAAAhADjy KmDYAAAAAgEAAA8AAABkcnMvZG93bnJldi54bWxMj81OwzAQhO+V+g7W3lublkYQZVMhVE5IiDQc ODrxNrEar9PY/eHtMVzgstJoRjPfFtubG8SFpmA9I9wtFQji1hvLHcJH/bJ4ABGiZqMHz4TwRQG2 5XxW6Nz4K1d02cdOpBIOuUboYxxzKUPbk9Nh6Ufi5B385HRMcuqkmfQ1lbtBrpTKpNOW00KvR3ru qT3uzw7h6ZOrnT29Ne/VobJ1/aj4NTsizmcgIt3iXxJ+2BM3lAmo8Wc2QQwI6Yv4e5OXbdQGRINw v8rWIMtC/kcvvwEAAP//AwBQSwECLQAUAAYACAAAACEAtoM4kv4AAADhAQAAEwAAAAAAAAAAAAAA AAAAAAAAW0NvbnRlbnRfVHlwZXNdLnhtbFBLAQItABQABgAIAAAAIQA4/SH/1gAAAJQBAAALAAAA AAAAAAAAAAAAAC8BAABfcmVscy8ucmVsc1BLAQItABQABgAIAAAAIQCFfBr0mAEAACADAAAOAAAA AAAAAAAAAAAAAC4CAABkcnMvZTJvRG9jLnhtbFBLAQItABQABgAIAAAAIQA48ipg2AAAAAIBAAAP AAAAAAAAAAAAAAAAAPIDAABkcnMvZG93bnJldi54bWxQSwUGAAAAAAQABADzAAAA9wQAAAAA " filled="f" stroked="f">
                  <v:textbox inset="0,0,0,0">
                    <w:txbxContent>
                      <w:p w:rsidR="00C66CF8" w:rsidRDefault="00C66CF8" w:rsidP="00C66CF8">
                        <w:pPr>
                          <w:pStyle w:val="Figura"/>
                        </w:pPr>
                        <w:r>
                          <w:rPr>
                            <w:noProof/>
                            <w:lang w:val="es-CL" w:eastAsia="es-CL" w:bidi="ar-SA"/>
                          </w:rPr>
                          <w:drawing>
                            <wp:inline distT="0" distB="0" distL="0" distR="0" wp14:anchorId="2868BCAF" wp14:editId="551B48EF">
                              <wp:extent cx="3855085" cy="2155718"/>
                              <wp:effectExtent l="0" t="0" r="5715" b="3810"/>
                              <wp:docPr id="237" name="image02.png" descr="Captura de pantalla 2016-12-17 a las 19.1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02.png" descr="Captura de pantalla 2016-12-17 a las 19.16.12.png"/>
                                      <pic:cNvPicPr>
                                        <a:picLocks noChangeAspect="1" noChangeArrowheads="1"/>
                                      </pic:cNvPicPr>
                                    </pic:nvPicPr>
                                    <pic:blipFill>
                                      <a:blip r:embed="rId54"/>
                                      <a:stretch>
                                        <a:fillRect/>
                                      </a:stretch>
                                    </pic:blipFill>
                                    <pic:spPr bwMode="auto">
                                      <a:xfrm>
                                        <a:off x="0" y="0"/>
                                        <a:ext cx="3861809" cy="2159478"/>
                                      </a:xfrm>
                                      <a:prstGeom prst="rect">
                                        <a:avLst/>
                                      </a:prstGeom>
                                    </pic:spPr>
                                  </pic:pic>
                                </a:graphicData>
                              </a:graphic>
                            </wp:inline>
                          </w:drawing>
                        </w:r>
                      </w:p>
                      <w:p w:rsidR="00C66CF8" w:rsidRDefault="00C66CF8" w:rsidP="00C66CF8">
                        <w:pPr>
                          <w:pStyle w:val="Epgrafe"/>
                          <w:jc w:val="center"/>
                        </w:pPr>
                        <w:bookmarkStart w:id="8798" w:name="_Toc470016003"/>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02685A">
                          <w:t>Distribución de la Superficie cultivada por subsector agrícola a 2016</w:t>
                        </w:r>
                        <w:bookmarkEnd w:id="8798"/>
                      </w:p>
                      <w:p w:rsidR="00C66CF8" w:rsidRPr="00BF6B29" w:rsidRDefault="00C66CF8" w:rsidP="00C66CF8">
                        <w:pPr>
                          <w:rPr>
                            <w:b/>
                            <w:bCs/>
                            <w:sz w:val="18"/>
                            <w:szCs w:val="18"/>
                          </w:rPr>
                        </w:pPr>
                        <w:r w:rsidRPr="00283ECA">
                          <w:rPr>
                            <w:iCs/>
                            <w:sz w:val="18"/>
                          </w:rPr>
                          <w:t xml:space="preserve">      </w:t>
                        </w:r>
                        <w:r w:rsidRPr="00BF6B29">
                          <w:rPr>
                            <w:b/>
                            <w:bCs/>
                            <w:sz w:val="18"/>
                            <w:szCs w:val="18"/>
                          </w:rPr>
                          <w:t xml:space="preserve">Fuente: Ficha Nacional Información anual por rubro, septiembre 2016 </w:t>
                        </w:r>
                      </w:p>
                      <w:p w:rsidR="00C66CF8" w:rsidRPr="00BF6B29" w:rsidRDefault="00C66CF8" w:rsidP="00C66CF8">
                        <w:pPr>
                          <w:rPr>
                            <w:b/>
                            <w:bCs/>
                            <w:sz w:val="18"/>
                            <w:szCs w:val="18"/>
                          </w:rPr>
                        </w:pPr>
                      </w:p>
                      <w:p w:rsidR="00C66CF8" w:rsidRDefault="00C66CF8" w:rsidP="00C66CF8">
                        <w:pPr>
                          <w:pStyle w:val="Epgrafe"/>
                          <w:jc w:val="center"/>
                        </w:pPr>
                      </w:p>
                      <w:p w:rsidR="00C66CF8" w:rsidRDefault="00C66CF8" w:rsidP="00C66CF8">
                        <w:pPr>
                          <w:pStyle w:val="Figura"/>
                        </w:pPr>
                      </w:p>
                    </w:txbxContent>
                  </v:textbox>
                  <w10:anchorlock/>
                </v:shape>
              </w:pict>
            </mc:Fallback>
          </mc:AlternateContent>
        </w:r>
      </w:ins>
    </w:p>
    <w:p w:rsidR="00C66CF8" w:rsidRDefault="00C66CF8" w:rsidP="00C66CF8">
      <w:pPr>
        <w:rPr>
          <w:ins w:id="8799" w:author="RAFAEL SOTOMAYOR" w:date="2016-12-20T17:07:00Z"/>
          <w:i/>
          <w:iCs/>
          <w:noProof/>
          <w:sz w:val="18"/>
        </w:rPr>
      </w:pPr>
    </w:p>
    <w:p w:rsidR="00C66CF8" w:rsidRDefault="00C66CF8" w:rsidP="00C66CF8">
      <w:pPr>
        <w:rPr>
          <w:ins w:id="8800" w:author="RAFAEL SOTOMAYOR" w:date="2016-12-20T17:07:00Z"/>
          <w:noProof/>
        </w:rPr>
      </w:pPr>
      <w:ins w:id="8801" w:author="RAFAEL SOTOMAYOR" w:date="2016-12-20T17:07:00Z">
        <w:r>
          <w:rPr>
            <w:noProof/>
          </w:rPr>
          <w:t>En la Tabla 3</w:t>
        </w:r>
        <w:r w:rsidRPr="00067AA5">
          <w:rPr>
            <w:noProof/>
          </w:rPr>
          <w:t xml:space="preserve"> se detallan las superficies cultivad</w:t>
        </w:r>
        <w:r>
          <w:rPr>
            <w:noProof/>
          </w:rPr>
          <w:t>a por rubro y productos, destac</w:t>
        </w:r>
        <w:r w:rsidRPr="00067AA5">
          <w:rPr>
            <w:noProof/>
          </w:rPr>
          <w:t xml:space="preserve">ándose la superficie plantada de cultivos de cereales y forrajeras que ocupan más de 50% del total de la superficie. </w:t>
        </w:r>
        <w:r w:rsidRPr="00067AA5">
          <w:rPr>
            <w:noProof/>
          </w:rPr>
          <w:fldChar w:fldCharType="begin"/>
        </w:r>
        <w:r w:rsidRPr="00067AA5">
          <w:rPr>
            <w:noProof/>
          </w:rPr>
          <w:instrText xml:space="preserve"> REF _Ref469959067 \r \h  \* MERGEFORMAT </w:instrText>
        </w:r>
        <w:r w:rsidRPr="00067AA5">
          <w:rPr>
            <w:noProof/>
          </w:rPr>
        </w:r>
        <w:r w:rsidRPr="00067AA5">
          <w:rPr>
            <w:noProof/>
          </w:rPr>
          <w:fldChar w:fldCharType="separate"/>
        </w:r>
        <w:r>
          <w:rPr>
            <w:noProof/>
          </w:rPr>
          <w:t>20</w:t>
        </w:r>
        <w:r w:rsidRPr="00067AA5">
          <w:rPr>
            <w:noProof/>
          </w:rPr>
          <w:fldChar w:fldCharType="end"/>
        </w:r>
        <w:r w:rsidRPr="00067AA5">
          <w:rPr>
            <w:rFonts w:eastAsia="Times New Roman"/>
            <w:noProof/>
          </w:rPr>
          <w:t>[</w:t>
        </w:r>
        <w:r w:rsidRPr="00067AA5">
          <w:rPr>
            <w:rFonts w:eastAsia="Times New Roman"/>
            <w:noProof/>
            <w:color w:val="0000FF"/>
          </w:rPr>
          <w:t>R20]</w:t>
        </w:r>
        <w:r w:rsidRPr="00067AA5">
          <w:rPr>
            <w:noProof/>
          </w:rPr>
          <w:t xml:space="preserve"> </w:t>
        </w:r>
      </w:ins>
    </w:p>
    <w:p w:rsidR="00C66CF8" w:rsidRPr="00067AA5" w:rsidRDefault="00C66CF8" w:rsidP="00C66CF8">
      <w:pPr>
        <w:rPr>
          <w:ins w:id="8802" w:author="RAFAEL SOTOMAYOR" w:date="2016-12-20T17:07:00Z"/>
          <w:noProof/>
        </w:rPr>
      </w:pPr>
    </w:p>
    <w:p w:rsidR="00C66CF8" w:rsidRPr="00067AA5" w:rsidRDefault="00C66CF8" w:rsidP="00C66CF8">
      <w:pPr>
        <w:rPr>
          <w:ins w:id="8803" w:author="RAFAEL SOTOMAYOR" w:date="2016-12-20T17:07:00Z"/>
          <w:noProof/>
        </w:rPr>
      </w:pPr>
      <w:ins w:id="8804" w:author="RAFAEL SOTOMAYOR" w:date="2016-12-20T17:07:00Z">
        <w:r w:rsidRPr="00067AA5">
          <w:rPr>
            <w:noProof/>
          </w:rPr>
          <mc:AlternateContent>
            <mc:Choice Requires="wps">
              <w:drawing>
                <wp:anchor distT="0" distB="0" distL="0" distR="0" simplePos="0" relativeHeight="251678720" behindDoc="0" locked="0" layoutInCell="1" allowOverlap="1" wp14:anchorId="47A36837" wp14:editId="62E1D135">
                  <wp:simplePos x="0" y="0"/>
                  <wp:positionH relativeFrom="column">
                    <wp:posOffset>-101600</wp:posOffset>
                  </wp:positionH>
                  <wp:positionV relativeFrom="paragraph">
                    <wp:posOffset>69215</wp:posOffset>
                  </wp:positionV>
                  <wp:extent cx="4345305" cy="3542030"/>
                  <wp:effectExtent l="0" t="0" r="0" b="0"/>
                  <wp:wrapSquare wrapText="largest"/>
                  <wp:docPr id="282" name="Marco39"/>
                  <wp:cNvGraphicFramePr/>
                  <a:graphic xmlns:a="http://schemas.openxmlformats.org/drawingml/2006/main">
                    <a:graphicData uri="http://schemas.microsoft.com/office/word/2010/wordprocessingShape">
                      <wps:wsp>
                        <wps:cNvSpPr txBox="1"/>
                        <wps:spPr>
                          <a:xfrm>
                            <a:off x="0" y="0"/>
                            <a:ext cx="4345305" cy="3542030"/>
                          </a:xfrm>
                          <a:prstGeom prst="rect">
                            <a:avLst/>
                          </a:prstGeom>
                        </wps:spPr>
                        <wps:txbx>
                          <w:txbxContent>
                            <w:p w:rsidR="00C66CF8" w:rsidRDefault="00C66CF8" w:rsidP="00C66CF8">
                              <w:pPr>
                                <w:pStyle w:val="Tabla"/>
                              </w:pPr>
                              <w:bookmarkStart w:id="8805" w:name="_Toc469936860"/>
                              <w:r>
                                <w:rPr>
                                  <w:lang w:val="es-CL" w:eastAsia="es-CL"/>
                                </w:rPr>
                                <w:drawing>
                                  <wp:inline distT="0" distB="0" distL="0" distR="0" wp14:anchorId="2DFABA35" wp14:editId="06C64B44">
                                    <wp:extent cx="3844666" cy="3150664"/>
                                    <wp:effectExtent l="0" t="0" r="0" b="0"/>
                                    <wp:docPr id="238"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5"/>
                                            <pic:cNvPicPr>
                                              <a:picLocks noChangeAspect="1" noChangeArrowheads="1"/>
                                            </pic:cNvPicPr>
                                          </pic:nvPicPr>
                                          <pic:blipFill>
                                            <a:blip r:embed="rId55"/>
                                            <a:stretch>
                                              <a:fillRect/>
                                            </a:stretch>
                                          </pic:blipFill>
                                          <pic:spPr bwMode="auto">
                                            <a:xfrm>
                                              <a:off x="0" y="0"/>
                                              <a:ext cx="3905277" cy="3200334"/>
                                            </a:xfrm>
                                            <a:prstGeom prst="rect">
                                              <a:avLst/>
                                            </a:prstGeom>
                                          </pic:spPr>
                                        </pic:pic>
                                      </a:graphicData>
                                    </a:graphic>
                                  </wp:inline>
                                </w:drawing>
                              </w:r>
                              <w:bookmarkEnd w:id="8805"/>
                            </w:p>
                            <w:p w:rsidR="00C66CF8" w:rsidRDefault="00C66CF8" w:rsidP="00C66CF8">
                              <w:pPr>
                                <w:pStyle w:val="Epgrafe"/>
                              </w:pPr>
                              <w:bookmarkStart w:id="8806" w:name="_Toc469937833"/>
                              <w:r>
                                <w:t xml:space="preserve">               </w:t>
                              </w:r>
                            </w:p>
                            <w:p w:rsidR="00C66CF8" w:rsidRDefault="00C66CF8" w:rsidP="00C66CF8">
                              <w:pPr>
                                <w:pStyle w:val="Epgrafe"/>
                              </w:pPr>
                              <w:r>
                                <w:t xml:space="preserve">               </w:t>
                              </w:r>
                              <w:bookmarkStart w:id="8807" w:name="_Toc470016046"/>
                              <w:r>
                                <w:t xml:space="preserve">Tabla </w:t>
                              </w:r>
                              <w:r>
                                <w:fldChar w:fldCharType="begin"/>
                              </w:r>
                              <w:r>
                                <w:instrText xml:space="preserve"> SEQ Tabla \* ARABIC </w:instrText>
                              </w:r>
                              <w:r>
                                <w:fldChar w:fldCharType="separate"/>
                              </w:r>
                              <w:r>
                                <w:rPr>
                                  <w:noProof/>
                                </w:rPr>
                                <w:t>3</w:t>
                              </w:r>
                              <w:r>
                                <w:rPr>
                                  <w:noProof/>
                                </w:rPr>
                                <w:fldChar w:fldCharType="end"/>
                              </w:r>
                              <w:r>
                                <w:t xml:space="preserve">: </w:t>
                              </w:r>
                              <w:r w:rsidRPr="00F432A0">
                                <w:t>Superficie Nacional c</w:t>
                              </w:r>
                              <w:r>
                                <w:t>ultivada por subsector Agrícola</w:t>
                              </w:r>
                              <w:bookmarkEnd w:id="8806"/>
                              <w:bookmarkEnd w:id="8807"/>
                            </w:p>
                            <w:p w:rsidR="00C66CF8" w:rsidRDefault="00C66CF8" w:rsidP="00C66CF8">
                              <w:pPr>
                                <w:pStyle w:val="Tabla"/>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39" o:spid="_x0000_s1034" type="#_x0000_t202" style="position:absolute;left:0;text-align:left;margin-left:-8pt;margin-top:5.45pt;width:342.15pt;height:278.9pt;z-index:2516787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70veogEAAC4DAAAOAAAAZHJzL2Uyb0RvYy54bWysUsFu2zAMvQ/YPwi6L3btZMiMOMWGosWA dRvQ9QMUWYoFWKJGKbHz96WUOB22W7GLTJH003uP3NxOdmBHhcGAa/nNouRMOQmdcfuWP/+6/7Dm LEThOjGAUy0/qcBvt+/fbUbfqAp6GDqFjEBcaEbf8j5G3xRFkL2yIizAK0dFDWhFpCvuiw7FSOh2 KKqy/FiMgJ1HkCoEyt6di3yb8bVWMv7QOqjIhpYTt5hPzOcuncV2I5o9Ct8beaEh3sDCCuPo0SvU nYiCHdD8A2WNRAig40KCLUBrI1XWQGpuyr/UPPXCq6yFzAn+alP4f7Dy+/EnMtO1vFpXnDlhaUiP AiXUn5I5ow8N9Tx56orTF5hoyHM+UDJpnjTa9CU1jOpk8+lqrZoik5Rc1stVXa44k1SrV8uqrLP5 xevvHkN8UGBZClqONLtsqTh+C5GoUOvcQpdE7EwgRXHaTVnFeia3g+5EnEcabcvD74NAxdnw1ZF3 aQ/mAOdgNwfCyR5oQ86PO/h8iKBNJpBeOuNeCNBQMq/LAqWp/3nPXa9rvn0BAAD//wMAUEsDBBQA BgAIAAAAIQCspxKT2wAAAAcBAAAPAAAAZHJzL2Rvd25yZXYueG1sTI/NTsMwEITvlfoO1t5buyBM GsWpEIITEiJNDxydeJtEjdchdn94e5YTHEczmvmm2N38KC44xyGQgc1agUBqgxuoM3CoX1cZiJgs OTsGQgPfGGFXLheFzV24UoWXfeoEl1DMrYE+pSmXMrY9ehvXYUJi7xhmbxPLuZNutlcu96O8U0pL bwfihd5O+Nxje9qfvYGnT6pehq/35qM6VkNdbxW96ZMxywWIhLf0l4RfduaGkoGacCYXxWhgtdF8 JLGhtiA4oHV2D6Ix8KCzR5BlIf/zlz8AAAD//wMAUEsBAi0AFAAGAAgAAAAhALaDOJL+AAAA4QEA ABMAAAAAAAAAAAAAAAAAAAAAAFtDb250ZW50X1R5cGVzXS54bWxQSwECLQAUAAYACAAAACEAOP0h /9YAAACUAQAACwAAAAAAAAAAAAAAAAAvAQAAX3JlbHMvLnJlbHNQSwECLQAUAAYACAAAACEAT+9L 3qIBAAAuAwAADgAAAAAAAAAAAAAAAAAuAgAAZHJzL2Uyb0RvYy54bWxQSwECLQAUAAYACAAAACEA rKcSk9sAAAAHAQAADwAAAAAAAAAAAAAAAAD8AwAAZHJzL2Rvd25yZXYueG1sUEsFBgAAAAAEAAQA 8wAAAAQFAAAAAA== " filled="f" stroked="f">
                  <v:textbox inset="0,0,0,0">
                    <w:txbxContent>
                      <w:p w:rsidR="00C66CF8" w:rsidRDefault="00C66CF8" w:rsidP="00C66CF8">
                        <w:pPr>
                          <w:pStyle w:val="Tabla"/>
                        </w:pPr>
                        <w:bookmarkStart w:id="8808" w:name="_Toc469936860"/>
                        <w:r>
                          <w:rPr>
                            <w:lang w:val="es-CL" w:eastAsia="es-CL"/>
                          </w:rPr>
                          <w:drawing>
                            <wp:inline distT="0" distB="0" distL="0" distR="0" wp14:anchorId="2DFABA35" wp14:editId="06C64B44">
                              <wp:extent cx="3844666" cy="3150664"/>
                              <wp:effectExtent l="0" t="0" r="0" b="0"/>
                              <wp:docPr id="238"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5"/>
                                      <pic:cNvPicPr>
                                        <a:picLocks noChangeAspect="1" noChangeArrowheads="1"/>
                                      </pic:cNvPicPr>
                                    </pic:nvPicPr>
                                    <pic:blipFill>
                                      <a:blip r:embed="rId55"/>
                                      <a:stretch>
                                        <a:fillRect/>
                                      </a:stretch>
                                    </pic:blipFill>
                                    <pic:spPr bwMode="auto">
                                      <a:xfrm>
                                        <a:off x="0" y="0"/>
                                        <a:ext cx="3905277" cy="3200334"/>
                                      </a:xfrm>
                                      <a:prstGeom prst="rect">
                                        <a:avLst/>
                                      </a:prstGeom>
                                    </pic:spPr>
                                  </pic:pic>
                                </a:graphicData>
                              </a:graphic>
                            </wp:inline>
                          </w:drawing>
                        </w:r>
                        <w:bookmarkEnd w:id="8808"/>
                      </w:p>
                      <w:p w:rsidR="00C66CF8" w:rsidRDefault="00C66CF8" w:rsidP="00C66CF8">
                        <w:pPr>
                          <w:pStyle w:val="Epgrafe"/>
                        </w:pPr>
                        <w:bookmarkStart w:id="8809" w:name="_Toc469937833"/>
                        <w:r>
                          <w:t xml:space="preserve">               </w:t>
                        </w:r>
                      </w:p>
                      <w:p w:rsidR="00C66CF8" w:rsidRDefault="00C66CF8" w:rsidP="00C66CF8">
                        <w:pPr>
                          <w:pStyle w:val="Epgrafe"/>
                        </w:pPr>
                        <w:r>
                          <w:t xml:space="preserve">               </w:t>
                        </w:r>
                        <w:bookmarkStart w:id="8810" w:name="_Toc470016046"/>
                        <w:r>
                          <w:t xml:space="preserve">Tabla </w:t>
                        </w:r>
                        <w:r>
                          <w:fldChar w:fldCharType="begin"/>
                        </w:r>
                        <w:r>
                          <w:instrText xml:space="preserve"> SEQ Tabla \* ARABIC </w:instrText>
                        </w:r>
                        <w:r>
                          <w:fldChar w:fldCharType="separate"/>
                        </w:r>
                        <w:r>
                          <w:rPr>
                            <w:noProof/>
                          </w:rPr>
                          <w:t>3</w:t>
                        </w:r>
                        <w:r>
                          <w:rPr>
                            <w:noProof/>
                          </w:rPr>
                          <w:fldChar w:fldCharType="end"/>
                        </w:r>
                        <w:r>
                          <w:t xml:space="preserve">: </w:t>
                        </w:r>
                        <w:r w:rsidRPr="00F432A0">
                          <w:t>Superficie Nacional c</w:t>
                        </w:r>
                        <w:r>
                          <w:t>ultivada por subsector Agrícola</w:t>
                        </w:r>
                        <w:bookmarkEnd w:id="8809"/>
                        <w:bookmarkEnd w:id="8810"/>
                      </w:p>
                      <w:p w:rsidR="00C66CF8" w:rsidRDefault="00C66CF8" w:rsidP="00C66CF8">
                        <w:pPr>
                          <w:pStyle w:val="Tabla"/>
                        </w:pPr>
                      </w:p>
                    </w:txbxContent>
                  </v:textbox>
                  <w10:wrap type="square" side="largest"/>
                </v:shape>
              </w:pict>
            </mc:Fallback>
          </mc:AlternateContent>
        </w:r>
      </w:ins>
    </w:p>
    <w:p w:rsidR="00C66CF8" w:rsidRPr="00067AA5" w:rsidRDefault="00C66CF8" w:rsidP="00C66CF8">
      <w:pPr>
        <w:rPr>
          <w:ins w:id="8811" w:author="RAFAEL SOTOMAYOR" w:date="2016-12-20T17:07:00Z"/>
          <w:noProof/>
        </w:rPr>
      </w:pPr>
    </w:p>
    <w:p w:rsidR="00C66CF8" w:rsidRPr="00067AA5" w:rsidRDefault="00C66CF8" w:rsidP="00C66CF8">
      <w:pPr>
        <w:rPr>
          <w:ins w:id="8812" w:author="RAFAEL SOTOMAYOR" w:date="2016-12-20T17:07:00Z"/>
          <w:noProof/>
        </w:rPr>
      </w:pPr>
    </w:p>
    <w:p w:rsidR="00C66CF8" w:rsidRPr="00067AA5" w:rsidRDefault="00C66CF8" w:rsidP="00C66CF8">
      <w:pPr>
        <w:rPr>
          <w:ins w:id="8813" w:author="RAFAEL SOTOMAYOR" w:date="2016-12-20T17:07:00Z"/>
          <w:noProof/>
        </w:rPr>
      </w:pPr>
    </w:p>
    <w:p w:rsidR="00C66CF8" w:rsidRPr="00067AA5" w:rsidRDefault="00C66CF8" w:rsidP="00C66CF8">
      <w:pPr>
        <w:rPr>
          <w:ins w:id="8814" w:author="RAFAEL SOTOMAYOR" w:date="2016-12-20T17:07:00Z"/>
          <w:noProof/>
        </w:rPr>
      </w:pPr>
    </w:p>
    <w:p w:rsidR="00C66CF8" w:rsidRPr="00067AA5" w:rsidRDefault="00C66CF8" w:rsidP="00C66CF8">
      <w:pPr>
        <w:rPr>
          <w:ins w:id="8815" w:author="RAFAEL SOTOMAYOR" w:date="2016-12-20T17:07:00Z"/>
          <w:noProof/>
        </w:rPr>
      </w:pPr>
    </w:p>
    <w:p w:rsidR="00C66CF8" w:rsidRPr="00067AA5" w:rsidRDefault="00C66CF8" w:rsidP="00C66CF8">
      <w:pPr>
        <w:rPr>
          <w:ins w:id="8816" w:author="RAFAEL SOTOMAYOR" w:date="2016-12-20T17:07:00Z"/>
          <w:noProof/>
        </w:rPr>
      </w:pPr>
    </w:p>
    <w:p w:rsidR="00C66CF8" w:rsidRPr="00067AA5" w:rsidRDefault="00C66CF8" w:rsidP="00C66CF8">
      <w:pPr>
        <w:rPr>
          <w:ins w:id="8817" w:author="RAFAEL SOTOMAYOR" w:date="2016-12-20T17:07:00Z"/>
          <w:noProof/>
        </w:rPr>
      </w:pPr>
    </w:p>
    <w:p w:rsidR="00C66CF8" w:rsidRPr="00067AA5" w:rsidRDefault="00C66CF8" w:rsidP="00C66CF8">
      <w:pPr>
        <w:rPr>
          <w:ins w:id="8818" w:author="RAFAEL SOTOMAYOR" w:date="2016-12-20T17:07:00Z"/>
          <w:noProof/>
        </w:rPr>
      </w:pPr>
    </w:p>
    <w:p w:rsidR="00C66CF8" w:rsidRPr="00067AA5" w:rsidRDefault="00C66CF8" w:rsidP="00C66CF8">
      <w:pPr>
        <w:rPr>
          <w:ins w:id="8819" w:author="RAFAEL SOTOMAYOR" w:date="2016-12-20T17:07:00Z"/>
          <w:noProof/>
        </w:rPr>
      </w:pPr>
    </w:p>
    <w:p w:rsidR="00C66CF8" w:rsidRPr="00067AA5" w:rsidRDefault="00C66CF8" w:rsidP="00C66CF8">
      <w:pPr>
        <w:rPr>
          <w:ins w:id="8820" w:author="RAFAEL SOTOMAYOR" w:date="2016-12-20T17:07:00Z"/>
          <w:noProof/>
        </w:rPr>
      </w:pPr>
    </w:p>
    <w:p w:rsidR="00C66CF8" w:rsidRPr="00067AA5" w:rsidRDefault="00C66CF8" w:rsidP="00C66CF8">
      <w:pPr>
        <w:rPr>
          <w:ins w:id="8821" w:author="RAFAEL SOTOMAYOR" w:date="2016-12-20T17:07:00Z"/>
          <w:noProof/>
        </w:rPr>
      </w:pPr>
    </w:p>
    <w:p w:rsidR="00C66CF8" w:rsidRPr="00067AA5" w:rsidRDefault="00C66CF8" w:rsidP="00C66CF8">
      <w:pPr>
        <w:rPr>
          <w:ins w:id="8822" w:author="RAFAEL SOTOMAYOR" w:date="2016-12-20T17:07:00Z"/>
          <w:noProof/>
        </w:rPr>
      </w:pPr>
    </w:p>
    <w:p w:rsidR="00C66CF8" w:rsidRPr="00067AA5" w:rsidRDefault="00C66CF8" w:rsidP="00C66CF8">
      <w:pPr>
        <w:rPr>
          <w:ins w:id="8823" w:author="RAFAEL SOTOMAYOR" w:date="2016-12-20T17:07:00Z"/>
          <w:noProof/>
        </w:rPr>
      </w:pPr>
    </w:p>
    <w:p w:rsidR="00C66CF8" w:rsidRPr="00067AA5" w:rsidRDefault="00C66CF8" w:rsidP="00C66CF8">
      <w:pPr>
        <w:rPr>
          <w:ins w:id="8824" w:author="RAFAEL SOTOMAYOR" w:date="2016-12-20T17:07:00Z"/>
          <w:noProof/>
        </w:rPr>
      </w:pPr>
    </w:p>
    <w:p w:rsidR="00C66CF8" w:rsidRPr="00067AA5" w:rsidRDefault="00C66CF8" w:rsidP="00C66CF8">
      <w:pPr>
        <w:rPr>
          <w:ins w:id="8825" w:author="RAFAEL SOTOMAYOR" w:date="2016-12-20T17:07:00Z"/>
          <w:noProof/>
        </w:rPr>
      </w:pPr>
    </w:p>
    <w:p w:rsidR="00C66CF8" w:rsidRPr="00067AA5" w:rsidRDefault="00C66CF8" w:rsidP="00C66CF8">
      <w:pPr>
        <w:rPr>
          <w:ins w:id="8826" w:author="RAFAEL SOTOMAYOR" w:date="2016-12-20T17:07:00Z"/>
          <w:noProof/>
        </w:rPr>
      </w:pPr>
    </w:p>
    <w:p w:rsidR="00C66CF8" w:rsidRPr="00067AA5" w:rsidRDefault="00C66CF8" w:rsidP="00C66CF8">
      <w:pPr>
        <w:rPr>
          <w:ins w:id="8827" w:author="RAFAEL SOTOMAYOR" w:date="2016-12-20T17:07:00Z"/>
          <w:noProof/>
        </w:rPr>
      </w:pPr>
    </w:p>
    <w:p w:rsidR="00C66CF8" w:rsidRPr="00067AA5" w:rsidRDefault="00C66CF8" w:rsidP="00C66CF8">
      <w:pPr>
        <w:rPr>
          <w:ins w:id="8828" w:author="RAFAEL SOTOMAYOR" w:date="2016-12-20T17:07:00Z"/>
          <w:noProof/>
        </w:rPr>
      </w:pPr>
    </w:p>
    <w:p w:rsidR="00C66CF8" w:rsidRPr="00067AA5" w:rsidRDefault="00C66CF8" w:rsidP="00C66CF8">
      <w:pPr>
        <w:rPr>
          <w:ins w:id="8829" w:author="RAFAEL SOTOMAYOR" w:date="2016-12-20T17:07:00Z"/>
          <w:noProof/>
        </w:rPr>
      </w:pPr>
    </w:p>
    <w:p w:rsidR="00C66CF8" w:rsidRPr="00067AA5" w:rsidRDefault="00C66CF8" w:rsidP="00C66CF8">
      <w:pPr>
        <w:rPr>
          <w:ins w:id="8830" w:author="RAFAEL SOTOMAYOR" w:date="2016-12-20T17:07:00Z"/>
          <w:noProof/>
        </w:rPr>
      </w:pPr>
    </w:p>
    <w:p w:rsidR="00C66CF8" w:rsidRPr="00067AA5" w:rsidRDefault="00C66CF8" w:rsidP="00C66CF8">
      <w:pPr>
        <w:rPr>
          <w:ins w:id="8831" w:author="RAFAEL SOTOMAYOR" w:date="2016-12-20T17:07:00Z"/>
          <w:noProof/>
        </w:rPr>
      </w:pPr>
    </w:p>
    <w:p w:rsidR="00C66CF8" w:rsidRPr="00067AA5" w:rsidRDefault="00C66CF8" w:rsidP="00C66CF8">
      <w:pPr>
        <w:rPr>
          <w:ins w:id="8832" w:author="RAFAEL SOTOMAYOR" w:date="2016-12-20T17:07:00Z"/>
          <w:noProof/>
        </w:rPr>
      </w:pPr>
    </w:p>
    <w:p w:rsidR="00C66CF8" w:rsidRPr="00067AA5" w:rsidRDefault="00C66CF8" w:rsidP="00C66CF8">
      <w:pPr>
        <w:rPr>
          <w:ins w:id="8833" w:author="RAFAEL SOTOMAYOR" w:date="2016-12-20T17:07:00Z"/>
          <w:noProof/>
        </w:rPr>
      </w:pPr>
    </w:p>
    <w:p w:rsidR="00C66CF8" w:rsidRPr="00067AA5" w:rsidRDefault="00C66CF8" w:rsidP="00C66CF8">
      <w:pPr>
        <w:rPr>
          <w:ins w:id="8834" w:author="RAFAEL SOTOMAYOR" w:date="2016-12-20T17:07:00Z"/>
          <w:noProof/>
        </w:rPr>
      </w:pPr>
    </w:p>
    <w:p w:rsidR="00C66CF8" w:rsidRPr="00B81120" w:rsidRDefault="00C66CF8" w:rsidP="00C66CF8">
      <w:pPr>
        <w:rPr>
          <w:ins w:id="8835" w:author="RAFAEL SOTOMAYOR" w:date="2016-12-20T17:07:00Z"/>
          <w:rFonts w:eastAsia="Times New Roman"/>
          <w:noProof/>
          <w:color w:val="244061" w:themeColor="accent1" w:themeShade="80"/>
        </w:rPr>
      </w:pPr>
      <w:ins w:id="8836" w:author="RAFAEL SOTOMAYOR" w:date="2016-12-20T17:07:00Z">
        <w:r w:rsidRPr="00067AA5">
          <w:rPr>
            <w:noProof/>
          </w:rPr>
          <mc:AlternateContent>
            <mc:Choice Requires="wps">
              <w:drawing>
                <wp:anchor distT="0" distB="0" distL="0" distR="0" simplePos="0" relativeHeight="251677696" behindDoc="0" locked="0" layoutInCell="1" allowOverlap="1" wp14:anchorId="48EAE1C9" wp14:editId="75E4AA51">
                  <wp:simplePos x="0" y="0"/>
                  <wp:positionH relativeFrom="column">
                    <wp:posOffset>1905</wp:posOffset>
                  </wp:positionH>
                  <wp:positionV relativeFrom="paragraph">
                    <wp:posOffset>768985</wp:posOffset>
                  </wp:positionV>
                  <wp:extent cx="6301740" cy="2734945"/>
                  <wp:effectExtent l="0" t="0" r="0" b="0"/>
                  <wp:wrapSquare wrapText="largest"/>
                  <wp:docPr id="35" name="Marco38"/>
                  <wp:cNvGraphicFramePr/>
                  <a:graphic xmlns:a="http://schemas.openxmlformats.org/drawingml/2006/main">
                    <a:graphicData uri="http://schemas.microsoft.com/office/word/2010/wordprocessingShape">
                      <wps:wsp>
                        <wps:cNvSpPr txBox="1"/>
                        <wps:spPr>
                          <a:xfrm>
                            <a:off x="0" y="0"/>
                            <a:ext cx="6301740" cy="2734945"/>
                          </a:xfrm>
                          <a:prstGeom prst="rect">
                            <a:avLst/>
                          </a:prstGeom>
                        </wps:spPr>
                        <wps:txbx>
                          <w:txbxContent>
                            <w:p w:rsidR="00C66CF8" w:rsidRDefault="00C66CF8" w:rsidP="00C66CF8">
                              <w:pPr>
                                <w:pStyle w:val="Tabla"/>
                              </w:pPr>
                              <w:bookmarkStart w:id="8837" w:name="_Toc469936861"/>
                              <w:r>
                                <w:rPr>
                                  <w:lang w:val="es-CL" w:eastAsia="es-CL"/>
                                </w:rPr>
                                <w:drawing>
                                  <wp:inline distT="0" distB="0" distL="0" distR="0" wp14:anchorId="3D32CBD8" wp14:editId="60C304A5">
                                    <wp:extent cx="5959382" cy="2179650"/>
                                    <wp:effectExtent l="0" t="0" r="0" b="0"/>
                                    <wp:docPr id="23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4"/>
                                            <pic:cNvPicPr>
                                              <a:picLocks noChangeAspect="1" noChangeArrowheads="1"/>
                                            </pic:cNvPicPr>
                                          </pic:nvPicPr>
                                          <pic:blipFill>
                                            <a:blip r:embed="rId56"/>
                                            <a:stretch>
                                              <a:fillRect/>
                                            </a:stretch>
                                          </pic:blipFill>
                                          <pic:spPr bwMode="auto">
                                            <a:xfrm>
                                              <a:off x="0" y="0"/>
                                              <a:ext cx="5972519" cy="2184455"/>
                                            </a:xfrm>
                                            <a:prstGeom prst="rect">
                                              <a:avLst/>
                                            </a:prstGeom>
                                          </pic:spPr>
                                        </pic:pic>
                                      </a:graphicData>
                                    </a:graphic>
                                  </wp:inline>
                                </w:drawing>
                              </w:r>
                              <w:bookmarkEnd w:id="8837"/>
                            </w:p>
                            <w:p w:rsidR="00C66CF8" w:rsidRDefault="00C66CF8" w:rsidP="00C66CF8">
                              <w:pPr>
                                <w:pStyle w:val="Epgrafe"/>
                              </w:pPr>
                              <w:bookmarkStart w:id="8838" w:name="_Toc469937834"/>
                              <w:bookmarkStart w:id="8839" w:name="_Toc470016047"/>
                              <w:r>
                                <w:t xml:space="preserve">Tabla </w:t>
                              </w:r>
                              <w:r>
                                <w:fldChar w:fldCharType="begin"/>
                              </w:r>
                              <w:r>
                                <w:instrText xml:space="preserve"> SEQ Tabla \* ARABIC </w:instrText>
                              </w:r>
                              <w:r>
                                <w:fldChar w:fldCharType="separate"/>
                              </w:r>
                              <w:r>
                                <w:rPr>
                                  <w:noProof/>
                                </w:rPr>
                                <w:t>4</w:t>
                              </w:r>
                              <w:r>
                                <w:rPr>
                                  <w:noProof/>
                                </w:rPr>
                                <w:fldChar w:fldCharType="end"/>
                              </w:r>
                              <w:r>
                                <w:t>: Superficie cultivada por Regi</w:t>
                              </w:r>
                              <w:r w:rsidRPr="00F0449D">
                                <w:t>ón en los Rubros y Productos agrícolas, 2007</w:t>
                              </w:r>
                              <w:bookmarkEnd w:id="8838"/>
                              <w:bookmarkEnd w:id="8839"/>
                              <w:r w:rsidRPr="00A00F3E">
                                <w:t xml:space="preserve"> </w:t>
                              </w:r>
                            </w:p>
                            <w:p w:rsidR="00C66CF8" w:rsidRDefault="00C66CF8" w:rsidP="00C66CF8">
                              <w:pPr>
                                <w:pStyle w:val="Epgrafe"/>
                              </w:pPr>
                              <w:r>
                                <w:t>Fuente: Elaboración propia con información obtenida de INE, Censo 2007</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38" o:spid="_x0000_s1035" type="#_x0000_t202" style="position:absolute;left:0;text-align:left;margin-left:.15pt;margin-top:60.55pt;width:496.2pt;height:215.35pt;z-index:2516776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NWProQEAAC0DAAAOAAAAZHJzL2Uyb0RvYy54bWysUttu2zAMfS+wfxD0vti59GbEKTYUGwZs bYFuH6DIUizAEjVKiZ2/HyXHadG9FX2RaZI6OueQ67vBduygMBhwNZ/PSs6Uk9AYt6v5n9/fPt9w FqJwjejAqZofVeB3m08X695XagEtdI1CRiAuVL2veRujr4oiyFZZEWbglaOiBrQi0i/uigZFT+i2 KxZleVX0gI1HkCoEyt6PRb7J+ForGR+1DiqyrubELeYT87lNZ7FZi2qHwrdGnmiId7Cwwjh69Ax1 L6JgezT/QVkjEQLoOJNgC9DaSJU1kJp5+UbNcyu8ylrInODPNoWPg5UPhydkpqn58pIzJyzN6JdA Ccub5E3vQ0Utz56a4vAVBprxlA+UTJIHjTZ9SQyjOrl8PDurhsgkJa+W5fx6RSVJtcX1cnW7ukw4 xct1jyF+V2BZCmqONLrsqDj8DHFsnVroXiI2EkhRHLZDFnE7kdtCcyTOPU225uHvXqDirPvhyLq0 BlOAU7CdAuFkC7Qg4+MOvuwjaJMJpJdG3BMBmkmWcNqfNPTX/7nrZcs3/wAAAP//AwBQSwMEFAAG AAgAAAAhAGo4wKzZAAAABQEAAA8AAABkcnMvZG93bnJldi54bWxMjstOwzAQRfeV+g/W7KmToJYm ilMhBCsk1DQsWDrxNLEaj0PsPvj7DitY3ofuPeXu5kZxwTlYTwrSVQICqfPGUq/gs3l72IIIUZPR oydU8IMBdtVyUerC+CvVeDnEXvAIhUIrGGKcCilDN6DTYeUnJM6OfnY6spx7aWZ95XE3yixJNtJp S/ww6AlfBuxOh7NT8PxF9av9/mj39bG2TZMn9L45KbVcgIh4i39N+GVnbqgYqPVnMkGMCh65x26W piA4zvPsCUSrYL1OtyCrUv6nr+4AAAD//wMAUEsBAi0AFAAGAAgAAAAhALaDOJL+AAAA4QEAABMA AAAAAAAAAAAAAAAAAAAAAFtDb250ZW50X1R5cGVzXS54bWxQSwECLQAUAAYACAAAACEAOP0h/9YA AACUAQAACwAAAAAAAAAAAAAAAAAvAQAAX3JlbHMvLnJlbHNQSwECLQAUAAYACAAAACEAHjVj66EB AAAtAwAADgAAAAAAAAAAAAAAAAAuAgAAZHJzL2Uyb0RvYy54bWxQSwECLQAUAAYACAAAACEAajjA rNkAAAAFAQAADwAAAAAAAAAAAAAAAAD7AwAAZHJzL2Rvd25yZXYueG1sUEsFBgAAAAAEAAQA8wAA AAEFAAAAAA== " filled="f" stroked="f">
                  <v:textbox inset="0,0,0,0">
                    <w:txbxContent>
                      <w:p w:rsidR="00C66CF8" w:rsidRDefault="00C66CF8" w:rsidP="00C66CF8">
                        <w:pPr>
                          <w:pStyle w:val="Tabla"/>
                        </w:pPr>
                        <w:bookmarkStart w:id="8840" w:name="_Toc469936861"/>
                        <w:r>
                          <w:rPr>
                            <w:lang w:val="es-CL" w:eastAsia="es-CL"/>
                          </w:rPr>
                          <w:drawing>
                            <wp:inline distT="0" distB="0" distL="0" distR="0" wp14:anchorId="3D32CBD8" wp14:editId="60C304A5">
                              <wp:extent cx="5959382" cy="2179650"/>
                              <wp:effectExtent l="0" t="0" r="0" b="0"/>
                              <wp:docPr id="23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4"/>
                                      <pic:cNvPicPr>
                                        <a:picLocks noChangeAspect="1" noChangeArrowheads="1"/>
                                      </pic:cNvPicPr>
                                    </pic:nvPicPr>
                                    <pic:blipFill>
                                      <a:blip r:embed="rId56"/>
                                      <a:stretch>
                                        <a:fillRect/>
                                      </a:stretch>
                                    </pic:blipFill>
                                    <pic:spPr bwMode="auto">
                                      <a:xfrm>
                                        <a:off x="0" y="0"/>
                                        <a:ext cx="5972519" cy="2184455"/>
                                      </a:xfrm>
                                      <a:prstGeom prst="rect">
                                        <a:avLst/>
                                      </a:prstGeom>
                                    </pic:spPr>
                                  </pic:pic>
                                </a:graphicData>
                              </a:graphic>
                            </wp:inline>
                          </w:drawing>
                        </w:r>
                        <w:bookmarkEnd w:id="8840"/>
                      </w:p>
                      <w:p w:rsidR="00C66CF8" w:rsidRDefault="00C66CF8" w:rsidP="00C66CF8">
                        <w:pPr>
                          <w:pStyle w:val="Epgrafe"/>
                        </w:pPr>
                        <w:bookmarkStart w:id="8841" w:name="_Toc469937834"/>
                        <w:bookmarkStart w:id="8842" w:name="_Toc470016047"/>
                        <w:r>
                          <w:t xml:space="preserve">Tabla </w:t>
                        </w:r>
                        <w:r>
                          <w:fldChar w:fldCharType="begin"/>
                        </w:r>
                        <w:r>
                          <w:instrText xml:space="preserve"> SEQ Tabla \* ARABIC </w:instrText>
                        </w:r>
                        <w:r>
                          <w:fldChar w:fldCharType="separate"/>
                        </w:r>
                        <w:r>
                          <w:rPr>
                            <w:noProof/>
                          </w:rPr>
                          <w:t>4</w:t>
                        </w:r>
                        <w:r>
                          <w:rPr>
                            <w:noProof/>
                          </w:rPr>
                          <w:fldChar w:fldCharType="end"/>
                        </w:r>
                        <w:r>
                          <w:t>: Superficie cultivada por Regi</w:t>
                        </w:r>
                        <w:r w:rsidRPr="00F0449D">
                          <w:t>ón en los Rubros y Productos agrícolas, 2007</w:t>
                        </w:r>
                        <w:bookmarkEnd w:id="8841"/>
                        <w:bookmarkEnd w:id="8842"/>
                        <w:r w:rsidRPr="00A00F3E">
                          <w:t xml:space="preserve"> </w:t>
                        </w:r>
                      </w:p>
                      <w:p w:rsidR="00C66CF8" w:rsidRDefault="00C66CF8" w:rsidP="00C66CF8">
                        <w:pPr>
                          <w:pStyle w:val="Epgrafe"/>
                        </w:pPr>
                        <w:r>
                          <w:t>Fuente: Elaboración propia con información obtenida de INE, Censo 2007</w:t>
                        </w:r>
                      </w:p>
                    </w:txbxContent>
                  </v:textbox>
                  <w10:wrap type="square" side="largest"/>
                </v:shape>
              </w:pict>
            </mc:Fallback>
          </mc:AlternateContent>
        </w:r>
        <w:r w:rsidRPr="00067AA5">
          <w:rPr>
            <w:noProof/>
          </w:rPr>
          <w:t>Si bien hay cult</w:t>
        </w:r>
        <w:r>
          <w:rPr>
            <w:noProof/>
          </w:rPr>
          <w:t>ivos de todos los productos agr</w:t>
        </w:r>
        <w:r w:rsidRPr="00067AA5">
          <w:rPr>
            <w:noProof/>
          </w:rPr>
          <w:t>ícolas a lo largo de todo el país, la agricultura se concentra entre las regiones IV a IX, donde se concentra un 64,4% de la superficie dedicada a los cultivos</w:t>
        </w:r>
        <w:r>
          <w:rPr>
            <w:noProof/>
          </w:rPr>
          <w:t xml:space="preserve">, como se ve en </w:t>
        </w:r>
        <w:r w:rsidRPr="00B81120">
          <w:rPr>
            <w:noProof/>
            <w:color w:val="244061" w:themeColor="accent1" w:themeShade="80"/>
          </w:rPr>
          <w:t>Tabla 4.</w:t>
        </w:r>
        <w:r w:rsidRPr="00B81120">
          <w:rPr>
            <w:noProof/>
            <w:color w:val="244061" w:themeColor="accent1" w:themeShade="80"/>
          </w:rPr>
          <w:fldChar w:fldCharType="begin"/>
        </w:r>
        <w:r w:rsidRPr="00B81120">
          <w:rPr>
            <w:noProof/>
            <w:color w:val="244061" w:themeColor="accent1" w:themeShade="80"/>
          </w:rPr>
          <w:instrText xml:space="preserve"> REF _Ref469958062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16</w:t>
        </w:r>
        <w:r w:rsidRPr="00B81120">
          <w:rPr>
            <w:noProof/>
            <w:color w:val="244061" w:themeColor="accent1" w:themeShade="80"/>
          </w:rPr>
          <w:fldChar w:fldCharType="end"/>
        </w:r>
        <w:r w:rsidRPr="00B81120">
          <w:rPr>
            <w:noProof/>
            <w:color w:val="244061" w:themeColor="accent1" w:themeShade="80"/>
          </w:rPr>
          <w:t xml:space="preserve"> </w:t>
        </w:r>
        <w:r w:rsidRPr="00B81120">
          <w:rPr>
            <w:rFonts w:eastAsia="Times New Roman"/>
            <w:noProof/>
            <w:color w:val="244061" w:themeColor="accent1" w:themeShade="80"/>
          </w:rPr>
          <w:t>[R16]</w:t>
        </w:r>
      </w:ins>
    </w:p>
    <w:p w:rsidR="00C66CF8" w:rsidRDefault="00C66CF8" w:rsidP="00C66CF8">
      <w:pPr>
        <w:rPr>
          <w:ins w:id="8843" w:author="RAFAEL SOTOMAYOR" w:date="2016-12-20T17:07:00Z"/>
          <w:noProof/>
        </w:rPr>
      </w:pPr>
    </w:p>
    <w:p w:rsidR="00C66CF8" w:rsidRPr="00067AA5" w:rsidRDefault="00C66CF8" w:rsidP="00C66CF8">
      <w:pPr>
        <w:rPr>
          <w:ins w:id="8844" w:author="RAFAEL SOTOMAYOR" w:date="2016-12-20T17:07:00Z"/>
          <w:noProof/>
        </w:rPr>
      </w:pPr>
      <w:ins w:id="8845" w:author="RAFAEL SOTOMAYOR" w:date="2016-12-20T17:07:00Z">
        <w:r>
          <w:rPr>
            <w:noProof/>
          </w:rPr>
          <w:t>En la Ilustraci</w:t>
        </w:r>
        <w:r w:rsidRPr="00067AA5">
          <w:rPr>
            <w:noProof/>
          </w:rPr>
          <w:t xml:space="preserve">ón 8 se puede apreciar </w:t>
        </w:r>
        <w:r>
          <w:rPr>
            <w:noProof/>
          </w:rPr>
          <w:t>que la superficie cultivada est</w:t>
        </w:r>
        <w:r w:rsidRPr="00067AA5">
          <w:rPr>
            <w:noProof/>
          </w:rPr>
          <w:t xml:space="preserve">á concentrada en algunas regiones del país. El 64,4% se concentra en las regiones de VI a IX. </w:t>
        </w:r>
      </w:ins>
    </w:p>
    <w:p w:rsidR="00C66CF8" w:rsidRPr="00067AA5" w:rsidRDefault="00C66CF8" w:rsidP="00C66CF8">
      <w:pPr>
        <w:rPr>
          <w:ins w:id="8846" w:author="RAFAEL SOTOMAYOR" w:date="2016-12-20T17:07:00Z"/>
          <w:noProof/>
        </w:rPr>
      </w:pPr>
    </w:p>
    <w:p w:rsidR="00C66CF8" w:rsidRPr="00067AA5" w:rsidRDefault="00C66CF8" w:rsidP="00C66CF8">
      <w:pPr>
        <w:rPr>
          <w:ins w:id="8847" w:author="RAFAEL SOTOMAYOR" w:date="2016-12-20T17:07:00Z"/>
          <w:noProof/>
        </w:rPr>
      </w:pPr>
      <w:ins w:id="8848" w:author="RAFAEL SOTOMAYOR" w:date="2016-12-20T17:07:00Z">
        <w:r w:rsidRPr="00067AA5">
          <w:rPr>
            <w:noProof/>
          </w:rPr>
          <w:drawing>
            <wp:inline distT="0" distB="0" distL="0" distR="0" wp14:anchorId="43BBF2F2" wp14:editId="1C63F64C">
              <wp:extent cx="5616482" cy="2995758"/>
              <wp:effectExtent l="0" t="0" r="0" b="0"/>
              <wp:docPr id="38" name="image11.png" descr="Captura de pantalla 2016-12-18 a las 13.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png" descr="Captura de pantalla 2016-12-18 a las 13.37.31.png"/>
                      <pic:cNvPicPr>
                        <a:picLocks noChangeAspect="1" noChangeArrowheads="1"/>
                      </pic:cNvPicPr>
                    </pic:nvPicPr>
                    <pic:blipFill>
                      <a:blip r:embed="rId57"/>
                      <a:stretch>
                        <a:fillRect/>
                      </a:stretch>
                    </pic:blipFill>
                    <pic:spPr bwMode="auto">
                      <a:xfrm>
                        <a:off x="0" y="0"/>
                        <a:ext cx="5669804" cy="3024199"/>
                      </a:xfrm>
                      <a:prstGeom prst="rect">
                        <a:avLst/>
                      </a:prstGeom>
                    </pic:spPr>
                  </pic:pic>
                </a:graphicData>
              </a:graphic>
            </wp:inline>
          </w:drawing>
        </w:r>
      </w:ins>
    </w:p>
    <w:p w:rsidR="00C66CF8" w:rsidRPr="00067AA5" w:rsidRDefault="00C66CF8" w:rsidP="00C66CF8">
      <w:pPr>
        <w:pStyle w:val="Epgrafe"/>
        <w:rPr>
          <w:ins w:id="8849" w:author="RAFAEL SOTOMAYOR" w:date="2016-12-20T17:07:00Z"/>
          <w:noProof/>
        </w:rPr>
      </w:pPr>
      <w:bookmarkStart w:id="8850" w:name="_Toc469954910"/>
      <w:bookmarkStart w:id="8851" w:name="_Toc470016004"/>
      <w:ins w:id="8852" w:author="RAFAEL SOTOMAYOR" w:date="2016-12-20T17:07:00Z">
        <w:r w:rsidRPr="00067AA5">
          <w:rPr>
            <w:noProof/>
          </w:rPr>
          <w:t>Ilustra</w:t>
        </w:r>
        <w:r>
          <w:rPr>
            <w:noProof/>
          </w:rPr>
          <w:t>ci</w:t>
        </w:r>
        <w:r w:rsidRPr="00067AA5">
          <w:rPr>
            <w:noProof/>
          </w:rPr>
          <w:t xml:space="preserve">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8</w:t>
        </w:r>
        <w:r w:rsidRPr="00067AA5">
          <w:rPr>
            <w:noProof/>
          </w:rPr>
          <w:fldChar w:fldCharType="end"/>
        </w:r>
        <w:r>
          <w:rPr>
            <w:noProof/>
          </w:rPr>
          <w:t>: Superficie cultivada por regi</w:t>
        </w:r>
        <w:r w:rsidRPr="00067AA5">
          <w:rPr>
            <w:noProof/>
          </w:rPr>
          <w:t>ón, 2007</w:t>
        </w:r>
        <w:bookmarkEnd w:id="8850"/>
        <w:bookmarkEnd w:id="8851"/>
      </w:ins>
    </w:p>
    <w:p w:rsidR="00C66CF8" w:rsidRPr="00067AA5" w:rsidRDefault="00C66CF8" w:rsidP="00C66CF8">
      <w:pPr>
        <w:pStyle w:val="Epgrafe"/>
        <w:rPr>
          <w:ins w:id="8853" w:author="RAFAEL SOTOMAYOR" w:date="2016-12-20T17:07:00Z"/>
          <w:noProof/>
        </w:rPr>
      </w:pPr>
      <w:ins w:id="8854" w:author="RAFAEL SOTOMAYOR" w:date="2016-12-20T17:07:00Z">
        <w:r>
          <w:rPr>
            <w:noProof/>
          </w:rPr>
          <w:lastRenderedPageBreak/>
          <w:t>Fuente: Elaboraci</w:t>
        </w:r>
        <w:r w:rsidRPr="00067AA5">
          <w:rPr>
            <w:noProof/>
          </w:rPr>
          <w:t xml:space="preserve">ón propia con información obtenida de INE, Censo 2007 </w:t>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8855" w:author="RAFAEL SOTOMAYOR" w:date="2016-12-20T17:07:00Z"/>
          <w:noProof/>
        </w:rPr>
        <w:pPrChange w:id="8856"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8857" w:name="_Toc470016865"/>
      <w:ins w:id="8858" w:author="RAFAEL SOTOMAYOR" w:date="2016-12-20T17:07:00Z">
        <w:r>
          <w:rPr>
            <w:noProof/>
          </w:rPr>
          <w:t>Unidad M</w:t>
        </w:r>
        <w:r w:rsidRPr="00067AA5">
          <w:rPr>
            <w:noProof/>
          </w:rPr>
          <w:t>ínima de Análisis (UMA)</w:t>
        </w:r>
        <w:bookmarkEnd w:id="8857"/>
      </w:ins>
    </w:p>
    <w:p w:rsidR="00C66CF8" w:rsidRPr="00067AA5" w:rsidRDefault="00C66CF8" w:rsidP="00C66CF8">
      <w:pPr>
        <w:rPr>
          <w:ins w:id="8859" w:author="RAFAEL SOTOMAYOR" w:date="2016-12-20T17:07:00Z"/>
          <w:noProof/>
        </w:rPr>
      </w:pPr>
    </w:p>
    <w:p w:rsidR="00C66CF8" w:rsidRPr="00067AA5" w:rsidRDefault="00C66CF8" w:rsidP="00C66CF8">
      <w:pPr>
        <w:rPr>
          <w:ins w:id="8860" w:author="RAFAEL SOTOMAYOR" w:date="2016-12-20T17:07:00Z"/>
          <w:noProof/>
        </w:rPr>
      </w:pPr>
      <w:ins w:id="8861" w:author="RAFAEL SOTOMAYOR" w:date="2016-12-20T17:07:00Z">
        <w:r>
          <w:rPr>
            <w:noProof/>
          </w:rPr>
          <w:t>En un paí</w:t>
        </w:r>
        <w:r w:rsidRPr="00067AA5">
          <w:rPr>
            <w:noProof/>
          </w:rPr>
          <w:t>s como Chile, caracterizado por grandes contrastes sociales y ambientales, la disponibilidad de estadísticas permite inferir ciertos patrones socio productivos que ayudan a expresar las particularidades propias de las unidades agrícolas. Como consecuencia, se plant</w:t>
        </w:r>
        <w:r>
          <w:rPr>
            <w:noProof/>
          </w:rPr>
          <w:t>ean estas diferencias, expresad</w:t>
        </w:r>
        <w:r w:rsidRPr="00067AA5">
          <w:rPr>
            <w:noProof/>
          </w:rPr>
          <w:t xml:space="preserve">as a través de variables tales como: </w:t>
        </w:r>
      </w:ins>
    </w:p>
    <w:p w:rsidR="00C66CF8" w:rsidRPr="00067AA5" w:rsidRDefault="00C66CF8" w:rsidP="00C66CF8">
      <w:pPr>
        <w:rPr>
          <w:ins w:id="8862" w:author="RAFAEL SOTOMAYOR" w:date="2016-12-20T17:07:00Z"/>
          <w:noProof/>
        </w:rPr>
      </w:pPr>
    </w:p>
    <w:p w:rsidR="00C66CF8" w:rsidRPr="00067AA5" w:rsidRDefault="00C66CF8" w:rsidP="004423CA">
      <w:pPr>
        <w:widowControl/>
        <w:numPr>
          <w:ilvl w:val="0"/>
          <w:numId w:val="35"/>
        </w:numPr>
        <w:ind w:hanging="360"/>
        <w:contextualSpacing w:val="0"/>
        <w:rPr>
          <w:ins w:id="8863" w:author="RAFAEL SOTOMAYOR" w:date="2016-12-20T17:07:00Z"/>
          <w:noProof/>
        </w:rPr>
        <w:pPrChange w:id="8864" w:author="RAFAEL SOTOMAYOR" w:date="2016-12-20T17:07:00Z">
          <w:pPr>
            <w:widowControl/>
            <w:numPr>
              <w:numId w:val="36"/>
            </w:numPr>
            <w:ind w:left="720" w:firstLine="360"/>
            <w:contextualSpacing w:val="0"/>
          </w:pPr>
        </w:pPrChange>
      </w:pPr>
      <w:ins w:id="8865" w:author="RAFAEL SOTOMAYOR" w:date="2016-12-20T17:07:00Z">
        <w:r>
          <w:rPr>
            <w:noProof/>
          </w:rPr>
          <w:t>Variabilidad en los tamañ</w:t>
        </w:r>
        <w:r w:rsidRPr="00067AA5">
          <w:rPr>
            <w:noProof/>
          </w:rPr>
          <w:t xml:space="preserve">os promedios de sus explotaciones, diferenciado por tamaño de empresa entre las que se </w:t>
        </w:r>
        <w:r>
          <w:rPr>
            <w:noProof/>
          </w:rPr>
          <w:t>encuentran: Microempresa, Peque</w:t>
        </w:r>
        <w:r w:rsidRPr="00067AA5">
          <w:rPr>
            <w:noProof/>
          </w:rPr>
          <w:t xml:space="preserve">ña,  Mediana y Gran Empresa.  </w:t>
        </w:r>
      </w:ins>
    </w:p>
    <w:p w:rsidR="00C66CF8" w:rsidRPr="00067AA5" w:rsidRDefault="00C66CF8" w:rsidP="004423CA">
      <w:pPr>
        <w:widowControl/>
        <w:numPr>
          <w:ilvl w:val="0"/>
          <w:numId w:val="35"/>
        </w:numPr>
        <w:ind w:hanging="360"/>
        <w:contextualSpacing w:val="0"/>
        <w:rPr>
          <w:ins w:id="8866" w:author="RAFAEL SOTOMAYOR" w:date="2016-12-20T17:07:00Z"/>
          <w:noProof/>
        </w:rPr>
        <w:pPrChange w:id="8867" w:author="RAFAEL SOTOMAYOR" w:date="2016-12-20T17:07:00Z">
          <w:pPr>
            <w:widowControl/>
            <w:numPr>
              <w:numId w:val="36"/>
            </w:numPr>
            <w:ind w:left="720" w:firstLine="360"/>
            <w:contextualSpacing w:val="0"/>
          </w:pPr>
        </w:pPrChange>
      </w:pPr>
      <w:ins w:id="8868" w:author="RAFAEL SOTOMAYOR" w:date="2016-12-20T17:07:00Z">
        <w:r>
          <w:rPr>
            <w:noProof/>
          </w:rPr>
          <w:t>Distribució</w:t>
        </w:r>
        <w:r w:rsidRPr="00067AA5">
          <w:rPr>
            <w:noProof/>
          </w:rPr>
          <w:t xml:space="preserve">n de los productores en el espacio geográfico, diferenciado por Región.  </w:t>
        </w:r>
      </w:ins>
    </w:p>
    <w:p w:rsidR="00C66CF8" w:rsidRPr="00067AA5" w:rsidRDefault="00C66CF8" w:rsidP="004423CA">
      <w:pPr>
        <w:widowControl/>
        <w:numPr>
          <w:ilvl w:val="0"/>
          <w:numId w:val="35"/>
        </w:numPr>
        <w:ind w:hanging="360"/>
        <w:contextualSpacing w:val="0"/>
        <w:rPr>
          <w:ins w:id="8869" w:author="RAFAEL SOTOMAYOR" w:date="2016-12-20T17:07:00Z"/>
          <w:noProof/>
        </w:rPr>
        <w:pPrChange w:id="8870" w:author="RAFAEL SOTOMAYOR" w:date="2016-12-20T17:07:00Z">
          <w:pPr>
            <w:widowControl/>
            <w:numPr>
              <w:numId w:val="36"/>
            </w:numPr>
            <w:ind w:left="720" w:firstLine="360"/>
            <w:contextualSpacing w:val="0"/>
          </w:pPr>
        </w:pPrChange>
      </w:pPr>
      <w:ins w:id="8871" w:author="RAFAEL SOTOMAYOR" w:date="2016-12-20T17:07:00Z">
        <w:r>
          <w:rPr>
            <w:noProof/>
          </w:rPr>
          <w:t>Asociació</w:t>
        </w:r>
        <w:r w:rsidRPr="00067AA5">
          <w:rPr>
            <w:noProof/>
          </w:rPr>
          <w:t>n de cultivos en ciertas zonas especializadas.</w:t>
        </w:r>
      </w:ins>
    </w:p>
    <w:p w:rsidR="00C66CF8" w:rsidRPr="00067AA5" w:rsidRDefault="00C66CF8" w:rsidP="004423CA">
      <w:pPr>
        <w:widowControl/>
        <w:numPr>
          <w:ilvl w:val="0"/>
          <w:numId w:val="35"/>
        </w:numPr>
        <w:ind w:hanging="360"/>
        <w:contextualSpacing w:val="0"/>
        <w:rPr>
          <w:ins w:id="8872" w:author="RAFAEL SOTOMAYOR" w:date="2016-12-20T17:07:00Z"/>
          <w:noProof/>
        </w:rPr>
        <w:pPrChange w:id="8873" w:author="RAFAEL SOTOMAYOR" w:date="2016-12-20T17:07:00Z">
          <w:pPr>
            <w:widowControl/>
            <w:numPr>
              <w:numId w:val="36"/>
            </w:numPr>
            <w:ind w:left="720" w:firstLine="360"/>
            <w:contextualSpacing w:val="0"/>
          </w:pPr>
        </w:pPrChange>
      </w:pPr>
      <w:ins w:id="8874" w:author="RAFAEL SOTOMAYOR" w:date="2016-12-20T17:07:00Z">
        <w:r>
          <w:rPr>
            <w:noProof/>
          </w:rPr>
          <w:t>Caracter</w:t>
        </w:r>
        <w:r w:rsidRPr="00067AA5">
          <w:rPr>
            <w:noProof/>
          </w:rPr>
          <w:t>ísticas básicas de manejos técnicos para cada cultivo.</w:t>
        </w:r>
      </w:ins>
    </w:p>
    <w:p w:rsidR="00C66CF8" w:rsidRPr="00067AA5" w:rsidRDefault="00C66CF8" w:rsidP="004423CA">
      <w:pPr>
        <w:widowControl/>
        <w:numPr>
          <w:ilvl w:val="0"/>
          <w:numId w:val="35"/>
        </w:numPr>
        <w:ind w:hanging="360"/>
        <w:contextualSpacing w:val="0"/>
        <w:rPr>
          <w:ins w:id="8875" w:author="RAFAEL SOTOMAYOR" w:date="2016-12-20T17:07:00Z"/>
          <w:noProof/>
        </w:rPr>
        <w:pPrChange w:id="8876" w:author="RAFAEL SOTOMAYOR" w:date="2016-12-20T17:07:00Z">
          <w:pPr>
            <w:widowControl/>
            <w:numPr>
              <w:numId w:val="36"/>
            </w:numPr>
            <w:ind w:left="720" w:firstLine="360"/>
            <w:contextualSpacing w:val="0"/>
          </w:pPr>
        </w:pPrChange>
      </w:pPr>
      <w:ins w:id="8877" w:author="RAFAEL SOTOMAYOR" w:date="2016-12-20T17:07:00Z">
        <w:r>
          <w:rPr>
            <w:noProof/>
          </w:rPr>
          <w:t>Necesidades, acceso y adopci</w:t>
        </w:r>
        <w:r w:rsidRPr="00067AA5">
          <w:rPr>
            <w:noProof/>
          </w:rPr>
          <w:t>ón de tecnología, diferenciado por tamaño de empresa y tipo de cultivo.</w:t>
        </w:r>
      </w:ins>
    </w:p>
    <w:p w:rsidR="00C66CF8" w:rsidRPr="00067AA5" w:rsidRDefault="00C66CF8" w:rsidP="004423CA">
      <w:pPr>
        <w:widowControl/>
        <w:numPr>
          <w:ilvl w:val="0"/>
          <w:numId w:val="35"/>
        </w:numPr>
        <w:ind w:hanging="360"/>
        <w:contextualSpacing w:val="0"/>
        <w:rPr>
          <w:ins w:id="8878" w:author="RAFAEL SOTOMAYOR" w:date="2016-12-20T17:07:00Z"/>
          <w:noProof/>
        </w:rPr>
        <w:pPrChange w:id="8879" w:author="RAFAEL SOTOMAYOR" w:date="2016-12-20T17:07:00Z">
          <w:pPr>
            <w:widowControl/>
            <w:numPr>
              <w:numId w:val="36"/>
            </w:numPr>
            <w:ind w:left="720" w:firstLine="360"/>
            <w:contextualSpacing w:val="0"/>
          </w:pPr>
        </w:pPrChange>
      </w:pPr>
      <w:ins w:id="8880" w:author="RAFAEL SOTOMAYOR" w:date="2016-12-20T17:07:00Z">
        <w:r w:rsidRPr="00067AA5">
          <w:rPr>
            <w:noProof/>
          </w:rPr>
          <w:t>Necesidades de acceso a capital productivo.</w:t>
        </w:r>
      </w:ins>
    </w:p>
    <w:p w:rsidR="00C66CF8" w:rsidRPr="00067AA5" w:rsidRDefault="00C66CF8" w:rsidP="00C66CF8">
      <w:pPr>
        <w:rPr>
          <w:ins w:id="8881" w:author="RAFAEL SOTOMAYOR" w:date="2016-12-20T17:07:00Z"/>
          <w:noProof/>
        </w:rPr>
      </w:pPr>
    </w:p>
    <w:p w:rsidR="00C66CF8" w:rsidRPr="00067AA5" w:rsidRDefault="00C66CF8" w:rsidP="00C66CF8">
      <w:pPr>
        <w:rPr>
          <w:ins w:id="8882" w:author="RAFAEL SOTOMAYOR" w:date="2016-12-20T17:07:00Z"/>
          <w:noProof/>
        </w:rPr>
      </w:pPr>
      <w:ins w:id="8883" w:author="RAFAEL SOTOMAYOR" w:date="2016-12-20T17:07:00Z">
        <w:r w:rsidRPr="00067AA5">
          <w:rPr>
            <w:noProof/>
          </w:rPr>
          <w:t>Lo anterior, per</w:t>
        </w:r>
        <w:r>
          <w:rPr>
            <w:noProof/>
          </w:rPr>
          <w:t>mite caracterizar la Unidad Agr</w:t>
        </w:r>
        <w:r w:rsidRPr="00067AA5">
          <w:rPr>
            <w:noProof/>
          </w:rPr>
          <w:t>ícola (UA), así como focalizar el alcance sectorial, hacia áreas definidas para este estudio y según sean las opciones que las instancias interesadas y vinculadas a la toma de decisiones escojan entre sus eventuales prioridades.</w:t>
        </w:r>
      </w:ins>
    </w:p>
    <w:p w:rsidR="00C66CF8" w:rsidRPr="00067AA5" w:rsidRDefault="00C66CF8" w:rsidP="00C66CF8">
      <w:pPr>
        <w:rPr>
          <w:ins w:id="8884" w:author="RAFAEL SOTOMAYOR" w:date="2016-12-20T17:07:00Z"/>
          <w:noProof/>
        </w:rPr>
      </w:pPr>
    </w:p>
    <w:p w:rsidR="00C66CF8" w:rsidRPr="00067AA5" w:rsidRDefault="00C66CF8" w:rsidP="00C66CF8">
      <w:pPr>
        <w:rPr>
          <w:ins w:id="8885" w:author="RAFAEL SOTOMAYOR" w:date="2016-12-20T17:07:00Z"/>
          <w:noProof/>
        </w:rPr>
      </w:pPr>
      <w:ins w:id="8886" w:author="RAFAEL SOTOMAYOR" w:date="2016-12-20T17:07:00Z">
        <w:r>
          <w:rPr>
            <w:noProof/>
          </w:rPr>
          <w:t>Despu</w:t>
        </w:r>
        <w:r w:rsidRPr="00067AA5">
          <w:rPr>
            <w:noProof/>
          </w:rPr>
          <w:t>és de un análisis detallado de la distribución de los cultivos, tipos de agricultores, número de explotaciones para cada rango de superficie, se definió dividir el universo agrícola en tres tipos de UA, de manera de incluir en forma equitativa y según sus características básicas, todos los  tipos de agricultores y prod</w:t>
        </w:r>
        <w:r>
          <w:rPr>
            <w:noProof/>
          </w:rPr>
          <w:t>uctores que existen en el pa</w:t>
        </w:r>
        <w:r w:rsidRPr="00067AA5">
          <w:rPr>
            <w:noProof/>
          </w:rPr>
          <w:t>ís. En la Tabla 5 se muestra la distribución de explotaciones por tipo de unidad agrícola.</w:t>
        </w:r>
      </w:ins>
    </w:p>
    <w:p w:rsidR="00C66CF8" w:rsidRPr="00067AA5" w:rsidRDefault="00C66CF8" w:rsidP="00C66CF8">
      <w:pPr>
        <w:rPr>
          <w:ins w:id="8887" w:author="RAFAEL SOTOMAYOR" w:date="2016-12-20T17:07:00Z"/>
          <w:noProof/>
        </w:rPr>
      </w:pPr>
    </w:p>
    <w:p w:rsidR="00C66CF8" w:rsidRPr="00067AA5" w:rsidRDefault="00C66CF8" w:rsidP="00C66CF8">
      <w:pPr>
        <w:rPr>
          <w:ins w:id="8888" w:author="RAFAEL SOTOMAYOR" w:date="2016-12-20T17:07:00Z"/>
          <w:noProof/>
        </w:rPr>
      </w:pPr>
      <w:ins w:id="8889" w:author="RAFAEL SOTOMAYOR" w:date="2016-12-20T17:07:00Z">
        <w:r w:rsidRPr="00067AA5">
          <w:rPr>
            <w:noProof/>
          </w:rPr>
          <w:drawing>
            <wp:inline distT="0" distB="0" distL="0" distR="0" wp14:anchorId="19DF316F" wp14:editId="22783B4E">
              <wp:extent cx="5505450" cy="2686050"/>
              <wp:effectExtent l="0" t="0" r="0" b="0"/>
              <wp:docPr id="39" name="Imagen9" descr="Captura de pantalla 2016-12-18 a las 08.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9" descr="Captura de pantalla 2016-12-18 a las 08.16.44.png"/>
                      <pic:cNvPicPr>
                        <a:picLocks noChangeAspect="1" noChangeArrowheads="1"/>
                      </pic:cNvPicPr>
                    </pic:nvPicPr>
                    <pic:blipFill>
                      <a:blip r:embed="rId58"/>
                      <a:stretch>
                        <a:fillRect/>
                      </a:stretch>
                    </pic:blipFill>
                    <pic:spPr bwMode="auto">
                      <a:xfrm>
                        <a:off x="0" y="0"/>
                        <a:ext cx="5505450" cy="2686050"/>
                      </a:xfrm>
                      <a:prstGeom prst="rect">
                        <a:avLst/>
                      </a:prstGeom>
                    </pic:spPr>
                  </pic:pic>
                </a:graphicData>
              </a:graphic>
            </wp:inline>
          </w:drawing>
        </w:r>
      </w:ins>
    </w:p>
    <w:p w:rsidR="00C66CF8" w:rsidRPr="00067AA5" w:rsidRDefault="00C66CF8" w:rsidP="00C66CF8">
      <w:pPr>
        <w:pStyle w:val="Epgrafe"/>
        <w:rPr>
          <w:ins w:id="8890" w:author="RAFAEL SOTOMAYOR" w:date="2016-12-20T17:07:00Z"/>
          <w:noProof/>
        </w:rPr>
      </w:pPr>
      <w:bookmarkStart w:id="8891" w:name="_Toc470016048"/>
      <w:ins w:id="8892" w:author="RAFAEL SOTOMAYOR" w:date="2016-12-20T17:07:00Z">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Pr>
            <w:noProof/>
          </w:rPr>
          <w:t>5</w:t>
        </w:r>
        <w:r w:rsidRPr="00067AA5">
          <w:rPr>
            <w:noProof/>
          </w:rPr>
          <w:fldChar w:fldCharType="end"/>
        </w:r>
        <w:r>
          <w:rPr>
            <w:noProof/>
          </w:rPr>
          <w:t>: distribuci</w:t>
        </w:r>
        <w:r w:rsidRPr="00067AA5">
          <w:rPr>
            <w:noProof/>
          </w:rPr>
          <w:t>ón número de explotaciones por UMA</w:t>
        </w:r>
        <w:bookmarkEnd w:id="8891"/>
      </w:ins>
    </w:p>
    <w:p w:rsidR="00C66CF8" w:rsidRPr="00067AA5" w:rsidRDefault="00C66CF8" w:rsidP="00C66CF8">
      <w:pPr>
        <w:rPr>
          <w:ins w:id="8893" w:author="RAFAEL SOTOMAYOR" w:date="2016-12-20T17:07:00Z"/>
          <w:noProof/>
        </w:rPr>
      </w:pPr>
    </w:p>
    <w:p w:rsidR="00C66CF8" w:rsidRPr="00B81120" w:rsidRDefault="00C66CF8" w:rsidP="00C66CF8">
      <w:pPr>
        <w:rPr>
          <w:ins w:id="8894" w:author="RAFAEL SOTOMAYOR" w:date="2016-12-20T17:07:00Z"/>
          <w:rFonts w:eastAsia="Times New Roman"/>
          <w:noProof/>
          <w:color w:val="244061" w:themeColor="accent1" w:themeShade="80"/>
        </w:rPr>
      </w:pPr>
      <w:ins w:id="8895" w:author="RAFAEL SOTOMAYOR" w:date="2016-12-20T17:07:00Z">
        <w:r>
          <w:rPr>
            <w:noProof/>
          </w:rPr>
          <w:t>El siguiente aná</w:t>
        </w:r>
        <w:r w:rsidRPr="00067AA5">
          <w:rPr>
            <w:noProof/>
          </w:rPr>
          <w:t>lisis tiene como objetivo contribuir a diferenciar las</w:t>
        </w:r>
        <w:r>
          <w:rPr>
            <w:noProof/>
          </w:rPr>
          <w:t xml:space="preserve"> unidades agrícolas productivas</w:t>
        </w:r>
        <w:r w:rsidRPr="00067AA5">
          <w:rPr>
            <w:noProof/>
          </w:rPr>
          <w:t xml:space="preserve"> en cuanto a su distribución dentro del contexto geográfico nacional, teniendo además como referencia las diversas tipologías de productores</w:t>
        </w:r>
        <w:r w:rsidRPr="00B81120">
          <w:rPr>
            <w:noProof/>
            <w:color w:val="244061" w:themeColor="accent1" w:themeShade="80"/>
          </w:rPr>
          <w:t>.</w:t>
        </w:r>
        <w:r w:rsidRPr="00B81120">
          <w:rPr>
            <w:noProof/>
            <w:color w:val="244061" w:themeColor="accent1" w:themeShade="80"/>
          </w:rPr>
          <w:fldChar w:fldCharType="begin"/>
        </w:r>
        <w:r w:rsidRPr="00B81120">
          <w:rPr>
            <w:noProof/>
            <w:color w:val="244061" w:themeColor="accent1" w:themeShade="80"/>
          </w:rPr>
          <w:instrText xml:space="preserve"> REF _Ref469960714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13</w:t>
        </w:r>
        <w:r w:rsidRPr="00B81120">
          <w:rPr>
            <w:noProof/>
            <w:color w:val="244061" w:themeColor="accent1" w:themeShade="80"/>
          </w:rPr>
          <w:fldChar w:fldCharType="end"/>
        </w:r>
        <w:r w:rsidRPr="00B81120">
          <w:rPr>
            <w:rFonts w:eastAsia="Times New Roman"/>
            <w:noProof/>
            <w:color w:val="244061" w:themeColor="accent1" w:themeShade="80"/>
          </w:rPr>
          <w:t xml:space="preserve"> [R13]</w:t>
        </w:r>
      </w:ins>
    </w:p>
    <w:p w:rsidR="00C66CF8" w:rsidRPr="00067AA5" w:rsidRDefault="00C66CF8" w:rsidP="00C66CF8">
      <w:pPr>
        <w:rPr>
          <w:ins w:id="8896" w:author="RAFAEL SOTOMAYOR" w:date="2016-12-20T17:07:00Z"/>
          <w:noProof/>
        </w:rPr>
      </w:pPr>
      <w:ins w:id="8897" w:author="RAFAEL SOTOMAYOR" w:date="2016-12-20T17:07:00Z">
        <w:r w:rsidRPr="00067AA5">
          <w:rPr>
            <w:noProof/>
          </w:rPr>
          <w:t xml:space="preserve"> </w:t>
        </w:r>
      </w:ins>
    </w:p>
    <w:p w:rsidR="00C66CF8" w:rsidRDefault="00C66CF8" w:rsidP="00C66CF8">
      <w:pPr>
        <w:rPr>
          <w:ins w:id="8898" w:author="RAFAEL SOTOMAYOR" w:date="2016-12-20T17:07:00Z"/>
          <w:noProof/>
        </w:rPr>
      </w:pPr>
      <w:ins w:id="8899" w:author="RAFAEL SOTOMAYOR" w:date="2016-12-20T17:07:00Z">
        <w:r w:rsidRPr="00067AA5">
          <w:rPr>
            <w:noProof/>
          </w:rPr>
          <w:t>En la Tabla 6</w:t>
        </w:r>
        <w:r>
          <w:rPr>
            <w:noProof/>
          </w:rPr>
          <w:t xml:space="preserve"> se muestra una caracterizaci</w:t>
        </w:r>
        <w:r w:rsidRPr="00067AA5">
          <w:rPr>
            <w:noProof/>
          </w:rPr>
          <w:t>ón de los tres tipos de UA para la agricultura nacional, en la que se contextualiza también la fruticultura, de la que se entregarán detalles más adelante.</w:t>
        </w:r>
      </w:ins>
    </w:p>
    <w:p w:rsidR="00C66CF8" w:rsidRPr="00067AA5" w:rsidRDefault="00C66CF8" w:rsidP="00C66CF8">
      <w:pPr>
        <w:rPr>
          <w:ins w:id="8900" w:author="RAFAEL SOTOMAYOR" w:date="2016-12-20T17:07:00Z"/>
          <w:noProof/>
        </w:rPr>
      </w:pPr>
      <w:ins w:id="8901" w:author="RAFAEL SOTOMAYOR" w:date="2016-12-20T17:07:00Z">
        <w:r w:rsidRPr="00067AA5">
          <w:rPr>
            <w:noProof/>
          </w:rPr>
          <w:tab/>
        </w:r>
      </w:ins>
    </w:p>
    <w:p w:rsidR="00C66CF8" w:rsidRPr="00067AA5" w:rsidRDefault="00C66CF8" w:rsidP="00C66CF8">
      <w:pPr>
        <w:rPr>
          <w:ins w:id="8902" w:author="RAFAEL SOTOMAYOR" w:date="2016-12-20T17:07:00Z"/>
          <w:noProof/>
        </w:rPr>
      </w:pPr>
      <w:ins w:id="8903" w:author="RAFAEL SOTOMAYOR" w:date="2016-12-20T17:07:00Z">
        <w:r w:rsidRPr="00067AA5">
          <w:rPr>
            <w:noProof/>
          </w:rPr>
          <w:t>Agrupar tipos de agricultores es complej</w:t>
        </w:r>
        <w:r>
          <w:rPr>
            <w:noProof/>
          </w:rPr>
          <w:t>o, ya que las condiciones geogr</w:t>
        </w:r>
        <w:r w:rsidRPr="00067AA5">
          <w:rPr>
            <w:noProof/>
          </w:rPr>
          <w:t>áficas, de tenencia de tierra, de cultivo y condiciones económicas son muy diversas en el universo agrícola nacional.</w:t>
        </w:r>
      </w:ins>
    </w:p>
    <w:p w:rsidR="00C66CF8" w:rsidRPr="00067AA5" w:rsidRDefault="00C66CF8" w:rsidP="00C66CF8">
      <w:pPr>
        <w:rPr>
          <w:ins w:id="8904" w:author="RAFAEL SOTOMAYOR" w:date="2016-12-20T17:07:00Z"/>
          <w:noProof/>
        </w:rPr>
      </w:pPr>
    </w:p>
    <w:p w:rsidR="00C66CF8" w:rsidRPr="00067AA5" w:rsidRDefault="00C66CF8" w:rsidP="00C66CF8">
      <w:pPr>
        <w:rPr>
          <w:ins w:id="8905" w:author="RAFAEL SOTOMAYOR" w:date="2016-12-20T17:07:00Z"/>
          <w:noProof/>
        </w:rPr>
      </w:pPr>
      <w:ins w:id="8906" w:author="RAFAEL SOTOMAYOR" w:date="2016-12-20T17:07:00Z">
        <w:r>
          <w:rPr>
            <w:noProof/>
          </w:rPr>
          <w:t>La cuantificaci</w:t>
        </w:r>
        <w:r w:rsidRPr="00067AA5">
          <w:rPr>
            <w:noProof/>
          </w:rPr>
          <w:t>ón de sus ingresos es una variable que cuenta con información y por lo tanto</w:t>
        </w:r>
        <w:r>
          <w:rPr>
            <w:noProof/>
          </w:rPr>
          <w:t xml:space="preserve"> permite la diferenciaci</w:t>
        </w:r>
        <w:r w:rsidRPr="00067AA5">
          <w:rPr>
            <w:noProof/>
          </w:rPr>
          <w:t>ón y clasificación dentro de la economía del país y del sector agricultura.</w:t>
        </w:r>
      </w:ins>
    </w:p>
    <w:p w:rsidR="00C66CF8" w:rsidRPr="00067AA5" w:rsidRDefault="00C66CF8" w:rsidP="00C66CF8">
      <w:pPr>
        <w:rPr>
          <w:ins w:id="8907" w:author="RAFAEL SOTOMAYOR" w:date="2016-12-20T17:07:00Z"/>
          <w:noProof/>
        </w:rPr>
      </w:pPr>
    </w:p>
    <w:p w:rsidR="00C66CF8" w:rsidRPr="00B81120" w:rsidRDefault="00C66CF8" w:rsidP="00C66CF8">
      <w:pPr>
        <w:rPr>
          <w:ins w:id="8908" w:author="RAFAEL SOTOMAYOR" w:date="2016-12-20T17:07:00Z"/>
          <w:rFonts w:eastAsia="Times New Roman"/>
          <w:noProof/>
          <w:color w:val="244061" w:themeColor="accent1" w:themeShade="80"/>
        </w:rPr>
      </w:pPr>
      <w:ins w:id="8909" w:author="RAFAEL SOTOMAYOR" w:date="2016-12-20T17:07:00Z">
        <w:r w:rsidRPr="00067AA5">
          <w:rPr>
            <w:noProof/>
          </w:rPr>
          <w:t>Para las entidades financieras y gubernamentales como Corfo, Banc</w:t>
        </w:r>
        <w:r>
          <w:rPr>
            <w:noProof/>
          </w:rPr>
          <w:t>o Central y SII, la clasificaci</w:t>
        </w:r>
        <w:r w:rsidRPr="00067AA5">
          <w:rPr>
            <w:noProof/>
          </w:rPr>
          <w:t>ón de tamaño de la empresa está dado por las ventas anuales que es información que está disponible para efectos de realizar el anális</w:t>
        </w:r>
        <w:r>
          <w:rPr>
            <w:noProof/>
          </w:rPr>
          <w:t>is. Para el caso del subsector agr</w:t>
        </w:r>
        <w:r w:rsidRPr="00067AA5">
          <w:rPr>
            <w:noProof/>
          </w:rPr>
          <w:t>ícola se consideran a la Mediana y Grande bajo una agrupación dado el tamaño promedio de sus explotaciones</w:t>
        </w:r>
        <w:r w:rsidRPr="00B81120">
          <w:rPr>
            <w:noProof/>
            <w:color w:val="244061" w:themeColor="accent1" w:themeShade="80"/>
          </w:rPr>
          <w:t xml:space="preserve">. </w:t>
        </w:r>
        <w:r w:rsidRPr="00B81120">
          <w:rPr>
            <w:noProof/>
            <w:color w:val="244061" w:themeColor="accent1" w:themeShade="80"/>
          </w:rPr>
          <w:fldChar w:fldCharType="begin"/>
        </w:r>
        <w:r w:rsidRPr="00B81120">
          <w:rPr>
            <w:noProof/>
            <w:color w:val="244061" w:themeColor="accent1" w:themeShade="80"/>
          </w:rPr>
          <w:instrText xml:space="preserve"> REF _Ref469960765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12</w:t>
        </w:r>
        <w:r w:rsidRPr="00B81120">
          <w:rPr>
            <w:noProof/>
            <w:color w:val="244061" w:themeColor="accent1" w:themeShade="80"/>
          </w:rPr>
          <w:fldChar w:fldCharType="end"/>
        </w:r>
        <w:r w:rsidRPr="00B81120">
          <w:rPr>
            <w:rFonts w:eastAsia="Times New Roman"/>
            <w:noProof/>
            <w:color w:val="244061" w:themeColor="accent1" w:themeShade="80"/>
          </w:rPr>
          <w:t>[R12]</w:t>
        </w:r>
      </w:ins>
    </w:p>
    <w:p w:rsidR="00C66CF8" w:rsidRPr="00067AA5" w:rsidRDefault="00C66CF8" w:rsidP="00C66CF8">
      <w:pPr>
        <w:rPr>
          <w:ins w:id="8910" w:author="RAFAEL SOTOMAYOR" w:date="2016-12-20T17:07:00Z"/>
          <w:noProof/>
        </w:rPr>
      </w:pPr>
      <w:ins w:id="8911" w:author="RAFAEL SOTOMAYOR" w:date="2016-12-20T17:07:00Z">
        <w:r w:rsidRPr="00067AA5">
          <w:rPr>
            <w:noProof/>
          </w:rPr>
          <w:t xml:space="preserve"> </w:t>
        </w:r>
      </w:ins>
    </w:p>
    <w:p w:rsidR="00C66CF8" w:rsidRPr="00067AA5" w:rsidRDefault="00C66CF8" w:rsidP="00C66CF8">
      <w:pPr>
        <w:rPr>
          <w:ins w:id="8912" w:author="RAFAEL SOTOMAYOR" w:date="2016-12-20T17:07:00Z"/>
          <w:noProof/>
        </w:rPr>
      </w:pPr>
    </w:p>
    <w:p w:rsidR="00C66CF8" w:rsidRPr="00067AA5" w:rsidRDefault="00C66CF8" w:rsidP="004423CA">
      <w:pPr>
        <w:widowControl/>
        <w:numPr>
          <w:ilvl w:val="0"/>
          <w:numId w:val="36"/>
        </w:numPr>
        <w:ind w:hanging="360"/>
        <w:contextualSpacing w:val="0"/>
        <w:rPr>
          <w:ins w:id="8913" w:author="RAFAEL SOTOMAYOR" w:date="2016-12-20T17:07:00Z"/>
          <w:noProof/>
        </w:rPr>
        <w:pPrChange w:id="8914" w:author="RAFAEL SOTOMAYOR" w:date="2016-12-20T17:07:00Z">
          <w:pPr>
            <w:widowControl/>
            <w:numPr>
              <w:numId w:val="37"/>
            </w:numPr>
            <w:ind w:left="720" w:firstLine="1080"/>
            <w:contextualSpacing w:val="0"/>
          </w:pPr>
        </w:pPrChange>
      </w:pPr>
      <w:ins w:id="8915" w:author="RAFAEL SOTOMAYOR" w:date="2016-12-20T17:07:00Z">
        <w:r w:rsidRPr="00067AA5">
          <w:rPr>
            <w:noProof/>
          </w:rPr>
          <w:t>Micro Agricultura: Agricultura familiar y de subsistencia, ventas entre 0 y 2.400 UF/a ño</w:t>
        </w:r>
      </w:ins>
    </w:p>
    <w:p w:rsidR="00C66CF8" w:rsidRPr="00067AA5" w:rsidRDefault="00C66CF8" w:rsidP="004423CA">
      <w:pPr>
        <w:widowControl/>
        <w:numPr>
          <w:ilvl w:val="0"/>
          <w:numId w:val="36"/>
        </w:numPr>
        <w:ind w:hanging="360"/>
        <w:contextualSpacing w:val="0"/>
        <w:rPr>
          <w:ins w:id="8916" w:author="RAFAEL SOTOMAYOR" w:date="2016-12-20T17:07:00Z"/>
          <w:noProof/>
        </w:rPr>
        <w:pPrChange w:id="8917" w:author="RAFAEL SOTOMAYOR" w:date="2016-12-20T17:07:00Z">
          <w:pPr>
            <w:widowControl/>
            <w:numPr>
              <w:numId w:val="37"/>
            </w:numPr>
            <w:ind w:left="720" w:firstLine="1080"/>
            <w:contextualSpacing w:val="0"/>
          </w:pPr>
        </w:pPrChange>
      </w:pPr>
      <w:ins w:id="8918" w:author="RAFAEL SOTOMAYOR" w:date="2016-12-20T17:07:00Z">
        <w:r w:rsidRPr="00067AA5">
          <w:rPr>
            <w:noProof/>
          </w:rPr>
          <w:t>Peque ña Agricultura: Productores empresariales, ventas entre 2.400 y 25.000 UF/año</w:t>
        </w:r>
      </w:ins>
    </w:p>
    <w:p w:rsidR="00C66CF8" w:rsidRPr="00067AA5" w:rsidRDefault="00C66CF8" w:rsidP="004423CA">
      <w:pPr>
        <w:widowControl/>
        <w:numPr>
          <w:ilvl w:val="0"/>
          <w:numId w:val="36"/>
        </w:numPr>
        <w:ind w:hanging="360"/>
        <w:contextualSpacing w:val="0"/>
        <w:rPr>
          <w:ins w:id="8919" w:author="RAFAEL SOTOMAYOR" w:date="2016-12-20T17:07:00Z"/>
          <w:noProof/>
        </w:rPr>
        <w:pPrChange w:id="8920" w:author="RAFAEL SOTOMAYOR" w:date="2016-12-20T17:07:00Z">
          <w:pPr>
            <w:widowControl/>
            <w:numPr>
              <w:numId w:val="37"/>
            </w:numPr>
            <w:ind w:left="720" w:firstLine="1080"/>
            <w:contextualSpacing w:val="0"/>
          </w:pPr>
        </w:pPrChange>
      </w:pPr>
      <w:ins w:id="8921" w:author="RAFAEL SOTOMAYOR" w:date="2016-12-20T17:07:00Z">
        <w:r w:rsidRPr="00067AA5">
          <w:rPr>
            <w:noProof/>
          </w:rPr>
          <w:t>Mediana y Gran Agricultura: ventas entre 25.000 y 100.000 UF/a ño  para la Mediana y para la Grande sobre 100.000 UF/a ño</w:t>
        </w:r>
      </w:ins>
    </w:p>
    <w:p w:rsidR="00C66CF8" w:rsidRPr="00067AA5" w:rsidRDefault="00C66CF8" w:rsidP="00C66CF8">
      <w:pPr>
        <w:rPr>
          <w:ins w:id="8922" w:author="RAFAEL SOTOMAYOR" w:date="2016-12-20T17:07:00Z"/>
          <w:noProof/>
        </w:rPr>
      </w:pPr>
      <w:ins w:id="8923" w:author="RAFAEL SOTOMAYOR" w:date="2016-12-20T17:07:00Z">
        <w:r w:rsidRPr="00067AA5">
          <w:rPr>
            <w:noProof/>
          </w:rPr>
          <w:drawing>
            <wp:anchor distT="0" distB="0" distL="0" distR="0" simplePos="0" relativeHeight="251660288" behindDoc="0" locked="0" layoutInCell="1" allowOverlap="1" wp14:anchorId="1270EB40" wp14:editId="10FDB44C">
              <wp:simplePos x="0" y="0"/>
              <wp:positionH relativeFrom="column">
                <wp:posOffset>1270</wp:posOffset>
              </wp:positionH>
              <wp:positionV relativeFrom="paragraph">
                <wp:posOffset>165735</wp:posOffset>
              </wp:positionV>
              <wp:extent cx="5665470" cy="2179955"/>
              <wp:effectExtent l="0" t="0" r="0" b="4445"/>
              <wp:wrapSquare wrapText="largest"/>
              <wp:docPr id="40"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13"/>
                      <pic:cNvPicPr>
                        <a:picLocks noChangeAspect="1" noChangeArrowheads="1"/>
                      </pic:cNvPicPr>
                    </pic:nvPicPr>
                    <pic:blipFill>
                      <a:blip r:embed="rId59"/>
                      <a:stretch>
                        <a:fillRect/>
                      </a:stretch>
                    </pic:blipFill>
                    <pic:spPr bwMode="auto">
                      <a:xfrm>
                        <a:off x="0" y="0"/>
                        <a:ext cx="5665470" cy="2179955"/>
                      </a:xfrm>
                      <a:prstGeom prst="rect">
                        <a:avLst/>
                      </a:prstGeom>
                    </pic:spPr>
                  </pic:pic>
                </a:graphicData>
              </a:graphic>
              <wp14:sizeRelH relativeFrom="margin">
                <wp14:pctWidth>0</wp14:pctWidth>
              </wp14:sizeRelH>
              <wp14:sizeRelV relativeFrom="margin">
                <wp14:pctHeight>0</wp14:pctHeight>
              </wp14:sizeRelV>
            </wp:anchor>
          </w:drawing>
        </w:r>
      </w:ins>
    </w:p>
    <w:p w:rsidR="00C66CF8" w:rsidRPr="00067AA5" w:rsidRDefault="00C66CF8" w:rsidP="00C66CF8">
      <w:pPr>
        <w:rPr>
          <w:ins w:id="8924" w:author="RAFAEL SOTOMAYOR" w:date="2016-12-20T17:07:00Z"/>
          <w:noProof/>
        </w:rPr>
      </w:pPr>
      <w:ins w:id="8925" w:author="RAFAEL SOTOMAYOR" w:date="2016-12-20T17:07:00Z">
        <w:r w:rsidRPr="00067AA5">
          <w:rPr>
            <w:noProof/>
          </w:rPr>
          <mc:AlternateContent>
            <mc:Choice Requires="wps">
              <w:drawing>
                <wp:anchor distT="0" distB="0" distL="114300" distR="114300" simplePos="0" relativeHeight="251669504" behindDoc="0" locked="0" layoutInCell="1" allowOverlap="1" wp14:anchorId="37CD4152" wp14:editId="584FB16B">
                  <wp:simplePos x="0" y="0"/>
                  <wp:positionH relativeFrom="column">
                    <wp:posOffset>63500</wp:posOffset>
                  </wp:positionH>
                  <wp:positionV relativeFrom="paragraph">
                    <wp:posOffset>2185035</wp:posOffset>
                  </wp:positionV>
                  <wp:extent cx="4663440" cy="423545"/>
                  <wp:effectExtent l="0" t="0" r="10160" b="0"/>
                  <wp:wrapSquare wrapText="largest"/>
                  <wp:docPr id="2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42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6CF8" w:rsidRDefault="00C66CF8" w:rsidP="00C66CF8">
                              <w:pPr>
                                <w:pStyle w:val="Epgrafe"/>
                                <w:rPr>
                                  <w:noProof/>
                                  <w:sz w:val="22"/>
                                  <w:szCs w:val="22"/>
                                </w:rPr>
                              </w:pPr>
                              <w:bookmarkStart w:id="8926" w:name="_Toc470016049"/>
                              <w:r>
                                <w:t xml:space="preserve">Tabla </w:t>
                              </w:r>
                              <w:r>
                                <w:fldChar w:fldCharType="begin"/>
                              </w:r>
                              <w:r>
                                <w:instrText xml:space="preserve"> SEQ Tabla \* ARABIC </w:instrText>
                              </w:r>
                              <w:r>
                                <w:fldChar w:fldCharType="separate"/>
                              </w:r>
                              <w:r>
                                <w:rPr>
                                  <w:noProof/>
                                </w:rPr>
                                <w:t>6</w:t>
                              </w:r>
                              <w:r>
                                <w:rPr>
                                  <w:noProof/>
                                </w:rPr>
                                <w:fldChar w:fldCharType="end"/>
                              </w:r>
                              <w:r>
                                <w:t>: Caracterización  tipos de UMA</w:t>
                              </w:r>
                              <w:bookmarkEnd w:id="8926"/>
                            </w:p>
                            <w:p w:rsidR="00C66CF8" w:rsidRPr="0098506D" w:rsidRDefault="00C66CF8" w:rsidP="00C66CF8">
                              <w:pPr>
                                <w:rPr>
                                  <w:i/>
                                  <w:iCs/>
                                  <w:sz w:val="18"/>
                                </w:rPr>
                              </w:pPr>
                              <w:r w:rsidRPr="0098506D">
                                <w:rPr>
                                  <w:i/>
                                  <w:iCs/>
                                  <w:sz w:val="18"/>
                                </w:rPr>
                                <w:t>Fuente: Elaboración propia a partir de distintas fuentes, 2016</w:t>
                              </w:r>
                            </w:p>
                            <w:p w:rsidR="00C66CF8" w:rsidRPr="00A77BAC" w:rsidRDefault="00C66CF8" w:rsidP="00C66CF8">
                              <w:pPr>
                                <w:pStyle w:val="Epgrafe"/>
                                <w:rPr>
                                  <w:noProof/>
                                  <w:sz w:val="22"/>
                                  <w:szCs w:val="2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 o:spid="_x0000_s1036" type="#_x0000_t202" style="position:absolute;left:0;text-align:left;margin-left:5pt;margin-top:172.05pt;width:367.2pt;height:33.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Lds+sAIAALMFAAAOAAAAZHJzL2Uyb0RvYy54bWysVG1vmzAQ/j5p/8Hyd8pLHRJQSdWGME3q XqR2P8ABE6yBzWwnpJv233c2IU1bTZq28cE67PNz99w9vqvrQ9eiPVOaS5Hh8CLAiIlSVlxsM/zl ofAWGGlDRUVbKViGH5nG18u3b66GPmWRbGRbMYUAROh06DPcGNOnvq/LhnVUX8ieCTispeqogV+1 9StFB0DvWj8KgtgfpKp6JUumNezm4yFeOvy6ZqX5VNeaGdRmGHIzblVu3djVX17RdKto3/DymAb9 iyw6ygUEPUHl1FC0U/wVVMdLJbWszUUpO1/WNS+Z4wBswuAFm/uG9sxxgeLo/lQm/f9gy4/7zwrx KsNRSDAStIMmPbCDQbfygOa2PkOvU3C778HRHGAb+uy46v5Oll81EnLVULFlN0rJoWG0gvxCe9M/ uzriaAuyGT7ICsLQnZEO6FCrzhYPyoEAHfr0eOqNTaWETRLHl4TAUQlnJLqckZkLQdPpdq+0ecdk h6yRYQW9d+h0f6eNzYamk4sNJmTB29b1vxXPNsBx3IHYcNWe2SxcO38kQbJerBfEI1G89kiQ595N sSJeXITzWX6Zr1Z5+NPGDUna8KpiwoaZpBWSP2vdUeSjKE7i0rLllYWzKWm13axahfYUpF2471iQ Mzf/eRquCMDlBaUwIsFtlHhFvJh7pCAzL5kHCy8Ik9skDkhC8uI5pTsu2L9TQkOGk1k0G8X0W26B +15zo2nHDQyPlncZXpycaGoluBaVa62hvB3ts1LY9J9KAe2eGu0EazU6qtUcNgf3NkI3KKyaN7J6 BAkrCQoDMcLkA6OR6jtGA0yRDOtvO6oYRu17Ac/AjpzJUJOxmQwqSriaYYPRaK7MOJp2veLbBpCn h3YDT6XgTsVPWRwfGEwGR+Y4xezoOf93Xk+zdvkLAAD//wMAUEsDBBQABgAIAAAAIQDTBzaj2QAA AAcBAAAPAAAAZHJzL2Rvd25yZXYueG1sTI8xT8MwFIT3Sv0P1lsRtV2sUqI4HSpY2CgsbG78SKLG z1HsJqG/nscE4+lOd9+VhyX0YsIxdZEs6I0CgVRH31Fj4eP95X4PImVH3vWR0MI3JjhU61XpCh9n esPplBvBJZQKZ6HNeSikTHWLwaVNHJDY+4pjcJnl2Eg/upnLQy+3Su1kcB3xQusGPLZYX07XYGG3 PA93r0+4nW91P9HnTeuM2tr1CkTGJf8l4ZeduaFioHO8kk+iZ634R7bwYIwGwYFHYwyIswWj1R5k Vcr//NUPAAAA//8DAFBLAQItABQABgAIAAAAIQC2gziS/gAAAOEBAAATAAAAAAAAAAAAAAAAAAAA AABbQ29udGVudF9UeXBlc10ueG1sUEsBAi0AFAAGAAgAAAAhADj9If/WAAAAlAEAAAsAAAAAAAAA AAAAAAAALwEAAF9yZWxzLy5yZWxzUEsBAi0AFAAGAAgAAAAhAEAt2z6wAgAAswUAAA4AAAAAAAAA AAAAAAAALgIAAGRycy9lMm9Eb2MueG1sUEsBAi0AFAAGAAgAAAAhANMHNqPZAAAABwEAAA8AAAAA AAAAAAAAAAAACgUAAGRycy9kb3ducmV2LnhtbFBLBQYAAAAABAAEAPMAAAAQBgAAAAA= " filled="f" stroked="f">
                  <v:textbox style="mso-fit-shape-to-text:t" inset="0,0,0,0">
                    <w:txbxContent>
                      <w:p w:rsidR="00C66CF8" w:rsidRDefault="00C66CF8" w:rsidP="00C66CF8">
                        <w:pPr>
                          <w:pStyle w:val="Epgrafe"/>
                          <w:rPr>
                            <w:noProof/>
                            <w:sz w:val="22"/>
                            <w:szCs w:val="22"/>
                          </w:rPr>
                        </w:pPr>
                        <w:bookmarkStart w:id="8927" w:name="_Toc470016049"/>
                        <w:r>
                          <w:t xml:space="preserve">Tabla </w:t>
                        </w:r>
                        <w:r>
                          <w:fldChar w:fldCharType="begin"/>
                        </w:r>
                        <w:r>
                          <w:instrText xml:space="preserve"> SEQ Tabla \* ARABIC </w:instrText>
                        </w:r>
                        <w:r>
                          <w:fldChar w:fldCharType="separate"/>
                        </w:r>
                        <w:r>
                          <w:rPr>
                            <w:noProof/>
                          </w:rPr>
                          <w:t>6</w:t>
                        </w:r>
                        <w:r>
                          <w:rPr>
                            <w:noProof/>
                          </w:rPr>
                          <w:fldChar w:fldCharType="end"/>
                        </w:r>
                        <w:r>
                          <w:t>: Caracterización  tipos de UMA</w:t>
                        </w:r>
                        <w:bookmarkEnd w:id="8927"/>
                      </w:p>
                      <w:p w:rsidR="00C66CF8" w:rsidRPr="0098506D" w:rsidRDefault="00C66CF8" w:rsidP="00C66CF8">
                        <w:pPr>
                          <w:rPr>
                            <w:i/>
                            <w:iCs/>
                            <w:sz w:val="18"/>
                          </w:rPr>
                        </w:pPr>
                        <w:r w:rsidRPr="0098506D">
                          <w:rPr>
                            <w:i/>
                            <w:iCs/>
                            <w:sz w:val="18"/>
                          </w:rPr>
                          <w:t>Fuente: Elaboración propia a partir de distintas fuentes, 2016</w:t>
                        </w:r>
                      </w:p>
                      <w:p w:rsidR="00C66CF8" w:rsidRPr="00A77BAC" w:rsidRDefault="00C66CF8" w:rsidP="00C66CF8">
                        <w:pPr>
                          <w:pStyle w:val="Epgrafe"/>
                          <w:rPr>
                            <w:noProof/>
                            <w:sz w:val="22"/>
                            <w:szCs w:val="22"/>
                          </w:rPr>
                        </w:pPr>
                      </w:p>
                    </w:txbxContent>
                  </v:textbox>
                  <w10:wrap type="square" side="largest"/>
                </v:shape>
              </w:pict>
            </mc:Fallback>
          </mc:AlternateContent>
        </w:r>
      </w:ins>
    </w:p>
    <w:p w:rsidR="00C66CF8" w:rsidRPr="00067AA5" w:rsidRDefault="00C66CF8" w:rsidP="00C66CF8">
      <w:pPr>
        <w:rPr>
          <w:ins w:id="8928" w:author="RAFAEL SOTOMAYOR" w:date="2016-12-20T17:07:00Z"/>
          <w:noProof/>
        </w:rPr>
      </w:pPr>
    </w:p>
    <w:p w:rsidR="00C66CF8" w:rsidRPr="00067AA5" w:rsidRDefault="00C66CF8" w:rsidP="00C66CF8">
      <w:pPr>
        <w:rPr>
          <w:ins w:id="8929" w:author="RAFAEL SOTOMAYOR" w:date="2016-12-20T17:07:00Z"/>
          <w:noProof/>
        </w:rPr>
      </w:pPr>
    </w:p>
    <w:p w:rsidR="00C66CF8" w:rsidRPr="00067AA5" w:rsidRDefault="00C66CF8" w:rsidP="00C66CF8">
      <w:pPr>
        <w:rPr>
          <w:ins w:id="8930" w:author="RAFAEL SOTOMAYOR" w:date="2016-12-20T17:07:00Z"/>
          <w:noProof/>
        </w:rPr>
      </w:pPr>
    </w:p>
    <w:p w:rsidR="00C66CF8" w:rsidRPr="00067AA5" w:rsidRDefault="00C66CF8" w:rsidP="00C66CF8">
      <w:pPr>
        <w:rPr>
          <w:ins w:id="8931" w:author="RAFAEL SOTOMAYOR" w:date="2016-12-20T17:07:00Z"/>
          <w:noProof/>
        </w:rPr>
      </w:pPr>
    </w:p>
    <w:p w:rsidR="00C66CF8" w:rsidRPr="00067AA5" w:rsidRDefault="00C66CF8" w:rsidP="004423CA">
      <w:pPr>
        <w:widowControl/>
        <w:numPr>
          <w:ilvl w:val="0"/>
          <w:numId w:val="37"/>
        </w:numPr>
        <w:ind w:hanging="360"/>
        <w:contextualSpacing w:val="0"/>
        <w:rPr>
          <w:ins w:id="8932" w:author="RAFAEL SOTOMAYOR" w:date="2016-12-20T17:07:00Z"/>
          <w:noProof/>
        </w:rPr>
        <w:pPrChange w:id="8933" w:author="RAFAEL SOTOMAYOR" w:date="2016-12-20T17:07:00Z">
          <w:pPr>
            <w:widowControl/>
            <w:numPr>
              <w:numId w:val="38"/>
            </w:numPr>
            <w:ind w:left="720" w:firstLine="1080"/>
            <w:contextualSpacing w:val="0"/>
          </w:pPr>
        </w:pPrChange>
      </w:pPr>
      <w:ins w:id="8934" w:author="RAFAEL SOTOMAYOR" w:date="2016-12-20T17:07:00Z">
        <w:r w:rsidRPr="00067AA5">
          <w:rPr>
            <w:noProof/>
          </w:rPr>
          <w:t>Productor</w:t>
        </w:r>
        <w:r>
          <w:rPr>
            <w:noProof/>
          </w:rPr>
          <w:t>es, superficie predial y tamañ</w:t>
        </w:r>
        <w:r w:rsidRPr="00067AA5">
          <w:rPr>
            <w:noProof/>
          </w:rPr>
          <w:t xml:space="preserve">o productivo </w:t>
        </w:r>
      </w:ins>
    </w:p>
    <w:p w:rsidR="00C66CF8" w:rsidRPr="00067AA5" w:rsidRDefault="00C66CF8" w:rsidP="00C66CF8">
      <w:pPr>
        <w:rPr>
          <w:ins w:id="8935" w:author="RAFAEL SOTOMAYOR" w:date="2016-12-20T17:07:00Z"/>
          <w:noProof/>
        </w:rPr>
      </w:pPr>
      <w:ins w:id="8936"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937" w:author="RAFAEL SOTOMAYOR" w:date="2016-12-20T17:07:00Z"/>
          <w:rFonts w:eastAsia="Times New Roman"/>
          <w:noProof/>
        </w:rPr>
      </w:pPr>
      <w:ins w:id="8938" w:author="RAFAEL SOTOMAYOR" w:date="2016-12-20T17:07:00Z">
        <w:r w:rsidRPr="00067AA5">
          <w:rPr>
            <w:noProof/>
          </w:rPr>
          <w:t>La agricultura nacional es un conj</w:t>
        </w:r>
        <w:r>
          <w:rPr>
            <w:noProof/>
          </w:rPr>
          <w:t>unto de productores muy heterog</w:t>
        </w:r>
        <w:r w:rsidRPr="00067AA5">
          <w:rPr>
            <w:noProof/>
          </w:rPr>
          <w:t>éneo, afirmación que es observable tanto en el acceso de éstos a la propiedad del recurso suelo y en sus rasgos productivos como en su nivel diferencial de cobertura territorial. De esta forma, si se toma como referencia la diferenciación tradicional de los pr</w:t>
        </w:r>
        <w:r>
          <w:rPr>
            <w:noProof/>
          </w:rPr>
          <w:t>oductores de acuerdo al tamaño</w:t>
        </w:r>
        <w:r w:rsidRPr="00067AA5">
          <w:rPr>
            <w:noProof/>
          </w:rPr>
          <w:t xml:space="preserve"> de sus explotaciones, los contrastes socioproductivos de éstos no sólo arrojan diferencias importantes </w:t>
        </w:r>
        <w:r w:rsidRPr="00067AA5">
          <w:rPr>
            <w:noProof/>
          </w:rPr>
          <w:lastRenderedPageBreak/>
          <w:t>en términos agregados, sino que, además, varían sustancialmente según el territorio específico en el que desarrollan sus actividades</w:t>
        </w:r>
        <w:r w:rsidRPr="00B81120">
          <w:rPr>
            <w:noProof/>
            <w:color w:val="244061" w:themeColor="accent1" w:themeShade="80"/>
          </w:rPr>
          <w:t>.</w:t>
        </w:r>
        <w:r w:rsidRPr="00B81120">
          <w:rPr>
            <w:noProof/>
            <w:color w:val="244061" w:themeColor="accent1" w:themeShade="80"/>
          </w:rPr>
          <w:fldChar w:fldCharType="begin"/>
        </w:r>
        <w:r w:rsidRPr="00B81120">
          <w:rPr>
            <w:noProof/>
            <w:color w:val="244061" w:themeColor="accent1" w:themeShade="80"/>
          </w:rPr>
          <w:instrText xml:space="preserve"> REF _Ref469960878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17</w:t>
        </w:r>
        <w:r w:rsidRPr="00B81120">
          <w:rPr>
            <w:noProof/>
            <w:color w:val="244061" w:themeColor="accent1" w:themeShade="80"/>
          </w:rPr>
          <w:fldChar w:fldCharType="end"/>
        </w:r>
        <w:r w:rsidRPr="00B81120">
          <w:rPr>
            <w:noProof/>
            <w:color w:val="244061" w:themeColor="accent1" w:themeShade="80"/>
          </w:rPr>
          <w:t xml:space="preserve"> </w:t>
        </w:r>
        <w:r w:rsidRPr="00B81120">
          <w:rPr>
            <w:rFonts w:eastAsia="Times New Roman"/>
            <w:noProof/>
            <w:color w:val="244061" w:themeColor="accent1" w:themeShade="80"/>
          </w:rPr>
          <w:t>[R17].</w:t>
        </w:r>
      </w:ins>
    </w:p>
    <w:p w:rsidR="00C66CF8" w:rsidRPr="00067AA5" w:rsidRDefault="00C66CF8" w:rsidP="00C66CF8">
      <w:pPr>
        <w:rPr>
          <w:ins w:id="8939" w:author="RAFAEL SOTOMAYOR" w:date="2016-12-20T17:07:00Z"/>
          <w:noProof/>
        </w:rPr>
      </w:pPr>
    </w:p>
    <w:p w:rsidR="00C66CF8" w:rsidRPr="00067AA5" w:rsidRDefault="00C66CF8" w:rsidP="00C66CF8">
      <w:pPr>
        <w:rPr>
          <w:ins w:id="8940" w:author="RAFAEL SOTOMAYOR" w:date="2016-12-20T17:07:00Z"/>
          <w:noProof/>
        </w:rPr>
      </w:pPr>
      <w:ins w:id="8941" w:author="RAFAEL SOTOMAYOR" w:date="2016-12-20T17:07:00Z">
        <w:r>
          <w:rPr>
            <w:noProof/>
          </w:rPr>
          <w:t>Aun má</w:t>
        </w:r>
        <w:r w:rsidRPr="00067AA5">
          <w:rPr>
            <w:noProof/>
          </w:rPr>
          <w:t>s, diversas cifras reflejan que, inclusive en el interior del segmento de los pequeños productores, tradicionalmente tratados como una sola gran unidad, es posible encontrar diferencias significativas, las que se explican, fundamentalmente, por el subsector agríc</w:t>
        </w:r>
        <w:r>
          <w:rPr>
            <w:noProof/>
          </w:rPr>
          <w:t>ola en el que se desempeñan, la</w:t>
        </w:r>
        <w:r w:rsidRPr="00067AA5">
          <w:rPr>
            <w:noProof/>
          </w:rPr>
          <w:t xml:space="preserve"> especie que cultivan y su acceso diferencial tanto al capital productivo como a la tecnología utilizada en sus actividades sectoriales.</w:t>
        </w:r>
      </w:ins>
    </w:p>
    <w:p w:rsidR="00C66CF8" w:rsidRPr="00067AA5" w:rsidRDefault="00C66CF8" w:rsidP="00C66CF8">
      <w:pPr>
        <w:rPr>
          <w:ins w:id="8942" w:author="RAFAEL SOTOMAYOR" w:date="2016-12-20T17:07:00Z"/>
          <w:noProof/>
        </w:rPr>
      </w:pPr>
      <w:ins w:id="8943"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944" w:author="RAFAEL SOTOMAYOR" w:date="2016-12-20T17:07:00Z"/>
          <w:noProof/>
        </w:rPr>
      </w:pPr>
      <w:ins w:id="8945" w:author="RAFAEL SOTOMAYOR" w:date="2016-12-20T17:07:00Z">
        <w:r w:rsidRPr="00067AA5">
          <w:rPr>
            <w:noProof/>
          </w:rPr>
          <w:t>Como</w:t>
        </w:r>
        <w:r>
          <w:rPr>
            <w:noProof/>
          </w:rPr>
          <w:t xml:space="preserve"> resultado del esfuerzo metodol</w:t>
        </w:r>
        <w:r w:rsidRPr="00067AA5">
          <w:rPr>
            <w:noProof/>
          </w:rPr>
          <w:t>ógico destinado a caracterizar con mayor precisión el rol socioproductivo que juegan los pequeños productores, ha sido posible proponer una diferenciación de este conjunto según la incorporación de capital y tecnología que cada uno de ellos presenta al interior de sus explotaciones.</w:t>
        </w:r>
      </w:ins>
    </w:p>
    <w:p w:rsidR="00C66CF8" w:rsidRPr="00067AA5" w:rsidRDefault="00C66CF8" w:rsidP="00C66CF8">
      <w:pPr>
        <w:rPr>
          <w:ins w:id="8946" w:author="RAFAEL SOTOMAYOR" w:date="2016-12-20T17:07:00Z"/>
          <w:noProof/>
        </w:rPr>
      </w:pPr>
      <w:ins w:id="8947"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948" w:author="RAFAEL SOTOMAYOR" w:date="2016-12-20T17:07:00Z"/>
          <w:noProof/>
        </w:rPr>
      </w:pPr>
      <w:ins w:id="8949" w:author="RAFAEL SOTOMAYOR" w:date="2016-12-20T17:07:00Z">
        <w:r w:rsidRPr="00067AA5">
          <w:rPr>
            <w:noProof/>
          </w:rPr>
          <w:t>E</w:t>
        </w:r>
        <w:r>
          <w:rPr>
            <w:noProof/>
          </w:rPr>
          <w:t>n lo referente a sus caracterí</w:t>
        </w:r>
        <w:r w:rsidRPr="00067AA5">
          <w:rPr>
            <w:noProof/>
          </w:rPr>
          <w:t>sticas eminentemente productivas, fue posible identificar a un primer segmento de productores d</w:t>
        </w:r>
        <w:r>
          <w:rPr>
            <w:noProof/>
          </w:rPr>
          <w:t xml:space="preserve">enominados en microagricultura. </w:t>
        </w:r>
        <w:r w:rsidRPr="00067AA5">
          <w:rPr>
            <w:noProof/>
          </w:rPr>
          <w:t>Sus rasgos principales son el poseer un tamaño en su propiedad menor que el necesario para producir una cantidad de bienes cuyo valor de v</w:t>
        </w:r>
        <w:r>
          <w:rPr>
            <w:noProof/>
          </w:rPr>
          <w:t>enta anual estimado sea superio</w:t>
        </w:r>
        <w:r w:rsidRPr="00067AA5">
          <w:rPr>
            <w:noProof/>
          </w:rPr>
          <w:t>r al de un ingreso mínimo mensual, según el patrón productivo tradicional dominante en el sector en que las explotaciones se localizan, así como la a</w:t>
        </w:r>
        <w:r>
          <w:rPr>
            <w:noProof/>
          </w:rPr>
          <w:t>usencia de capital y tecnologí</w:t>
        </w:r>
        <w:r w:rsidRPr="00067AA5">
          <w:rPr>
            <w:noProof/>
          </w:rPr>
          <w:t>a que le permitan un uso más intensivo de la explotación.</w:t>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950" w:author="RAFAEL SOTOMAYOR" w:date="2016-12-20T17:07:00Z"/>
          <w:noProof/>
        </w:rPr>
      </w:pPr>
    </w:p>
    <w:p w:rsidR="00C66CF8" w:rsidRPr="00067AA5" w:rsidRDefault="00C66CF8" w:rsidP="00C66CF8">
      <w:pPr>
        <w:rPr>
          <w:ins w:id="8951" w:author="RAFAEL SOTOMAYOR" w:date="2016-12-20T17:07:00Z"/>
          <w:noProof/>
        </w:rPr>
      </w:pPr>
      <w:ins w:id="8952" w:author="RAFAEL SOTOMAYOR" w:date="2016-12-20T17:07:00Z">
        <w:r w:rsidRPr="00067AA5">
          <w:rPr>
            <w:noProof/>
          </w:rPr>
          <w:t xml:space="preserve">En segundo lugar, se ha </w:t>
        </w:r>
        <w:r>
          <w:rPr>
            <w:noProof/>
          </w:rPr>
          <w:t>estimado un conjunto de pequeñ</w:t>
        </w:r>
        <w:r w:rsidRPr="00067AA5">
          <w:rPr>
            <w:noProof/>
          </w:rPr>
          <w:t>os productores empresariales, constituidos por aquellos que poseen un conjunto de atributos asociados a mayores niveles de capitalización relativa dentro de la explotación, los que les permitirían una producción más intensiva, así como retornos superiore</w:t>
        </w:r>
        <w:r>
          <w:rPr>
            <w:noProof/>
          </w:rPr>
          <w:t>s a los señalados anteriorment</w:t>
        </w:r>
        <w:r w:rsidRPr="00067AA5">
          <w:rPr>
            <w:noProof/>
          </w:rPr>
          <w:t xml:space="preserve">e. </w:t>
        </w:r>
      </w:ins>
    </w:p>
    <w:p w:rsidR="00C66CF8" w:rsidRPr="00067AA5" w:rsidRDefault="00C66CF8" w:rsidP="00C66CF8">
      <w:pPr>
        <w:rPr>
          <w:ins w:id="8953" w:author="RAFAEL SOTOMAYOR" w:date="2016-12-20T17:07:00Z"/>
          <w:noProof/>
        </w:rPr>
      </w:pPr>
    </w:p>
    <w:p w:rsidR="00C66CF8" w:rsidRPr="00067AA5" w:rsidRDefault="00C66CF8" w:rsidP="00C66CF8">
      <w:pPr>
        <w:rPr>
          <w:ins w:id="8954" w:author="RAFAEL SOTOMAYOR" w:date="2016-12-20T17:07:00Z"/>
          <w:noProof/>
        </w:rPr>
      </w:pPr>
      <w:ins w:id="8955" w:author="RAFAEL SOTOMAYOR" w:date="2016-12-20T17:07:00Z">
        <w:r w:rsidRPr="00067AA5">
          <w:rPr>
            <w:noProof/>
          </w:rPr>
          <w:t>Esto, e</w:t>
        </w:r>
        <w:r>
          <w:rPr>
            <w:noProof/>
          </w:rPr>
          <w:t>n forma independiente a los lí</w:t>
        </w:r>
        <w:r w:rsidRPr="00067AA5">
          <w:rPr>
            <w:noProof/>
          </w:rPr>
          <w:t>mites de tamaño señalados para el primer caso. En lo sustantivo, estas variables consideran aspectos tales como: inversiones en maquinaria agrícola; superación de umbrales mínimos en cultivos específicos, plantaciones frutales o forestales y en el núme</w:t>
        </w:r>
        <w:r>
          <w:rPr>
            <w:noProof/>
          </w:rPr>
          <w:t>ro de cabezas de ganado, así c</w:t>
        </w:r>
        <w:r w:rsidRPr="00067AA5">
          <w:rPr>
            <w:noProof/>
          </w:rPr>
          <w:t xml:space="preserve">omo utilización de mano de obra contratada en forma permanente; entre otras variables . </w:t>
        </w:r>
      </w:ins>
    </w:p>
    <w:p w:rsidR="00C66CF8" w:rsidRPr="00067AA5" w:rsidRDefault="00C66CF8" w:rsidP="00C66CF8">
      <w:pPr>
        <w:rPr>
          <w:ins w:id="8956" w:author="RAFAEL SOTOMAYOR" w:date="2016-12-20T17:07:00Z"/>
          <w:noProof/>
        </w:rPr>
      </w:pPr>
      <w:ins w:id="8957"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958" w:author="RAFAEL SOTOMAYOR" w:date="2016-12-20T17:07:00Z"/>
          <w:noProof/>
        </w:rPr>
      </w:pPr>
      <w:ins w:id="8959" w:author="RAFAEL SOTOMAYOR" w:date="2016-12-20T17:07:00Z">
        <w:r w:rsidRPr="00067AA5">
          <w:rPr>
            <w:noProof/>
          </w:rPr>
          <w:t>Una vez definido un sec</w:t>
        </w:r>
        <w:r>
          <w:rPr>
            <w:noProof/>
          </w:rPr>
          <w:t>tor importante de las tipologí</w:t>
        </w:r>
        <w:r w:rsidRPr="00067AA5">
          <w:rPr>
            <w:noProof/>
          </w:rPr>
          <w:t>as que participan en el proceso productivo sectorial, resulta factible expresar el peso relativo que éstas presentan dentro de las distintas agrupaciones territoriales disponibles para el análisis.</w:t>
        </w:r>
      </w:ins>
    </w:p>
    <w:p w:rsidR="00C66CF8" w:rsidRPr="00067AA5" w:rsidRDefault="00C66CF8" w:rsidP="00C66CF8">
      <w:pPr>
        <w:rPr>
          <w:ins w:id="8960" w:author="RAFAEL SOTOMAYOR" w:date="2016-12-20T17:07:00Z"/>
          <w:noProof/>
        </w:rPr>
      </w:pPr>
      <w:ins w:id="8961"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962" w:author="RAFAEL SOTOMAYOR" w:date="2016-12-20T17:07:00Z"/>
          <w:noProof/>
        </w:rPr>
      </w:pPr>
      <w:ins w:id="8963" w:author="RAFAEL SOTOMAYOR" w:date="2016-12-20T17:07:00Z">
        <w:r w:rsidRPr="00067AA5">
          <w:rPr>
            <w:noProof/>
          </w:rPr>
          <w:t>En cuanto al acceso al r</w:t>
        </w:r>
        <w:r>
          <w:rPr>
            <w:noProof/>
          </w:rPr>
          <w:t>ecurso suelo, existe una relaci</w:t>
        </w:r>
        <w:r w:rsidRPr="00067AA5">
          <w:rPr>
            <w:noProof/>
          </w:rPr>
          <w:t xml:space="preserve">ón inversa existente entre el número de productores por tamaño y la superficie agrícola que en ellos se agrupa. Un aspecto interesante que destacar es el nivel de concentración que los productores presentan dentro del país, de acuerdo a sus estratos de tamaño. </w:t>
        </w:r>
      </w:ins>
    </w:p>
    <w:p w:rsidR="00C66CF8" w:rsidRPr="00067AA5" w:rsidRDefault="00C66CF8" w:rsidP="00C66CF8">
      <w:pPr>
        <w:rPr>
          <w:ins w:id="8964" w:author="RAFAEL SOTOMAYOR" w:date="2016-12-20T17:07:00Z"/>
          <w:noProof/>
        </w:rPr>
      </w:pPr>
      <w:ins w:id="8965"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ins>
    </w:p>
    <w:p w:rsidR="00C66CF8" w:rsidRPr="00B81120" w:rsidRDefault="00C66CF8" w:rsidP="00C66CF8">
      <w:pPr>
        <w:rPr>
          <w:ins w:id="8966" w:author="RAFAEL SOTOMAYOR" w:date="2016-12-20T17:07:00Z"/>
          <w:rFonts w:eastAsia="Times New Roman"/>
          <w:noProof/>
          <w:color w:val="244061" w:themeColor="accent1" w:themeShade="80"/>
        </w:rPr>
      </w:pPr>
      <w:ins w:id="8967" w:author="RAFAEL SOTOMAYOR" w:date="2016-12-20T17:07:00Z">
        <w:r w:rsidRPr="00067AA5">
          <w:rPr>
            <w:noProof/>
          </w:rPr>
          <w:t xml:space="preserve">En lo </w:t>
        </w:r>
        <w:r>
          <w:rPr>
            <w:noProof/>
          </w:rPr>
          <w:t>referente a la distribució</w:t>
        </w:r>
        <w:r w:rsidRPr="00067AA5">
          <w:rPr>
            <w:noProof/>
          </w:rPr>
          <w:t xml:space="preserve">n interregional de los productores, existe una significativa y progresiva concentración de éstos dentro del contexto regional en la medida en que </w:t>
        </w:r>
        <w:r>
          <w:rPr>
            <w:noProof/>
          </w:rPr>
          <w:t>disminuye el tamañ</w:t>
        </w:r>
        <w:r w:rsidRPr="00067AA5">
          <w:rPr>
            <w:noProof/>
          </w:rPr>
          <w:t>o de sus explotaciones</w:t>
        </w:r>
        <w:r w:rsidRPr="00B81120">
          <w:rPr>
            <w:noProof/>
            <w:color w:val="244061" w:themeColor="accent1" w:themeShade="80"/>
          </w:rPr>
          <w:t>.</w:t>
        </w:r>
        <w:r w:rsidRPr="00B81120">
          <w:rPr>
            <w:noProof/>
            <w:color w:val="244061" w:themeColor="accent1" w:themeShade="80"/>
          </w:rPr>
          <w:fldChar w:fldCharType="begin"/>
        </w:r>
        <w:r w:rsidRPr="00B81120">
          <w:rPr>
            <w:noProof/>
            <w:color w:val="244061" w:themeColor="accent1" w:themeShade="80"/>
          </w:rPr>
          <w:instrText xml:space="preserve"> REF _Ref469960878 \r \h  \* MERGEFORMAT </w:instrText>
        </w:r>
        <w:r w:rsidRPr="00B81120">
          <w:rPr>
            <w:noProof/>
            <w:color w:val="244061" w:themeColor="accent1" w:themeShade="80"/>
          </w:rPr>
        </w:r>
        <w:r w:rsidRPr="00B81120">
          <w:rPr>
            <w:noProof/>
            <w:color w:val="244061" w:themeColor="accent1" w:themeShade="80"/>
          </w:rPr>
          <w:fldChar w:fldCharType="separate"/>
        </w:r>
        <w:r>
          <w:rPr>
            <w:noProof/>
            <w:color w:val="244061" w:themeColor="accent1" w:themeShade="80"/>
          </w:rPr>
          <w:t>17</w:t>
        </w:r>
        <w:r w:rsidRPr="00B81120">
          <w:rPr>
            <w:noProof/>
            <w:color w:val="244061" w:themeColor="accent1" w:themeShade="80"/>
          </w:rPr>
          <w:fldChar w:fldCharType="end"/>
        </w:r>
        <w:r w:rsidRPr="00B81120">
          <w:rPr>
            <w:noProof/>
            <w:color w:val="244061" w:themeColor="accent1" w:themeShade="80"/>
          </w:rPr>
          <w:t xml:space="preserve"> </w:t>
        </w:r>
        <w:r w:rsidRPr="00B81120">
          <w:rPr>
            <w:rFonts w:eastAsia="Times New Roman"/>
            <w:noProof/>
            <w:color w:val="244061" w:themeColor="accent1" w:themeShade="80"/>
          </w:rPr>
          <w:t>[R17].</w:t>
        </w:r>
      </w:ins>
    </w:p>
    <w:p w:rsidR="00C66CF8" w:rsidRPr="00067AA5" w:rsidRDefault="00C66CF8" w:rsidP="00C66CF8">
      <w:pPr>
        <w:rPr>
          <w:ins w:id="8968" w:author="RAFAEL SOTOMAYOR" w:date="2016-12-20T17:07:00Z"/>
          <w:noProof/>
        </w:rPr>
      </w:pPr>
    </w:p>
    <w:p w:rsidR="00C66CF8" w:rsidRPr="00067AA5" w:rsidRDefault="00C66CF8" w:rsidP="00C66CF8">
      <w:pPr>
        <w:rPr>
          <w:ins w:id="8969" w:author="RAFAEL SOTOMAYOR" w:date="2016-12-20T17:07:00Z"/>
          <w:noProof/>
        </w:rPr>
      </w:pPr>
      <w:ins w:id="8970" w:author="RAFAEL SOTOMAYOR" w:date="2016-12-20T17:07:00Z">
        <w:r>
          <w:rPr>
            <w:noProof/>
          </w:rPr>
          <w:t>La caracterizaci</w:t>
        </w:r>
        <w:r w:rsidRPr="00067AA5">
          <w:rPr>
            <w:noProof/>
          </w:rPr>
          <w:t>ón de la UMA tiene los siguientes alcances:</w:t>
        </w:r>
        <w:r w:rsidRPr="00067AA5">
          <w:rPr>
            <w:noProof/>
          </w:rPr>
          <w:tab/>
        </w:r>
        <w:r w:rsidRPr="00067AA5">
          <w:rPr>
            <w:noProof/>
          </w:rPr>
          <w:tab/>
        </w:r>
        <w:r w:rsidRPr="00067AA5">
          <w:rPr>
            <w:noProof/>
          </w:rPr>
          <w:tab/>
        </w:r>
        <w:r w:rsidRPr="00067AA5">
          <w:rPr>
            <w:noProof/>
          </w:rPr>
          <w:tab/>
        </w:r>
      </w:ins>
    </w:p>
    <w:p w:rsidR="00C66CF8" w:rsidRPr="00067AA5" w:rsidRDefault="00C66CF8" w:rsidP="004423CA">
      <w:pPr>
        <w:widowControl/>
        <w:numPr>
          <w:ilvl w:val="0"/>
          <w:numId w:val="38"/>
        </w:numPr>
        <w:ind w:hanging="360"/>
        <w:contextualSpacing w:val="0"/>
        <w:rPr>
          <w:ins w:id="8971" w:author="RAFAEL SOTOMAYOR" w:date="2016-12-20T17:07:00Z"/>
          <w:noProof/>
        </w:rPr>
        <w:pPrChange w:id="8972" w:author="RAFAEL SOTOMAYOR" w:date="2016-12-20T17:07:00Z">
          <w:pPr>
            <w:widowControl/>
            <w:numPr>
              <w:numId w:val="39"/>
            </w:numPr>
            <w:ind w:left="720" w:firstLine="360"/>
            <w:contextualSpacing w:val="0"/>
          </w:pPr>
        </w:pPrChange>
      </w:pPr>
      <w:ins w:id="8973" w:author="RAFAEL SOTOMAYOR" w:date="2016-12-20T17:07:00Z">
        <w:r>
          <w:rPr>
            <w:noProof/>
          </w:rPr>
          <w:t>Viable para las actividades agr</w:t>
        </w:r>
        <w:r w:rsidRPr="00067AA5">
          <w:rPr>
            <w:noProof/>
          </w:rPr>
          <w:t xml:space="preserve">ícolas  </w:t>
        </w:r>
      </w:ins>
    </w:p>
    <w:p w:rsidR="00C66CF8" w:rsidRPr="00067AA5" w:rsidRDefault="00C66CF8" w:rsidP="004423CA">
      <w:pPr>
        <w:widowControl/>
        <w:numPr>
          <w:ilvl w:val="0"/>
          <w:numId w:val="38"/>
        </w:numPr>
        <w:ind w:hanging="360"/>
        <w:contextualSpacing w:val="0"/>
        <w:rPr>
          <w:ins w:id="8974" w:author="RAFAEL SOTOMAYOR" w:date="2016-12-20T17:07:00Z"/>
          <w:noProof/>
        </w:rPr>
        <w:pPrChange w:id="8975" w:author="RAFAEL SOTOMAYOR" w:date="2016-12-20T17:07:00Z">
          <w:pPr>
            <w:widowControl/>
            <w:numPr>
              <w:numId w:val="39"/>
            </w:numPr>
            <w:ind w:left="720" w:firstLine="360"/>
            <w:contextualSpacing w:val="0"/>
          </w:pPr>
        </w:pPrChange>
      </w:pPr>
      <w:ins w:id="8976" w:author="RAFAEL SOTOMAYOR" w:date="2016-12-20T17:07:00Z">
        <w:r w:rsidRPr="00067AA5">
          <w:rPr>
            <w:noProof/>
          </w:rPr>
          <w:t>Articulada a las ventajas competitivas</w:t>
        </w:r>
        <w:r>
          <w:rPr>
            <w:noProof/>
          </w:rPr>
          <w:t>, que resulta de la combinació</w:t>
        </w:r>
        <w:r w:rsidRPr="00067AA5">
          <w:rPr>
            <w:noProof/>
          </w:rPr>
          <w:t xml:space="preserve">n eficiente de los factores de producción (tierra, trabajo, capital, acceso a tecnología y grado de adopción de ésta), </w:t>
        </w:r>
      </w:ins>
    </w:p>
    <w:p w:rsidR="00C66CF8" w:rsidRPr="00067AA5" w:rsidRDefault="00C66CF8" w:rsidP="004423CA">
      <w:pPr>
        <w:widowControl/>
        <w:numPr>
          <w:ilvl w:val="0"/>
          <w:numId w:val="38"/>
        </w:numPr>
        <w:ind w:hanging="360"/>
        <w:contextualSpacing w:val="0"/>
        <w:rPr>
          <w:ins w:id="8977" w:author="RAFAEL SOTOMAYOR" w:date="2016-12-20T17:07:00Z"/>
          <w:noProof/>
        </w:rPr>
        <w:pPrChange w:id="8978" w:author="RAFAEL SOTOMAYOR" w:date="2016-12-20T17:07:00Z">
          <w:pPr>
            <w:widowControl/>
            <w:numPr>
              <w:numId w:val="39"/>
            </w:numPr>
            <w:ind w:left="720" w:firstLine="360"/>
            <w:contextualSpacing w:val="0"/>
          </w:pPr>
        </w:pPrChange>
      </w:pPr>
      <w:ins w:id="8979" w:author="RAFAEL SOTOMAYOR" w:date="2016-12-20T17:07:00Z">
        <w:r w:rsidRPr="00067AA5">
          <w:rPr>
            <w:noProof/>
          </w:rPr>
          <w:t>Rentable para los agricultores: Sostenibilidad de la unidad productiva y un excedente que le permita capitalizar y formar su patrimonio.</w:t>
        </w:r>
      </w:ins>
    </w:p>
    <w:p w:rsidR="00C66CF8" w:rsidRPr="00067AA5" w:rsidRDefault="00C66CF8" w:rsidP="00C66CF8">
      <w:pPr>
        <w:rPr>
          <w:ins w:id="8980" w:author="RAFAEL SOTOMAYOR" w:date="2016-12-20T17:07:00Z"/>
          <w:noProof/>
        </w:rPr>
      </w:pPr>
      <w:ins w:id="8981" w:author="RAFAEL SOTOMAYOR" w:date="2016-12-20T17:07:00Z">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982" w:author="RAFAEL SOTOMAYOR" w:date="2016-12-20T17:07:00Z"/>
          <w:noProof/>
        </w:rPr>
      </w:pPr>
      <w:ins w:id="8983" w:author="RAFAEL SOTOMAYOR" w:date="2016-12-20T17:07:00Z">
        <w:r w:rsidRPr="00067AA5">
          <w:rPr>
            <w:noProof/>
          </w:rPr>
          <w:t>Es nece</w:t>
        </w:r>
        <w:r>
          <w:rPr>
            <w:noProof/>
          </w:rPr>
          <w:t>sario analizar las unidades agr</w:t>
        </w:r>
        <w:r w:rsidRPr="00067AA5">
          <w:rPr>
            <w:noProof/>
          </w:rPr>
          <w:t>ícolas en un contexto espacial, ya que distintas áreas dependiendo de su contexto natural, socioeconómico y cultural, responderán de manera diferenciada a los efectos de factores causales. Ya que el fu</w:t>
        </w:r>
        <w:r>
          <w:rPr>
            <w:noProof/>
          </w:rPr>
          <w:t>ncionamiento de cada unidad agrícola  individual est</w:t>
        </w:r>
        <w:r w:rsidRPr="00067AA5">
          <w:rPr>
            <w:noProof/>
          </w:rPr>
          <w:t>á fuertemente influido por el ambiente rural externo. En resumen, la diversidad de sistemas agrícolas, estará mejor descrita por un grupo integrado de características y variables espaciales. No obstante, un desafío se encuentra en hacer frente a la complejidad y heteroge</w:t>
        </w:r>
        <w:r>
          <w:rPr>
            <w:noProof/>
          </w:rPr>
          <w:t>neidad de cada unidad pr</w:t>
        </w:r>
        <w:r w:rsidRPr="00067AA5">
          <w:rPr>
            <w:noProof/>
          </w:rPr>
          <w:t xml:space="preserve">edial que integra el territorio.  </w:t>
        </w:r>
      </w:ins>
    </w:p>
    <w:p w:rsidR="00C66CF8" w:rsidRPr="00067AA5" w:rsidRDefault="00C66CF8" w:rsidP="00C66CF8">
      <w:pPr>
        <w:rPr>
          <w:ins w:id="8984" w:author="RAFAEL SOTOMAYOR" w:date="2016-12-20T17:07:00Z"/>
          <w:noProof/>
        </w:rPr>
      </w:pPr>
      <w:ins w:id="8985" w:author="RAFAEL SOTOMAYOR" w:date="2016-12-20T17:07:00Z">
        <w:r w:rsidRPr="00067AA5">
          <w:rPr>
            <w:noProof/>
          </w:rPr>
          <w:tab/>
        </w:r>
        <w:r w:rsidRPr="00067AA5">
          <w:rPr>
            <w:noProof/>
          </w:rPr>
          <w:tab/>
          <w:t xml:space="preserve"> </w:t>
        </w:r>
        <w:r w:rsidRPr="00067AA5">
          <w:rPr>
            <w:noProof/>
          </w:rPr>
          <w:tab/>
          <w:t xml:space="preserve"> </w:t>
        </w:r>
        <w:r w:rsidRPr="00067AA5">
          <w:rPr>
            <w:noProof/>
          </w:rPr>
          <w:tab/>
          <w:t xml:space="preserve"> </w:t>
        </w:r>
        <w:r w:rsidRPr="00067AA5">
          <w:rPr>
            <w:noProof/>
          </w:rPr>
          <w:tab/>
        </w:r>
      </w:ins>
    </w:p>
    <w:p w:rsidR="00C66CF8" w:rsidRPr="00067AA5" w:rsidRDefault="00C66CF8" w:rsidP="00C66CF8">
      <w:pPr>
        <w:rPr>
          <w:ins w:id="8986" w:author="RAFAEL SOTOMAYOR" w:date="2016-12-20T17:07:00Z"/>
          <w:noProof/>
        </w:rPr>
      </w:pPr>
      <w:ins w:id="8987" w:author="RAFAEL SOTOMAYOR" w:date="2016-12-20T17:07:00Z">
        <w:r>
          <w:rPr>
            <w:noProof/>
          </w:rPr>
          <w:t>Cada unidad agr</w:t>
        </w:r>
        <w:r w:rsidRPr="00067AA5">
          <w:rPr>
            <w:noProof/>
          </w:rPr>
          <w:t>ícola es un sistema particular y por ende lo ideal es una estrategia de intervención individual para cada uno. Sin embargo, esta planificación individualizada es poco viable desde un punto de vista económico e institucional. Por esta razón, para definir la UM</w:t>
        </w:r>
        <w:r>
          <w:rPr>
            <w:noProof/>
          </w:rPr>
          <w:t>A se tomarán en en cuenta los f</w:t>
        </w:r>
        <w:r w:rsidRPr="00067AA5">
          <w:rPr>
            <w:noProof/>
          </w:rPr>
          <w:t xml:space="preserve">actores causales de la diversidad de las unidades agrícolas y/o predios enfocándose en un grupo integrado de características y variables espaciales. </w:t>
        </w:r>
        <w:r w:rsidRPr="00067AA5">
          <w:rPr>
            <w:noProof/>
          </w:rPr>
          <w:tab/>
        </w:r>
        <w:r w:rsidRPr="00067AA5">
          <w:rPr>
            <w:noProof/>
          </w:rPr>
          <w:tab/>
        </w:r>
        <w:r w:rsidRPr="00067AA5">
          <w:rPr>
            <w:noProof/>
          </w:rPr>
          <w:tab/>
        </w:r>
      </w:ins>
    </w:p>
    <w:p w:rsidR="00C66CF8" w:rsidRPr="00067AA5" w:rsidRDefault="00C66CF8" w:rsidP="00C66CF8">
      <w:pPr>
        <w:rPr>
          <w:ins w:id="8988" w:author="RAFAEL SOTOMAYOR" w:date="2016-12-20T17:07:00Z"/>
          <w:noProof/>
        </w:rPr>
      </w:pPr>
      <w:ins w:id="8989" w:author="RAFAEL SOTOMAYOR" w:date="2016-12-20T17:07:00Z">
        <w:r w:rsidRPr="00067AA5">
          <w:rPr>
            <w:noProof/>
          </w:rPr>
          <w:tab/>
        </w:r>
        <w:r w:rsidRPr="00067AA5">
          <w:rPr>
            <w:noProof/>
          </w:rPr>
          <w:tab/>
        </w:r>
        <w:r w:rsidRPr="00067AA5">
          <w:rPr>
            <w:noProof/>
          </w:rPr>
          <w:tab/>
        </w:r>
      </w:ins>
    </w:p>
    <w:p w:rsidR="00C66CF8" w:rsidRPr="00067AA5" w:rsidRDefault="00C66CF8" w:rsidP="00C66CF8">
      <w:pPr>
        <w:rPr>
          <w:ins w:id="8990" w:author="RAFAEL SOTOMAYOR" w:date="2016-12-20T17:07:00Z"/>
          <w:noProof/>
        </w:rPr>
      </w:pPr>
      <w:ins w:id="8991" w:author="RAFAEL SOTOMAYOR" w:date="2016-12-20T17:07:00Z">
        <w:r>
          <w:rPr>
            <w:noProof/>
          </w:rPr>
          <w:t>El concepto de sistema agr</w:t>
        </w:r>
        <w:r w:rsidRPr="00067AA5">
          <w:rPr>
            <w:noProof/>
          </w:rPr>
          <w:t>ícola permite agrupar, a través de criterios tecnológicos, productivos, sociales o naturales (coberturas de suelos), predios individuales donde existe una base de recursos, patrones de emprendimiento y sistemas de vida similares, y los cuales enfrentan restricciones parecidas para su desarrollo .</w:t>
        </w:r>
      </w:ins>
    </w:p>
    <w:p w:rsidR="00C66CF8" w:rsidRPr="00067AA5" w:rsidRDefault="00C66CF8" w:rsidP="00C66CF8">
      <w:pPr>
        <w:rPr>
          <w:ins w:id="8992" w:author="RAFAEL SOTOMAYOR" w:date="2016-12-20T17:07:00Z"/>
          <w:noProof/>
        </w:rPr>
      </w:pPr>
      <w:ins w:id="8993" w:author="RAFAEL SOTOMAYOR" w:date="2016-12-20T17:07:00Z">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8994" w:author="RAFAEL SOTOMAYOR" w:date="2016-12-20T17:07:00Z"/>
          <w:noProof/>
        </w:rPr>
      </w:pPr>
      <w:ins w:id="8995" w:author="RAFAEL SOTOMAYOR" w:date="2016-12-20T17:07:00Z">
        <w:r>
          <w:rPr>
            <w:noProof/>
          </w:rPr>
          <w:t>El propó</w:t>
        </w:r>
        <w:r w:rsidRPr="00067AA5">
          <w:rPr>
            <w:noProof/>
          </w:rPr>
          <w:t xml:space="preserve">sito es obtener una UMA que represente la heterogeneidad de los sistemas agrícolas a escala local dentro de un área con características geográficas y atributos físicos similares, que sirva de base de las dinámicas propias de sistemas agrícolas diferenciados.  </w:t>
        </w:r>
        <w:r w:rsidRPr="00067AA5">
          <w:rPr>
            <w:noProof/>
          </w:rPr>
          <w:tab/>
        </w:r>
        <w:r w:rsidRPr="00067AA5">
          <w:rPr>
            <w:noProof/>
          </w:rPr>
          <w:tab/>
        </w:r>
        <w:r w:rsidRPr="00067AA5">
          <w:rPr>
            <w:noProof/>
          </w:rPr>
          <w:tab/>
        </w:r>
      </w:ins>
    </w:p>
    <w:p w:rsidR="00C66CF8" w:rsidRPr="00067AA5" w:rsidRDefault="00C66CF8" w:rsidP="00C66CF8">
      <w:pPr>
        <w:rPr>
          <w:ins w:id="8996" w:author="RAFAEL SOTOMAYOR" w:date="2016-12-20T17:07:00Z"/>
          <w:noProof/>
        </w:rPr>
      </w:pPr>
      <w:ins w:id="8997" w:author="RAFAEL SOTOMAYOR" w:date="2016-12-20T17:07:00Z">
        <w:r w:rsidRPr="00067AA5">
          <w:rPr>
            <w:noProof/>
          </w:rPr>
          <w:t xml:space="preserve"> </w:t>
        </w:r>
      </w:ins>
    </w:p>
    <w:p w:rsidR="00C66CF8" w:rsidRPr="00067AA5" w:rsidRDefault="00C66CF8" w:rsidP="00C66CF8">
      <w:pPr>
        <w:rPr>
          <w:ins w:id="8998" w:author="RAFAEL SOTOMAYOR" w:date="2016-12-20T17:07:00Z"/>
          <w:noProof/>
        </w:rPr>
      </w:pPr>
      <w:ins w:id="8999" w:author="RAFAEL SOTOMAYOR" w:date="2016-12-20T17:07:00Z">
        <w:r w:rsidRPr="00067AA5">
          <w:rPr>
            <w:noProof/>
          </w:rPr>
          <w:t xml:space="preserve">Se ha definido de esta forma que una UMA corresponde a una superficie de 10 ha. cultivadas que se agrupan en un contexto espacial. </w:t>
        </w:r>
        <w:r>
          <w:rPr>
            <w:noProof/>
          </w:rPr>
          <w:t>Las razones para la determinaci</w:t>
        </w:r>
        <w:r w:rsidRPr="00067AA5">
          <w:rPr>
            <w:noProof/>
          </w:rPr>
          <w:t>ón de esta agrupación son las siguientes:</w:t>
        </w:r>
      </w:ins>
    </w:p>
    <w:p w:rsidR="00C66CF8" w:rsidRPr="00067AA5" w:rsidRDefault="00C66CF8" w:rsidP="00C66CF8">
      <w:pPr>
        <w:rPr>
          <w:ins w:id="9000" w:author="RAFAEL SOTOMAYOR" w:date="2016-12-20T17:07:00Z"/>
          <w:noProof/>
        </w:rPr>
      </w:pPr>
    </w:p>
    <w:p w:rsidR="00C66CF8" w:rsidRPr="00067AA5" w:rsidRDefault="00C66CF8" w:rsidP="004423CA">
      <w:pPr>
        <w:widowControl/>
        <w:numPr>
          <w:ilvl w:val="0"/>
          <w:numId w:val="39"/>
        </w:numPr>
        <w:ind w:hanging="360"/>
        <w:contextualSpacing w:val="0"/>
        <w:rPr>
          <w:ins w:id="9001" w:author="RAFAEL SOTOMAYOR" w:date="2016-12-20T17:07:00Z"/>
          <w:noProof/>
        </w:rPr>
        <w:pPrChange w:id="9002" w:author="RAFAEL SOTOMAYOR" w:date="2016-12-20T17:07:00Z">
          <w:pPr>
            <w:widowControl/>
            <w:numPr>
              <w:numId w:val="40"/>
            </w:numPr>
            <w:ind w:left="720" w:firstLine="360"/>
            <w:contextualSpacing w:val="0"/>
          </w:pPr>
        </w:pPrChange>
      </w:pPr>
      <w:ins w:id="9003" w:author="RAFAEL SOTOMAYOR" w:date="2016-12-20T17:07:00Z">
        <w:r w:rsidRPr="00067AA5">
          <w:rPr>
            <w:noProof/>
          </w:rPr>
          <w:t xml:space="preserve">Es una </w:t>
        </w:r>
        <w:r>
          <w:rPr>
            <w:noProof/>
          </w:rPr>
          <w:t>superficie que representa una m</w:t>
        </w:r>
        <w:r w:rsidRPr="00067AA5">
          <w:rPr>
            <w:noProof/>
          </w:rPr>
          <w:t xml:space="preserve">ínima unidad económica que permita </w:t>
        </w:r>
        <w:r>
          <w:rPr>
            <w:noProof/>
          </w:rPr>
          <w:t>rentabilizar la inversi</w:t>
        </w:r>
        <w:r w:rsidRPr="00067AA5">
          <w:rPr>
            <w:noProof/>
          </w:rPr>
          <w:t xml:space="preserve">ón como unidad de negocio. </w:t>
        </w:r>
      </w:ins>
    </w:p>
    <w:p w:rsidR="00C66CF8" w:rsidRPr="00067AA5" w:rsidRDefault="00C66CF8" w:rsidP="004423CA">
      <w:pPr>
        <w:widowControl/>
        <w:numPr>
          <w:ilvl w:val="0"/>
          <w:numId w:val="39"/>
        </w:numPr>
        <w:ind w:hanging="360"/>
        <w:contextualSpacing w:val="0"/>
        <w:rPr>
          <w:ins w:id="9004" w:author="RAFAEL SOTOMAYOR" w:date="2016-12-20T17:07:00Z"/>
          <w:noProof/>
        </w:rPr>
        <w:pPrChange w:id="9005" w:author="RAFAEL SOTOMAYOR" w:date="2016-12-20T17:07:00Z">
          <w:pPr>
            <w:widowControl/>
            <w:numPr>
              <w:numId w:val="40"/>
            </w:numPr>
            <w:ind w:left="720" w:firstLine="360"/>
            <w:contextualSpacing w:val="0"/>
          </w:pPr>
        </w:pPrChange>
      </w:pPr>
      <w:ins w:id="9006" w:author="RAFAEL SOTOMAYOR" w:date="2016-12-20T17:07:00Z">
        <w:r w:rsidRPr="00067AA5">
          <w:rPr>
            <w:noProof/>
          </w:rPr>
          <w:t>Unid</w:t>
        </w:r>
        <w:r>
          <w:rPr>
            <w:noProof/>
          </w:rPr>
          <w:t>ad representativa de la situaci</w:t>
        </w:r>
        <w:r w:rsidRPr="00067AA5">
          <w:rPr>
            <w:noProof/>
          </w:rPr>
          <w:t>ón de clima, suel</w:t>
        </w:r>
        <w:r>
          <w:rPr>
            <w:noProof/>
          </w:rPr>
          <w:t>o  y requerimientos b</w:t>
        </w:r>
        <w:r w:rsidRPr="00067AA5">
          <w:rPr>
            <w:noProof/>
          </w:rPr>
          <w:t>ásicos de cultivo.</w:t>
        </w:r>
      </w:ins>
    </w:p>
    <w:p w:rsidR="00C66CF8" w:rsidRPr="00067AA5" w:rsidRDefault="00C66CF8" w:rsidP="004423CA">
      <w:pPr>
        <w:widowControl/>
        <w:numPr>
          <w:ilvl w:val="0"/>
          <w:numId w:val="39"/>
        </w:numPr>
        <w:ind w:hanging="360"/>
        <w:contextualSpacing w:val="0"/>
        <w:rPr>
          <w:ins w:id="9007" w:author="RAFAEL SOTOMAYOR" w:date="2016-12-20T17:07:00Z"/>
          <w:noProof/>
        </w:rPr>
        <w:pPrChange w:id="9008" w:author="RAFAEL SOTOMAYOR" w:date="2016-12-20T17:07:00Z">
          <w:pPr>
            <w:widowControl/>
            <w:numPr>
              <w:numId w:val="40"/>
            </w:numPr>
            <w:ind w:left="720" w:firstLine="360"/>
            <w:contextualSpacing w:val="0"/>
          </w:pPr>
        </w:pPrChange>
      </w:pPr>
      <w:ins w:id="9009" w:author="RAFAEL SOTOMAYOR" w:date="2016-12-20T17:07:00Z">
        <w:r w:rsidRPr="00067AA5">
          <w:rPr>
            <w:noProof/>
          </w:rPr>
          <w:t>Permite di</w:t>
        </w:r>
        <w:r>
          <w:rPr>
            <w:noProof/>
          </w:rPr>
          <w:t>mensionar requerimientos tecnol</w:t>
        </w:r>
        <w:r w:rsidRPr="00067AA5">
          <w:rPr>
            <w:noProof/>
          </w:rPr>
          <w:t>ógicos de forma real y práctica.</w:t>
        </w:r>
      </w:ins>
    </w:p>
    <w:p w:rsidR="00C66CF8" w:rsidRPr="00067AA5" w:rsidRDefault="00C66CF8" w:rsidP="004423CA">
      <w:pPr>
        <w:widowControl/>
        <w:numPr>
          <w:ilvl w:val="0"/>
          <w:numId w:val="39"/>
        </w:numPr>
        <w:ind w:hanging="360"/>
        <w:contextualSpacing w:val="0"/>
        <w:rPr>
          <w:ins w:id="9010" w:author="RAFAEL SOTOMAYOR" w:date="2016-12-20T17:07:00Z"/>
          <w:noProof/>
        </w:rPr>
        <w:pPrChange w:id="9011" w:author="RAFAEL SOTOMAYOR" w:date="2016-12-20T17:07:00Z">
          <w:pPr>
            <w:widowControl/>
            <w:numPr>
              <w:numId w:val="40"/>
            </w:numPr>
            <w:ind w:left="720" w:firstLine="360"/>
            <w:contextualSpacing w:val="0"/>
          </w:pPr>
        </w:pPrChange>
      </w:pPr>
      <w:ins w:id="9012" w:author="RAFAEL SOTOMAYOR" w:date="2016-12-20T17:07:00Z">
        <w:r>
          <w:rPr>
            <w:noProof/>
          </w:rPr>
          <w:t>Permite la extrapolaci</w:t>
        </w:r>
        <w:r w:rsidRPr="00067AA5">
          <w:rPr>
            <w:noProof/>
          </w:rPr>
          <w:t>ón de datos a superficies mayores de cultivo.</w:t>
        </w:r>
      </w:ins>
    </w:p>
    <w:p w:rsidR="00C66CF8" w:rsidRPr="00067AA5" w:rsidRDefault="00C66CF8" w:rsidP="004423CA">
      <w:pPr>
        <w:widowControl/>
        <w:numPr>
          <w:ilvl w:val="0"/>
          <w:numId w:val="39"/>
        </w:numPr>
        <w:ind w:hanging="360"/>
        <w:contextualSpacing w:val="0"/>
        <w:rPr>
          <w:ins w:id="9013" w:author="RAFAEL SOTOMAYOR" w:date="2016-12-20T17:07:00Z"/>
          <w:noProof/>
        </w:rPr>
        <w:pPrChange w:id="9014" w:author="RAFAEL SOTOMAYOR" w:date="2016-12-20T17:07:00Z">
          <w:pPr>
            <w:widowControl/>
            <w:numPr>
              <w:numId w:val="40"/>
            </w:numPr>
            <w:ind w:left="720" w:firstLine="360"/>
            <w:contextualSpacing w:val="0"/>
          </w:pPr>
        </w:pPrChange>
      </w:pPr>
      <w:ins w:id="9015" w:author="RAFAEL SOTOMAYOR" w:date="2016-12-20T17:07:00Z">
        <w:r w:rsidRPr="00067AA5">
          <w:rPr>
            <w:noProof/>
          </w:rPr>
          <w:t>La agricultura chilena tiene una el 83% de explotaciones con superficies menores a 10 ha.</w:t>
        </w:r>
      </w:ins>
    </w:p>
    <w:p w:rsidR="00C66CF8" w:rsidRPr="00067AA5" w:rsidRDefault="00C66CF8" w:rsidP="00C66CF8">
      <w:pPr>
        <w:rPr>
          <w:ins w:id="9016" w:author="RAFAEL SOTOMAYOR" w:date="2016-12-20T17:07:00Z"/>
          <w:noProof/>
        </w:rPr>
      </w:pPr>
    </w:p>
    <w:p w:rsidR="00C66CF8" w:rsidRPr="00067AA5" w:rsidRDefault="00C66CF8" w:rsidP="00C66CF8">
      <w:pPr>
        <w:rPr>
          <w:ins w:id="9017" w:author="RAFAEL SOTOMAYOR" w:date="2016-12-20T17:07:00Z"/>
          <w:noProof/>
        </w:rPr>
      </w:pPr>
      <w:ins w:id="9018" w:author="RAFAEL SOTOMAYOR" w:date="2016-12-20T17:07:00Z">
        <w:r w:rsidRPr="00067AA5">
          <w:rPr>
            <w:noProof/>
          </w:rPr>
          <w:t xml:space="preserve">Una UMA de mayor superficie que la definida, dejar á fuera del análisis a parte importante de productores agrícolas, ya que nuestro país cuenta con una superficie significativa de micro y pequeños agricultores, que requerirán de tecnología y conectividad en la misma condición que </w:t>
        </w:r>
        <w:r w:rsidRPr="00067AA5">
          <w:rPr>
            <w:noProof/>
          </w:rPr>
          <w:lastRenderedPageBreak/>
          <w:t xml:space="preserve">agricultores de superficies mayores. En la Tabla 7 se muestran los indicadores relevantes para caracterizar a trav és de la UMA. </w:t>
        </w:r>
      </w:ins>
    </w:p>
    <w:p w:rsidR="00C66CF8" w:rsidRPr="00067AA5" w:rsidRDefault="00C66CF8" w:rsidP="00C66CF8">
      <w:pPr>
        <w:rPr>
          <w:ins w:id="9019" w:author="RAFAEL SOTOMAYOR" w:date="2016-12-20T17:07:00Z"/>
          <w:noProof/>
        </w:rPr>
      </w:pPr>
    </w:p>
    <w:tbl>
      <w:tblPr>
        <w:tblW w:w="8776" w:type="dxa"/>
        <w:tblInd w:w="29" w:type="dxa"/>
        <w:tblBorders>
          <w:top w:val="single" w:sz="6" w:space="0" w:color="CCCCCC"/>
          <w:left w:val="single" w:sz="6" w:space="0" w:color="000001"/>
          <w:bottom w:val="single" w:sz="6" w:space="0" w:color="000001"/>
          <w:right w:val="single" w:sz="6" w:space="0" w:color="000001"/>
          <w:insideH w:val="single" w:sz="6" w:space="0" w:color="000001"/>
          <w:insideV w:val="single" w:sz="6" w:space="0" w:color="000001"/>
        </w:tblBorders>
        <w:tblCellMar>
          <w:top w:w="40" w:type="dxa"/>
          <w:left w:w="32" w:type="dxa"/>
          <w:bottom w:w="40" w:type="dxa"/>
          <w:right w:w="40" w:type="dxa"/>
        </w:tblCellMar>
        <w:tblLook w:val="04A0" w:firstRow="1" w:lastRow="0" w:firstColumn="1" w:lastColumn="0" w:noHBand="0" w:noVBand="1"/>
      </w:tblPr>
      <w:tblGrid>
        <w:gridCol w:w="2731"/>
        <w:gridCol w:w="3300"/>
        <w:gridCol w:w="2745"/>
      </w:tblGrid>
      <w:tr w:rsidR="00C66CF8" w:rsidRPr="00067AA5" w:rsidTr="0038412C">
        <w:trPr>
          <w:ins w:id="9020" w:author="RAFAEL SOTOMAYOR" w:date="2016-12-20T17:07:00Z"/>
        </w:trPr>
        <w:tc>
          <w:tcPr>
            <w:tcW w:w="2731" w:type="dxa"/>
            <w:tcBorders>
              <w:top w:val="single" w:sz="6" w:space="0" w:color="CCCCCC"/>
              <w:left w:val="single" w:sz="6" w:space="0" w:color="000001"/>
              <w:bottom w:val="single" w:sz="6" w:space="0" w:color="000001"/>
              <w:right w:val="single" w:sz="6" w:space="0" w:color="000001"/>
            </w:tcBorders>
            <w:shd w:val="clear" w:color="auto" w:fill="6AA84F"/>
            <w:tcMar>
              <w:left w:w="32" w:type="dxa"/>
            </w:tcMar>
            <w:vAlign w:val="bottom"/>
          </w:tcPr>
          <w:p w:rsidR="00C66CF8" w:rsidRPr="00067AA5" w:rsidRDefault="00C66CF8" w:rsidP="0038412C">
            <w:pPr>
              <w:rPr>
                <w:ins w:id="9021" w:author="RAFAEL SOTOMAYOR" w:date="2016-12-20T17:07:00Z"/>
                <w:b/>
                <w:noProof/>
                <w:color w:val="FFFFFF"/>
                <w:sz w:val="20"/>
                <w:szCs w:val="20"/>
                <w:highlight w:val="darkGreen"/>
              </w:rPr>
            </w:pPr>
            <w:ins w:id="9022" w:author="RAFAEL SOTOMAYOR" w:date="2016-12-20T17:07:00Z">
              <w:r w:rsidRPr="00067AA5">
                <w:rPr>
                  <w:b/>
                  <w:noProof/>
                  <w:color w:val="FFFFFF"/>
                  <w:sz w:val="20"/>
                  <w:szCs w:val="20"/>
                  <w:highlight w:val="darkGreen"/>
                </w:rPr>
                <w:t>Indicador</w:t>
              </w:r>
            </w:ins>
          </w:p>
        </w:tc>
        <w:tc>
          <w:tcPr>
            <w:tcW w:w="3300" w:type="dxa"/>
            <w:tcBorders>
              <w:top w:val="single" w:sz="6" w:space="0" w:color="CCCCCC"/>
              <w:left w:val="single" w:sz="6" w:space="0" w:color="CCCCCC"/>
              <w:bottom w:val="single" w:sz="6" w:space="0" w:color="000001"/>
              <w:right w:val="single" w:sz="6" w:space="0" w:color="000001"/>
            </w:tcBorders>
            <w:shd w:val="clear" w:color="auto" w:fill="6AA84F"/>
            <w:tcMar>
              <w:left w:w="32" w:type="dxa"/>
            </w:tcMar>
            <w:vAlign w:val="bottom"/>
          </w:tcPr>
          <w:p w:rsidR="00C66CF8" w:rsidRPr="00067AA5" w:rsidRDefault="00C66CF8" w:rsidP="0038412C">
            <w:pPr>
              <w:rPr>
                <w:ins w:id="9023" w:author="RAFAEL SOTOMAYOR" w:date="2016-12-20T17:07:00Z"/>
                <w:b/>
                <w:noProof/>
                <w:color w:val="FFFFFF"/>
                <w:sz w:val="20"/>
                <w:szCs w:val="20"/>
                <w:highlight w:val="darkGreen"/>
              </w:rPr>
            </w:pPr>
            <w:ins w:id="9024" w:author="RAFAEL SOTOMAYOR" w:date="2016-12-20T17:07:00Z">
              <w:r w:rsidRPr="00067AA5">
                <w:rPr>
                  <w:b/>
                  <w:noProof/>
                  <w:color w:val="FFFFFF"/>
                  <w:sz w:val="20"/>
                  <w:szCs w:val="20"/>
                  <w:highlight w:val="darkGreen"/>
                </w:rPr>
                <w:t>Descripci ón</w:t>
              </w:r>
            </w:ins>
          </w:p>
        </w:tc>
        <w:tc>
          <w:tcPr>
            <w:tcW w:w="2745" w:type="dxa"/>
            <w:tcBorders>
              <w:top w:val="single" w:sz="6" w:space="0" w:color="CCCCCC"/>
              <w:left w:val="single" w:sz="6" w:space="0" w:color="CCCCCC"/>
              <w:bottom w:val="single" w:sz="6" w:space="0" w:color="000001"/>
              <w:right w:val="single" w:sz="6" w:space="0" w:color="000001"/>
            </w:tcBorders>
            <w:shd w:val="clear" w:color="auto" w:fill="6AA84F"/>
            <w:tcMar>
              <w:left w:w="32" w:type="dxa"/>
            </w:tcMar>
            <w:vAlign w:val="bottom"/>
          </w:tcPr>
          <w:p w:rsidR="00C66CF8" w:rsidRPr="00067AA5" w:rsidRDefault="00C66CF8" w:rsidP="0038412C">
            <w:pPr>
              <w:rPr>
                <w:ins w:id="9025" w:author="RAFAEL SOTOMAYOR" w:date="2016-12-20T17:07:00Z"/>
                <w:b/>
                <w:noProof/>
                <w:color w:val="FFFFFF"/>
                <w:sz w:val="20"/>
                <w:szCs w:val="20"/>
                <w:highlight w:val="darkGreen"/>
              </w:rPr>
            </w:pPr>
            <w:ins w:id="9026" w:author="RAFAEL SOTOMAYOR" w:date="2016-12-20T17:07:00Z">
              <w:r w:rsidRPr="00067AA5">
                <w:rPr>
                  <w:b/>
                  <w:noProof/>
                  <w:color w:val="FFFFFF"/>
                  <w:sz w:val="20"/>
                  <w:szCs w:val="20"/>
                  <w:highlight w:val="darkGreen"/>
                </w:rPr>
                <w:t>Unidad de medida</w:t>
              </w:r>
            </w:ins>
          </w:p>
        </w:tc>
      </w:tr>
      <w:tr w:rsidR="00C66CF8" w:rsidRPr="00067AA5" w:rsidTr="0038412C">
        <w:trPr>
          <w:ins w:id="9027" w:author="RAFAEL SOTOMAYOR" w:date="2016-12-20T17:07:00Z"/>
        </w:trPr>
        <w:tc>
          <w:tcPr>
            <w:tcW w:w="2731" w:type="dxa"/>
            <w:tcBorders>
              <w:top w:val="single" w:sz="6" w:space="0" w:color="CCCCCC"/>
              <w:left w:val="single" w:sz="6" w:space="0" w:color="000001"/>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28" w:author="RAFAEL SOTOMAYOR" w:date="2016-12-20T17:07:00Z"/>
                <w:noProof/>
                <w:sz w:val="20"/>
                <w:szCs w:val="20"/>
              </w:rPr>
            </w:pPr>
            <w:ins w:id="9029" w:author="RAFAEL SOTOMAYOR" w:date="2016-12-20T17:07:00Z">
              <w:r w:rsidRPr="00067AA5">
                <w:rPr>
                  <w:noProof/>
                  <w:sz w:val="20"/>
                  <w:szCs w:val="20"/>
                </w:rPr>
                <w:t>Concentraci ón UMA agrícolas</w:t>
              </w:r>
            </w:ins>
          </w:p>
        </w:tc>
        <w:tc>
          <w:tcPr>
            <w:tcW w:w="3300"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30" w:author="RAFAEL SOTOMAYOR" w:date="2016-12-20T17:07:00Z"/>
                <w:noProof/>
                <w:sz w:val="20"/>
                <w:szCs w:val="20"/>
              </w:rPr>
            </w:pPr>
            <w:ins w:id="9031" w:author="RAFAEL SOTOMAYOR" w:date="2016-12-20T17:07:00Z">
              <w:r w:rsidRPr="00067AA5">
                <w:rPr>
                  <w:noProof/>
                  <w:sz w:val="20"/>
                  <w:szCs w:val="20"/>
                </w:rPr>
                <w:t>Concent</w:t>
              </w:r>
              <w:r>
                <w:rPr>
                  <w:noProof/>
                  <w:sz w:val="20"/>
                  <w:szCs w:val="20"/>
                </w:rPr>
                <w:t>raci</w:t>
              </w:r>
              <w:r w:rsidRPr="00067AA5">
                <w:rPr>
                  <w:noProof/>
                  <w:sz w:val="20"/>
                  <w:szCs w:val="20"/>
                </w:rPr>
                <w:t>ón del mayor número UMA por explotación</w:t>
              </w:r>
            </w:ins>
          </w:p>
        </w:tc>
        <w:tc>
          <w:tcPr>
            <w:tcW w:w="2745"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32" w:author="RAFAEL SOTOMAYOR" w:date="2016-12-20T17:07:00Z"/>
                <w:noProof/>
                <w:sz w:val="20"/>
                <w:szCs w:val="20"/>
              </w:rPr>
            </w:pPr>
            <w:ins w:id="9033" w:author="RAFAEL SOTOMAYOR" w:date="2016-12-20T17:07:00Z">
              <w:r w:rsidRPr="00067AA5">
                <w:rPr>
                  <w:noProof/>
                  <w:sz w:val="20"/>
                  <w:szCs w:val="20"/>
                </w:rPr>
                <w:t>% UMA seg ún rango de explotación</w:t>
              </w:r>
            </w:ins>
          </w:p>
        </w:tc>
      </w:tr>
      <w:tr w:rsidR="00C66CF8" w:rsidRPr="00067AA5" w:rsidTr="0038412C">
        <w:trPr>
          <w:ins w:id="9034" w:author="RAFAEL SOTOMAYOR" w:date="2016-12-20T17:07:00Z"/>
        </w:trPr>
        <w:tc>
          <w:tcPr>
            <w:tcW w:w="2731" w:type="dxa"/>
            <w:tcBorders>
              <w:top w:val="single" w:sz="6" w:space="0" w:color="CCCCCC"/>
              <w:left w:val="single" w:sz="6" w:space="0" w:color="000001"/>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35" w:author="RAFAEL SOTOMAYOR" w:date="2016-12-20T17:07:00Z"/>
                <w:noProof/>
                <w:sz w:val="20"/>
                <w:szCs w:val="20"/>
              </w:rPr>
            </w:pPr>
            <w:ins w:id="9036" w:author="RAFAEL SOTOMAYOR" w:date="2016-12-20T17:07:00Z">
              <w:r w:rsidRPr="00067AA5">
                <w:rPr>
                  <w:noProof/>
                  <w:sz w:val="20"/>
                  <w:szCs w:val="20"/>
                </w:rPr>
                <w:t>UMA cultivada por localidad de cada producto</w:t>
              </w:r>
            </w:ins>
          </w:p>
        </w:tc>
        <w:tc>
          <w:tcPr>
            <w:tcW w:w="3300"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37" w:author="RAFAEL SOTOMAYOR" w:date="2016-12-20T17:07:00Z"/>
                <w:noProof/>
                <w:sz w:val="20"/>
                <w:szCs w:val="20"/>
              </w:rPr>
            </w:pPr>
            <w:ins w:id="9038" w:author="RAFAEL SOTOMAYOR" w:date="2016-12-20T17:07:00Z">
              <w:r>
                <w:rPr>
                  <w:noProof/>
                  <w:sz w:val="20"/>
                  <w:szCs w:val="20"/>
                </w:rPr>
                <w:t>UMA con caracter</w:t>
              </w:r>
              <w:r w:rsidRPr="00067AA5">
                <w:rPr>
                  <w:noProof/>
                  <w:sz w:val="20"/>
                  <w:szCs w:val="20"/>
                </w:rPr>
                <w:t>ísticas edafoclimáticas similares</w:t>
              </w:r>
            </w:ins>
          </w:p>
        </w:tc>
        <w:tc>
          <w:tcPr>
            <w:tcW w:w="2745"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39" w:author="RAFAEL SOTOMAYOR" w:date="2016-12-20T17:07:00Z"/>
                <w:noProof/>
                <w:sz w:val="20"/>
                <w:szCs w:val="20"/>
              </w:rPr>
            </w:pPr>
            <w:ins w:id="9040" w:author="RAFAEL SOTOMAYOR" w:date="2016-12-20T17:07:00Z">
              <w:r w:rsidRPr="00067AA5">
                <w:rPr>
                  <w:noProof/>
                  <w:sz w:val="20"/>
                  <w:szCs w:val="20"/>
                </w:rPr>
                <w:t>N º UMA/producto/localidad</w:t>
              </w:r>
            </w:ins>
          </w:p>
        </w:tc>
      </w:tr>
      <w:tr w:rsidR="00C66CF8" w:rsidRPr="00067AA5" w:rsidTr="0038412C">
        <w:trPr>
          <w:ins w:id="9041" w:author="RAFAEL SOTOMAYOR" w:date="2016-12-20T17:07:00Z"/>
        </w:trPr>
        <w:tc>
          <w:tcPr>
            <w:tcW w:w="2731" w:type="dxa"/>
            <w:tcBorders>
              <w:top w:val="single" w:sz="6" w:space="0" w:color="CCCCCC"/>
              <w:left w:val="single" w:sz="6" w:space="0" w:color="000001"/>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42" w:author="RAFAEL SOTOMAYOR" w:date="2016-12-20T17:07:00Z"/>
                <w:noProof/>
                <w:sz w:val="20"/>
                <w:szCs w:val="20"/>
              </w:rPr>
            </w:pPr>
            <w:ins w:id="9043" w:author="RAFAEL SOTOMAYOR" w:date="2016-12-20T17:07:00Z">
              <w:r>
                <w:rPr>
                  <w:noProof/>
                  <w:sz w:val="20"/>
                  <w:szCs w:val="20"/>
                </w:rPr>
                <w:t>UMA por tama</w:t>
              </w:r>
              <w:r w:rsidRPr="00067AA5">
                <w:rPr>
                  <w:noProof/>
                  <w:sz w:val="20"/>
                  <w:szCs w:val="20"/>
                </w:rPr>
                <w:t>ño de empresa</w:t>
              </w:r>
            </w:ins>
          </w:p>
        </w:tc>
        <w:tc>
          <w:tcPr>
            <w:tcW w:w="3300"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44" w:author="RAFAEL SOTOMAYOR" w:date="2016-12-20T17:07:00Z"/>
                <w:noProof/>
                <w:sz w:val="20"/>
                <w:szCs w:val="20"/>
              </w:rPr>
            </w:pPr>
            <w:ins w:id="9045" w:author="RAFAEL SOTOMAYOR" w:date="2016-12-20T17:07:00Z">
              <w:r w:rsidRPr="00067AA5">
                <w:rPr>
                  <w:noProof/>
                  <w:sz w:val="20"/>
                  <w:szCs w:val="20"/>
                </w:rPr>
                <w:t>UMA por tipo de empresa (Grande, Pymes, Micro)</w:t>
              </w:r>
            </w:ins>
          </w:p>
        </w:tc>
        <w:tc>
          <w:tcPr>
            <w:tcW w:w="2745"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46" w:author="RAFAEL SOTOMAYOR" w:date="2016-12-20T17:07:00Z"/>
                <w:noProof/>
                <w:sz w:val="20"/>
                <w:szCs w:val="20"/>
              </w:rPr>
            </w:pPr>
            <w:ins w:id="9047" w:author="RAFAEL SOTOMAYOR" w:date="2016-12-20T17:07:00Z">
              <w:r w:rsidRPr="00067AA5">
                <w:rPr>
                  <w:noProof/>
                  <w:sz w:val="20"/>
                  <w:szCs w:val="20"/>
                </w:rPr>
                <w:t>N º UMA por tamaño de empresa</w:t>
              </w:r>
            </w:ins>
          </w:p>
        </w:tc>
      </w:tr>
      <w:tr w:rsidR="00C66CF8" w:rsidRPr="00067AA5" w:rsidTr="0038412C">
        <w:trPr>
          <w:ins w:id="9048" w:author="RAFAEL SOTOMAYOR" w:date="2016-12-20T17:07:00Z"/>
        </w:trPr>
        <w:tc>
          <w:tcPr>
            <w:tcW w:w="2731" w:type="dxa"/>
            <w:tcBorders>
              <w:top w:val="single" w:sz="6" w:space="0" w:color="CCCCCC"/>
              <w:left w:val="single" w:sz="6" w:space="0" w:color="000001"/>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49" w:author="RAFAEL SOTOMAYOR" w:date="2016-12-20T17:07:00Z"/>
                <w:noProof/>
                <w:sz w:val="20"/>
                <w:szCs w:val="20"/>
              </w:rPr>
            </w:pPr>
            <w:ins w:id="9050" w:author="RAFAEL SOTOMAYOR" w:date="2016-12-20T17:07:00Z">
              <w:r>
                <w:rPr>
                  <w:noProof/>
                  <w:sz w:val="20"/>
                  <w:szCs w:val="20"/>
                </w:rPr>
                <w:t>UMA por actividad econ</w:t>
              </w:r>
              <w:r w:rsidRPr="00067AA5">
                <w:rPr>
                  <w:noProof/>
                  <w:sz w:val="20"/>
                  <w:szCs w:val="20"/>
                </w:rPr>
                <w:t>ómica</w:t>
              </w:r>
            </w:ins>
          </w:p>
        </w:tc>
        <w:tc>
          <w:tcPr>
            <w:tcW w:w="3300"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51" w:author="RAFAEL SOTOMAYOR" w:date="2016-12-20T17:07:00Z"/>
                <w:noProof/>
                <w:sz w:val="20"/>
                <w:szCs w:val="20"/>
              </w:rPr>
            </w:pPr>
            <w:ins w:id="9052" w:author="RAFAEL SOTOMAYOR" w:date="2016-12-20T17:07:00Z">
              <w:r>
                <w:rPr>
                  <w:noProof/>
                  <w:sz w:val="20"/>
                  <w:szCs w:val="20"/>
                </w:rPr>
                <w:t>UMA por actividad econ</w:t>
              </w:r>
              <w:r w:rsidRPr="00067AA5">
                <w:rPr>
                  <w:noProof/>
                  <w:sz w:val="20"/>
                  <w:szCs w:val="20"/>
                </w:rPr>
                <w:t>ómica (Rubro)</w:t>
              </w:r>
            </w:ins>
          </w:p>
        </w:tc>
        <w:tc>
          <w:tcPr>
            <w:tcW w:w="2745"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rsidR="00C66CF8" w:rsidRPr="00067AA5" w:rsidRDefault="00C66CF8" w:rsidP="0038412C">
            <w:pPr>
              <w:rPr>
                <w:ins w:id="9053" w:author="RAFAEL SOTOMAYOR" w:date="2016-12-20T17:07:00Z"/>
                <w:noProof/>
                <w:sz w:val="20"/>
                <w:szCs w:val="20"/>
              </w:rPr>
            </w:pPr>
            <w:ins w:id="9054" w:author="RAFAEL SOTOMAYOR" w:date="2016-12-20T17:07:00Z">
              <w:r w:rsidRPr="00067AA5">
                <w:rPr>
                  <w:noProof/>
                  <w:sz w:val="20"/>
                  <w:szCs w:val="20"/>
                </w:rPr>
                <w:t xml:space="preserve">N º de UMA por actividad económica </w:t>
              </w:r>
            </w:ins>
          </w:p>
        </w:tc>
      </w:tr>
    </w:tbl>
    <w:p w:rsidR="00C66CF8" w:rsidRPr="00067AA5" w:rsidRDefault="00C66CF8" w:rsidP="00C66CF8">
      <w:pPr>
        <w:pStyle w:val="Epgrafe"/>
        <w:rPr>
          <w:ins w:id="9055" w:author="RAFAEL SOTOMAYOR" w:date="2016-12-20T17:07:00Z"/>
          <w:noProof/>
        </w:rPr>
      </w:pPr>
      <w:bookmarkStart w:id="9056" w:name="_Toc470016050"/>
      <w:ins w:id="9057" w:author="RAFAEL SOTOMAYOR" w:date="2016-12-20T17:07:00Z">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Pr>
            <w:noProof/>
          </w:rPr>
          <w:t>7</w:t>
        </w:r>
        <w:r w:rsidRPr="00067AA5">
          <w:rPr>
            <w:noProof/>
          </w:rPr>
          <w:fldChar w:fldCharType="end"/>
        </w:r>
        <w:r w:rsidRPr="00067AA5">
          <w:rPr>
            <w:noProof/>
          </w:rPr>
          <w:t>: Indicadores relevantes para caracterizar a trav és de la UMA</w:t>
        </w:r>
        <w:bookmarkEnd w:id="9056"/>
      </w:ins>
    </w:p>
    <w:p w:rsidR="00C66CF8" w:rsidRPr="00067AA5" w:rsidRDefault="00C66CF8" w:rsidP="00C66CF8">
      <w:pPr>
        <w:pStyle w:val="Epgrafe"/>
        <w:rPr>
          <w:ins w:id="9058" w:author="RAFAEL SOTOMAYOR" w:date="2016-12-20T17:07:00Z"/>
          <w:noProof/>
        </w:rPr>
      </w:pPr>
      <w:ins w:id="9059" w:author="RAFAEL SOTOMAYOR" w:date="2016-12-20T17:07:00Z">
        <w:r w:rsidRPr="00067AA5">
          <w:rPr>
            <w:noProof/>
          </w:rPr>
          <w:t>Fuente</w:t>
        </w:r>
        <w:r>
          <w:rPr>
            <w:noProof/>
          </w:rPr>
          <w:t>: Elaboraci</w:t>
        </w:r>
        <w:r w:rsidRPr="00067AA5">
          <w:rPr>
            <w:noProof/>
          </w:rPr>
          <w:t>ón Propia, 2016</w:t>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9060" w:author="RAFAEL SOTOMAYOR" w:date="2016-12-20T17:07:00Z"/>
          <w:noProof/>
        </w:rPr>
        <w:pPrChange w:id="9061"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9062" w:name="_Toc470016866"/>
      <w:ins w:id="9063" w:author="RAFAEL SOTOMAYOR" w:date="2016-12-20T17:07:00Z">
        <w:r>
          <w:rPr>
            <w:noProof/>
          </w:rPr>
          <w:t>Ubicación geográfica de los p</w:t>
        </w:r>
        <w:r w:rsidRPr="00067AA5">
          <w:rPr>
            <w:noProof/>
          </w:rPr>
          <w:t>roductos agrícolas</w:t>
        </w:r>
        <w:bookmarkEnd w:id="9062"/>
        <w:r w:rsidRPr="00067AA5">
          <w:rPr>
            <w:noProof/>
          </w:rPr>
          <w:t xml:space="preserve"> </w:t>
        </w:r>
        <w:r w:rsidRPr="00067AA5">
          <w:rPr>
            <w:noProof/>
          </w:rPr>
          <w:tab/>
        </w:r>
        <w:r w:rsidRPr="00067AA5">
          <w:rPr>
            <w:noProof/>
          </w:rPr>
          <w:tab/>
        </w:r>
        <w:r w:rsidRPr="00067AA5">
          <w:rPr>
            <w:noProof/>
          </w:rPr>
          <w:tab/>
        </w:r>
      </w:ins>
    </w:p>
    <w:p w:rsidR="00C66CF8" w:rsidRPr="00067AA5" w:rsidRDefault="00C66CF8" w:rsidP="00C66CF8">
      <w:pPr>
        <w:rPr>
          <w:ins w:id="9064" w:author="RAFAEL SOTOMAYOR" w:date="2016-12-20T17:07:00Z"/>
          <w:noProof/>
        </w:rPr>
      </w:pPr>
      <w:ins w:id="9065" w:author="RAFAEL SOTOMAYOR" w:date="2016-12-20T17:07:00Z">
        <w:r w:rsidRPr="00067AA5">
          <w:rPr>
            <w:noProof/>
          </w:rPr>
          <w:tab/>
        </w:r>
      </w:ins>
    </w:p>
    <w:p w:rsidR="00C66CF8" w:rsidRPr="00067AA5" w:rsidRDefault="00C66CF8" w:rsidP="00C66CF8">
      <w:pPr>
        <w:rPr>
          <w:ins w:id="9066" w:author="RAFAEL SOTOMAYOR" w:date="2016-12-20T17:07:00Z"/>
          <w:noProof/>
        </w:rPr>
      </w:pPr>
      <w:ins w:id="9067" w:author="RAFAEL SOTOMAYOR" w:date="2016-12-20T17:07:00Z">
        <w:r w:rsidRPr="00067AA5">
          <w:rPr>
            <w:noProof/>
          </w:rPr>
          <w:t>Se geo</w:t>
        </w:r>
        <w:r>
          <w:rPr>
            <w:noProof/>
          </w:rPr>
          <w:t>referenciaron los rubros de la agricultura con informaci</w:t>
        </w:r>
        <w:r w:rsidRPr="00067AA5">
          <w:rPr>
            <w:noProof/>
          </w:rPr>
          <w:t>ón obtenida del CENSO 2007 para el rubro de Cultivos</w:t>
        </w:r>
        <w:r>
          <w:rPr>
            <w:noProof/>
          </w:rPr>
          <w:t xml:space="preserve"> de cereales y otros cultivos, </w:t>
        </w:r>
        <w:r w:rsidRPr="00067AA5">
          <w:rPr>
            <w:noProof/>
          </w:rPr>
          <w:t xml:space="preserve">Hortalizas, Flores y Viveros y para el rubro de la Fruticultura como se ha indicado anteriormente, existe información actualizada de los años 2012 al 2016, obtenida de los Catastros Frutícolas. </w:t>
        </w:r>
      </w:ins>
    </w:p>
    <w:p w:rsidR="00C66CF8" w:rsidRPr="00067AA5" w:rsidRDefault="00C66CF8" w:rsidP="00C66CF8">
      <w:pPr>
        <w:rPr>
          <w:ins w:id="9068" w:author="RAFAEL SOTOMAYOR" w:date="2016-12-20T17:07:00Z"/>
          <w:noProof/>
        </w:rPr>
      </w:pPr>
    </w:p>
    <w:p w:rsidR="00C66CF8" w:rsidRDefault="00C66CF8" w:rsidP="00C66CF8">
      <w:pPr>
        <w:rPr>
          <w:ins w:id="9069" w:author="RAFAEL SOTOMAYOR" w:date="2016-12-20T17:07:00Z"/>
          <w:noProof/>
        </w:rPr>
      </w:pPr>
      <w:ins w:id="9070" w:author="RAFAEL SOTOMAYOR" w:date="2016-12-20T17:07:00Z">
        <w:r>
          <w:rPr>
            <w:noProof/>
          </w:rPr>
          <w:t>Para la georeferenciaci</w:t>
        </w:r>
        <w:r w:rsidRPr="00067AA5">
          <w:rPr>
            <w:noProof/>
          </w:rPr>
          <w:t>ón del subsector agrícola se utiliza la agrupación de UMA de 10 ha. para ca</w:t>
        </w:r>
        <w:r>
          <w:rPr>
            <w:noProof/>
          </w:rPr>
          <w:t>da rubro y producto por región.</w:t>
        </w:r>
        <w:r w:rsidRPr="00067AA5">
          <w:rPr>
            <w:noProof/>
          </w:rPr>
          <w:t xml:space="preserve"> Las UMAs totales del Sector agrícola con información actualizada y estimada al</w:t>
        </w:r>
        <w:r>
          <w:rPr>
            <w:noProof/>
          </w:rPr>
          <w:t xml:space="preserve"> para cultivos anuales al</w:t>
        </w:r>
        <w:r w:rsidRPr="00067AA5">
          <w:rPr>
            <w:noProof/>
          </w:rPr>
          <w:t xml:space="preserve"> 2016 se muestra en la Tabla 8</w:t>
        </w:r>
        <w:r>
          <w:rPr>
            <w:noProof/>
          </w:rPr>
          <w:t xml:space="preserve"> y corresponden a 181.745 UMAs totales país para Subsector Agrícola.</w:t>
        </w:r>
      </w:ins>
    </w:p>
    <w:p w:rsidR="00C66CF8" w:rsidRDefault="00C66CF8" w:rsidP="00C66CF8">
      <w:pPr>
        <w:rPr>
          <w:ins w:id="9071" w:author="RAFAEL SOTOMAYOR" w:date="2016-12-20T17:07:00Z"/>
          <w:noProof/>
        </w:rPr>
      </w:pPr>
    </w:p>
    <w:p w:rsidR="00C66CF8" w:rsidRDefault="00C66CF8" w:rsidP="00C66CF8">
      <w:pPr>
        <w:rPr>
          <w:ins w:id="9072" w:author="RAFAEL SOTOMAYOR" w:date="2016-12-20T17:07:00Z"/>
          <w:noProof/>
        </w:rPr>
      </w:pPr>
    </w:p>
    <w:p w:rsidR="00C66CF8" w:rsidRDefault="00C66CF8" w:rsidP="00C66CF8">
      <w:pPr>
        <w:rPr>
          <w:ins w:id="9073" w:author="RAFAEL SOTOMAYOR" w:date="2016-12-20T17:07:00Z"/>
          <w:noProof/>
        </w:rPr>
      </w:pPr>
      <w:ins w:id="9074" w:author="RAFAEL SOTOMAYOR" w:date="2016-12-20T17:07:00Z">
        <w:r>
          <w:rPr>
            <w:noProof/>
          </w:rPr>
          <w:t>El respaldo cartogr</w:t>
        </w:r>
        <w:r w:rsidRPr="00067AA5">
          <w:rPr>
            <w:noProof/>
          </w:rPr>
          <w:t>áfico de los mapas</w:t>
        </w:r>
        <w:r>
          <w:rPr>
            <w:noProof/>
          </w:rPr>
          <w:t xml:space="preserve"> que se muestran en las ilustraciones</w:t>
        </w:r>
        <w:r w:rsidRPr="00067AA5">
          <w:rPr>
            <w:noProof/>
          </w:rPr>
          <w:t xml:space="preserve"> está en formato cartográfico GIS con sus respectivos DBF y SHP, y se adjunta en medio digital.</w:t>
        </w:r>
      </w:ins>
    </w:p>
    <w:p w:rsidR="00C66CF8" w:rsidRDefault="00C66CF8" w:rsidP="00C66CF8">
      <w:pPr>
        <w:rPr>
          <w:ins w:id="9075" w:author="RAFAEL SOTOMAYOR" w:date="2016-12-20T17:07:00Z"/>
          <w:noProof/>
        </w:rPr>
      </w:pPr>
    </w:p>
    <w:p w:rsidR="00C66CF8" w:rsidRDefault="00C66CF8" w:rsidP="00C66CF8">
      <w:pPr>
        <w:rPr>
          <w:ins w:id="9076" w:author="RAFAEL SOTOMAYOR" w:date="2016-12-20T17:07:00Z"/>
          <w:noProof/>
        </w:rPr>
      </w:pPr>
    </w:p>
    <w:p w:rsidR="00C66CF8" w:rsidRDefault="00C66CF8" w:rsidP="00C66CF8">
      <w:pPr>
        <w:rPr>
          <w:ins w:id="9077" w:author="RAFAEL SOTOMAYOR" w:date="2016-12-20T17:07:00Z"/>
          <w:noProof/>
        </w:rPr>
      </w:pPr>
    </w:p>
    <w:p w:rsidR="00C66CF8" w:rsidRDefault="00C66CF8" w:rsidP="00C66CF8">
      <w:pPr>
        <w:rPr>
          <w:ins w:id="9078" w:author="RAFAEL SOTOMAYOR" w:date="2016-12-20T17:07:00Z"/>
          <w:noProof/>
        </w:rPr>
      </w:pPr>
    </w:p>
    <w:p w:rsidR="00C66CF8" w:rsidRDefault="00C66CF8" w:rsidP="00C66CF8">
      <w:pPr>
        <w:rPr>
          <w:ins w:id="9079" w:author="RAFAEL SOTOMAYOR" w:date="2016-12-20T17:07:00Z"/>
          <w:noProof/>
        </w:rPr>
      </w:pPr>
    </w:p>
    <w:p w:rsidR="00C66CF8" w:rsidRDefault="00C66CF8" w:rsidP="00C66CF8">
      <w:pPr>
        <w:rPr>
          <w:ins w:id="9080" w:author="RAFAEL SOTOMAYOR" w:date="2016-12-20T17:07:00Z"/>
          <w:noProof/>
        </w:rPr>
      </w:pPr>
    </w:p>
    <w:p w:rsidR="00C66CF8" w:rsidRPr="00067AA5" w:rsidRDefault="00C66CF8" w:rsidP="00C66CF8">
      <w:pPr>
        <w:rPr>
          <w:ins w:id="9081" w:author="RAFAEL SOTOMAYOR" w:date="2016-12-20T17:07:00Z"/>
          <w:noProof/>
        </w:rPr>
      </w:pPr>
    </w:p>
    <w:p w:rsidR="00C66CF8" w:rsidRPr="00067AA5" w:rsidRDefault="00C66CF8" w:rsidP="00C66CF8">
      <w:pPr>
        <w:rPr>
          <w:ins w:id="9082" w:author="RAFAEL SOTOMAYOR" w:date="2016-12-20T17:07:00Z"/>
          <w:noProof/>
        </w:rPr>
      </w:pPr>
      <w:ins w:id="9083" w:author="RAFAEL SOTOMAYOR" w:date="2016-12-20T17:07:00Z">
        <w:r w:rsidRPr="00067AA5">
          <w:rPr>
            <w:noProof/>
          </w:rPr>
          <w:drawing>
            <wp:anchor distT="0" distB="0" distL="0" distR="0" simplePos="0" relativeHeight="251659264" behindDoc="0" locked="0" layoutInCell="1" allowOverlap="1" wp14:anchorId="650F447F" wp14:editId="15C3B18D">
              <wp:simplePos x="0" y="0"/>
              <wp:positionH relativeFrom="column">
                <wp:posOffset>3175</wp:posOffset>
              </wp:positionH>
              <wp:positionV relativeFrom="paragraph">
                <wp:posOffset>133985</wp:posOffset>
              </wp:positionV>
              <wp:extent cx="5200015" cy="2845435"/>
              <wp:effectExtent l="0" t="0" r="6985" b="0"/>
              <wp:wrapSquare wrapText="largest"/>
              <wp:docPr id="41"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2"/>
                      <pic:cNvPicPr>
                        <a:picLocks noChangeAspect="1" noChangeArrowheads="1"/>
                      </pic:cNvPicPr>
                    </pic:nvPicPr>
                    <pic:blipFill>
                      <a:blip r:embed="rId60"/>
                      <a:stretch>
                        <a:fillRect/>
                      </a:stretch>
                    </pic:blipFill>
                    <pic:spPr bwMode="auto">
                      <a:xfrm>
                        <a:off x="0" y="0"/>
                        <a:ext cx="5200015" cy="2845435"/>
                      </a:xfrm>
                      <a:prstGeom prst="rect">
                        <a:avLst/>
                      </a:prstGeom>
                    </pic:spPr>
                  </pic:pic>
                </a:graphicData>
              </a:graphic>
              <wp14:sizeRelH relativeFrom="margin">
                <wp14:pctWidth>0</wp14:pctWidth>
              </wp14:sizeRelH>
              <wp14:sizeRelV relativeFrom="margin">
                <wp14:pctHeight>0</wp14:pctHeight>
              </wp14:sizeRelV>
            </wp:anchor>
          </w:drawing>
        </w:r>
      </w:ins>
    </w:p>
    <w:p w:rsidR="00C66CF8" w:rsidRPr="00067AA5" w:rsidRDefault="00C66CF8" w:rsidP="00C66CF8">
      <w:pPr>
        <w:rPr>
          <w:ins w:id="9084" w:author="RAFAEL SOTOMAYOR" w:date="2016-12-20T17:07:00Z"/>
          <w:noProof/>
        </w:rPr>
      </w:pPr>
    </w:p>
    <w:p w:rsidR="00C66CF8" w:rsidRPr="00067AA5" w:rsidRDefault="00C66CF8" w:rsidP="00C66CF8">
      <w:pPr>
        <w:rPr>
          <w:ins w:id="9085" w:author="RAFAEL SOTOMAYOR" w:date="2016-12-20T17:07:00Z"/>
          <w:noProof/>
        </w:rPr>
      </w:pPr>
    </w:p>
    <w:p w:rsidR="00C66CF8" w:rsidRPr="00067AA5" w:rsidRDefault="00C66CF8" w:rsidP="00C66CF8">
      <w:pPr>
        <w:rPr>
          <w:ins w:id="9086" w:author="RAFAEL SOTOMAYOR" w:date="2016-12-20T17:07:00Z"/>
          <w:noProof/>
        </w:rPr>
      </w:pPr>
    </w:p>
    <w:p w:rsidR="00C66CF8" w:rsidRPr="00067AA5" w:rsidRDefault="00C66CF8" w:rsidP="00C66CF8">
      <w:pPr>
        <w:rPr>
          <w:ins w:id="9087" w:author="RAFAEL SOTOMAYOR" w:date="2016-12-20T17:07:00Z"/>
          <w:noProof/>
        </w:rPr>
      </w:pPr>
    </w:p>
    <w:p w:rsidR="00C66CF8" w:rsidRPr="00067AA5" w:rsidRDefault="00C66CF8" w:rsidP="00C66CF8">
      <w:pPr>
        <w:rPr>
          <w:ins w:id="9088" w:author="RAFAEL SOTOMAYOR" w:date="2016-12-20T17:07:00Z"/>
          <w:noProof/>
        </w:rPr>
      </w:pPr>
    </w:p>
    <w:p w:rsidR="00C66CF8" w:rsidRPr="00067AA5" w:rsidRDefault="00C66CF8" w:rsidP="00C66CF8">
      <w:pPr>
        <w:rPr>
          <w:ins w:id="9089" w:author="RAFAEL SOTOMAYOR" w:date="2016-12-20T17:07:00Z"/>
          <w:noProof/>
        </w:rPr>
      </w:pPr>
    </w:p>
    <w:p w:rsidR="00C66CF8" w:rsidRPr="00067AA5" w:rsidRDefault="00C66CF8" w:rsidP="00C66CF8">
      <w:pPr>
        <w:rPr>
          <w:ins w:id="9090" w:author="RAFAEL SOTOMAYOR" w:date="2016-12-20T17:07:00Z"/>
          <w:noProof/>
        </w:rPr>
      </w:pPr>
    </w:p>
    <w:p w:rsidR="00C66CF8" w:rsidRPr="00067AA5" w:rsidRDefault="00C66CF8" w:rsidP="00C66CF8">
      <w:pPr>
        <w:rPr>
          <w:ins w:id="9091" w:author="RAFAEL SOTOMAYOR" w:date="2016-12-20T17:07:00Z"/>
          <w:noProof/>
        </w:rPr>
      </w:pPr>
    </w:p>
    <w:p w:rsidR="00C66CF8" w:rsidRPr="00067AA5" w:rsidRDefault="00C66CF8" w:rsidP="00C66CF8">
      <w:pPr>
        <w:rPr>
          <w:ins w:id="9092" w:author="RAFAEL SOTOMAYOR" w:date="2016-12-20T17:07:00Z"/>
          <w:noProof/>
        </w:rPr>
      </w:pPr>
    </w:p>
    <w:p w:rsidR="00C66CF8" w:rsidRPr="00067AA5" w:rsidRDefault="00C66CF8" w:rsidP="00C66CF8">
      <w:pPr>
        <w:rPr>
          <w:ins w:id="9093" w:author="RAFAEL SOTOMAYOR" w:date="2016-12-20T17:07:00Z"/>
          <w:noProof/>
        </w:rPr>
      </w:pPr>
    </w:p>
    <w:p w:rsidR="00C66CF8" w:rsidRPr="00067AA5" w:rsidRDefault="00C66CF8" w:rsidP="00C66CF8">
      <w:pPr>
        <w:rPr>
          <w:ins w:id="9094" w:author="RAFAEL SOTOMAYOR" w:date="2016-12-20T17:07:00Z"/>
          <w:noProof/>
        </w:rPr>
      </w:pPr>
    </w:p>
    <w:p w:rsidR="00C66CF8" w:rsidRPr="00067AA5" w:rsidRDefault="00C66CF8" w:rsidP="00C66CF8">
      <w:pPr>
        <w:rPr>
          <w:ins w:id="9095" w:author="RAFAEL SOTOMAYOR" w:date="2016-12-20T17:07:00Z"/>
          <w:noProof/>
        </w:rPr>
      </w:pPr>
    </w:p>
    <w:p w:rsidR="00C66CF8" w:rsidRPr="00067AA5" w:rsidRDefault="00C66CF8" w:rsidP="00C66CF8">
      <w:pPr>
        <w:rPr>
          <w:ins w:id="9096" w:author="RAFAEL SOTOMAYOR" w:date="2016-12-20T17:07:00Z"/>
          <w:noProof/>
        </w:rPr>
      </w:pPr>
    </w:p>
    <w:p w:rsidR="00C66CF8" w:rsidRPr="00067AA5" w:rsidRDefault="00C66CF8" w:rsidP="00C66CF8">
      <w:pPr>
        <w:rPr>
          <w:ins w:id="9097" w:author="RAFAEL SOTOMAYOR" w:date="2016-12-20T17:07:00Z"/>
          <w:noProof/>
        </w:rPr>
      </w:pPr>
    </w:p>
    <w:p w:rsidR="00C66CF8" w:rsidRPr="00067AA5" w:rsidRDefault="00C66CF8" w:rsidP="00C66CF8">
      <w:pPr>
        <w:rPr>
          <w:ins w:id="9098" w:author="RAFAEL SOTOMAYOR" w:date="2016-12-20T17:07:00Z"/>
          <w:noProof/>
        </w:rPr>
      </w:pPr>
    </w:p>
    <w:p w:rsidR="00C66CF8" w:rsidRPr="00067AA5" w:rsidRDefault="00C66CF8" w:rsidP="00C66CF8">
      <w:pPr>
        <w:rPr>
          <w:ins w:id="9099" w:author="RAFAEL SOTOMAYOR" w:date="2016-12-20T17:07:00Z"/>
          <w:noProof/>
        </w:rPr>
      </w:pPr>
    </w:p>
    <w:p w:rsidR="00C66CF8" w:rsidRPr="00067AA5" w:rsidRDefault="00C66CF8" w:rsidP="00C66CF8">
      <w:pPr>
        <w:rPr>
          <w:ins w:id="9100" w:author="RAFAEL SOTOMAYOR" w:date="2016-12-20T17:07:00Z"/>
          <w:noProof/>
        </w:rPr>
      </w:pPr>
    </w:p>
    <w:p w:rsidR="00C66CF8" w:rsidRPr="00067AA5" w:rsidRDefault="00C66CF8" w:rsidP="00C66CF8">
      <w:pPr>
        <w:ind w:left="360"/>
        <w:rPr>
          <w:ins w:id="9101" w:author="RAFAEL SOTOMAYOR" w:date="2016-12-20T17:07:00Z"/>
          <w:noProof/>
        </w:rPr>
      </w:pPr>
      <w:ins w:id="9102" w:author="RAFAEL SOTOMAYOR" w:date="2016-12-20T17:07:00Z">
        <w:r w:rsidRPr="00067AA5">
          <w:rPr>
            <w:noProof/>
          </w:rPr>
          <mc:AlternateContent>
            <mc:Choice Requires="wps">
              <w:drawing>
                <wp:anchor distT="0" distB="0" distL="114300" distR="114300" simplePos="0" relativeHeight="251670528" behindDoc="0" locked="0" layoutInCell="1" allowOverlap="1" wp14:anchorId="3AFD0CAB" wp14:editId="18DBCACC">
                  <wp:simplePos x="0" y="0"/>
                  <wp:positionH relativeFrom="column">
                    <wp:posOffset>-5145405</wp:posOffset>
                  </wp:positionH>
                  <wp:positionV relativeFrom="paragraph">
                    <wp:posOffset>154305</wp:posOffset>
                  </wp:positionV>
                  <wp:extent cx="3530600" cy="131445"/>
                  <wp:effectExtent l="0" t="0" r="0" b="20955"/>
                  <wp:wrapSquare wrapText="largest"/>
                  <wp:docPr id="21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6CF8" w:rsidRPr="000D375E" w:rsidRDefault="00C66CF8" w:rsidP="00C66CF8">
                              <w:pPr>
                                <w:pStyle w:val="Epgrafe"/>
                                <w:rPr>
                                  <w:noProof/>
                                  <w:sz w:val="22"/>
                                  <w:szCs w:val="22"/>
                                </w:rPr>
                              </w:pPr>
                              <w:bookmarkStart w:id="9103" w:name="_Toc470016051"/>
                              <w:r>
                                <w:t xml:space="preserve">Tabla </w:t>
                              </w:r>
                              <w:r>
                                <w:fldChar w:fldCharType="begin"/>
                              </w:r>
                              <w:r>
                                <w:instrText xml:space="preserve"> SEQ Tabla \* ARABIC </w:instrText>
                              </w:r>
                              <w:r>
                                <w:fldChar w:fldCharType="separate"/>
                              </w:r>
                              <w:r>
                                <w:rPr>
                                  <w:noProof/>
                                </w:rPr>
                                <w:t>8</w:t>
                              </w:r>
                              <w:r>
                                <w:rPr>
                                  <w:noProof/>
                                </w:rPr>
                                <w:fldChar w:fldCharType="end"/>
                              </w:r>
                              <w:r>
                                <w:t>: Unas Totales del Sector Agrícola Estimada 2016</w:t>
                              </w:r>
                              <w:bookmarkEnd w:id="91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 o:spid="_x0000_s1037" type="#_x0000_t202" style="position:absolute;left:0;text-align:left;margin-left:-405.15pt;margin-top:12.15pt;width:278pt;height:10.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gmNrsQIAALMFAAAOAAAAZHJzL2Uyb0RvYy54bWysVG1vmzAQ/j5p/8Hyd8pLSAoopEpDmCZ1 L1K7H+CACdbAZrYT6Kb9951NSNNWk6ZtfLAO+/zcPXePb3kztA06UqmY4Cn2rzyMKC9Eyfg+xV8e cifCSGnCS9IITlP8SBW+Wb19s+y7hAaiFk1JJQIQrpK+S3GtdZe4ripq2hJ1JTrK4bASsiUafuXe LSXpAb1t3MDzFm4vZNlJUVClYDcbD/HK4lcVLfSnqlJUoybFkJu2q7TrzqzuakmSvSRdzYpTGuQv smgJ4xD0DJURTdBBsldQLSukUKLSV4VoXVFVrKCWA7DxvRds7mvSUcsFiqO6c5nU/4MtPh4/S8TK FAf+DCNOWmjSAx00uhUDikx9+k4l4HbfgaMeYBv6bLmq7k4UXxXiYlMTvqdrKUVfU1JCfr656V5c HXGUAdn1H0QJYchBCws0VLI1xYNyIECHPj2ee2NSKWBzNp95Cw+OCjjzZ34Yzm0Ikky3O6n0Oypa ZIwUS+i9RSfHO6VNNiSZXEwwLnLWNLb/DX+2AY7jDsSGq+bMZGHb+SP24m20jUInDBZbJ/SyzFnn m9BZ5P71PJtlm03m/zRx/TCpWVlSbsJM0vLDP2vdSeSjKM7iUqJhpYEzKSm5320aiY4EpJ3b71SQ Czf3eRq2CMDlBSU/CL3bIHbyRXTthHk4d+JrL3I8P76NF14Yh1n+nNId4/TfKaE+xfE8mI9i+i03 z36vuZGkZRqGR8PaFEdnJ5IYCW55aVurCWtG+6IUJv2nUkC7p0ZbwRqNjmrVw26wb8O3cjZq3ony ESQsBSgMxAiTD4xayO8Y9TBFUqy+HYikGDXvOTwDM3ImQ07GbjIIL+BqijVGo7nR42g6dJLta0Ce HtoankrOrIqfsjg9MJgMlsxpipnRc/lvvZ5m7eoXAAAA//8DAFBLAwQUAAYACAAAACEACUrEoNoA AAAIAQAADwAAAGRycy9kb3ducmV2LnhtbEyPwU7DMAyG75P2DpGvqEtatmmr6u6A4MKNwYVb1pi2 InGqJmvLnp7sBCfb8qffn6vT4qyYaAy9Z4R8o0AQN9703CJ8vL9kBxAhajbaeiaEHwpwqterSpfG z/xG0zm2IoVwKDVCF+NQShmajpwOGz8Qp92XH52OaRxbaUY9p3BnZaHUXjrdc7rQ6YGeOmq+z1eH sF+eh4fXIxXzrbETf97yPFKOuF6BiLTEPxLu7skb6iR08Vc2QViE7JCrx8QiFNtUE5EVu3t3Qdju FMi6kv8fqH8BAAD//wMAUEsBAi0AFAAGAAgAAAAhALaDOJL+AAAA4QEAABMAAAAAAAAAAAAAAAAA AAAAAFtDb250ZW50X1R5cGVzXS54bWxQSwECLQAUAAYACAAAACEAOP0h/9YAAACUAQAACwAAAAAA AAAAAAAAAAAvAQAAX3JlbHMvLnJlbHNQSwECLQAUAAYACAAAACEAMoJja7ECAACzBQAADgAAAAAA AAAAAAAAAAAuAgAAZHJzL2Uyb0RvYy54bWxQSwECLQAUAAYACAAAACEACUrEoNoAAAAIAQAADwAA AAAAAAAAAAAAAAALBQAAZHJzL2Rvd25yZXYueG1sUEsFBgAAAAAEAAQA8wAAABIGAAAAAA== " filled="f" stroked="f">
                  <v:textbox style="mso-fit-shape-to-text:t" inset="0,0,0,0">
                    <w:txbxContent>
                      <w:p w:rsidR="00C66CF8" w:rsidRPr="000D375E" w:rsidRDefault="00C66CF8" w:rsidP="00C66CF8">
                        <w:pPr>
                          <w:pStyle w:val="Epgrafe"/>
                          <w:rPr>
                            <w:noProof/>
                            <w:sz w:val="22"/>
                            <w:szCs w:val="22"/>
                          </w:rPr>
                        </w:pPr>
                        <w:bookmarkStart w:id="9104" w:name="_Toc470016051"/>
                        <w:r>
                          <w:t xml:space="preserve">Tabla </w:t>
                        </w:r>
                        <w:r>
                          <w:fldChar w:fldCharType="begin"/>
                        </w:r>
                        <w:r>
                          <w:instrText xml:space="preserve"> SEQ Tabla \* ARABIC </w:instrText>
                        </w:r>
                        <w:r>
                          <w:fldChar w:fldCharType="separate"/>
                        </w:r>
                        <w:r>
                          <w:rPr>
                            <w:noProof/>
                          </w:rPr>
                          <w:t>8</w:t>
                        </w:r>
                        <w:r>
                          <w:rPr>
                            <w:noProof/>
                          </w:rPr>
                          <w:fldChar w:fldCharType="end"/>
                        </w:r>
                        <w:r>
                          <w:t>: Unas Totales del Sector Agrícola Estimada 2016</w:t>
                        </w:r>
                        <w:bookmarkEnd w:id="9104"/>
                      </w:p>
                    </w:txbxContent>
                  </v:textbox>
                  <w10:wrap type="square" side="largest"/>
                </v:shape>
              </w:pict>
            </mc:Fallback>
          </mc:AlternateContent>
        </w:r>
      </w:ins>
    </w:p>
    <w:p w:rsidR="00C66CF8" w:rsidRPr="00067AA5" w:rsidRDefault="00C66CF8" w:rsidP="00C66CF8">
      <w:pPr>
        <w:ind w:left="360"/>
        <w:rPr>
          <w:ins w:id="9105" w:author="RAFAEL SOTOMAYOR" w:date="2016-12-20T17:07:00Z"/>
          <w:noProof/>
        </w:rPr>
      </w:pPr>
    </w:p>
    <w:p w:rsidR="00C66CF8" w:rsidRPr="00067AA5" w:rsidRDefault="00C66CF8" w:rsidP="00C66CF8">
      <w:pPr>
        <w:ind w:left="360"/>
        <w:rPr>
          <w:ins w:id="9106" w:author="RAFAEL SOTOMAYOR" w:date="2016-12-20T17:07:00Z"/>
          <w:noProof/>
        </w:rPr>
      </w:pPr>
    </w:p>
    <w:p w:rsidR="00C66CF8" w:rsidRPr="00067AA5" w:rsidRDefault="00C66CF8" w:rsidP="00C66CF8">
      <w:pPr>
        <w:rPr>
          <w:ins w:id="9107" w:author="RAFAEL SOTOMAYOR" w:date="2016-12-20T17:07:00Z"/>
          <w:noProof/>
        </w:rPr>
      </w:pPr>
    </w:p>
    <w:p w:rsidR="00C66CF8" w:rsidRPr="00067AA5" w:rsidRDefault="00C66CF8" w:rsidP="00C66CF8">
      <w:pPr>
        <w:rPr>
          <w:ins w:id="9108" w:author="RAFAEL SOTOMAYOR" w:date="2016-12-20T17:07:00Z"/>
          <w:noProof/>
        </w:rPr>
      </w:pPr>
      <w:ins w:id="9109" w:author="RAFAEL SOTOMAYOR" w:date="2016-12-20T17:07:00Z">
        <w:r w:rsidRPr="00067AA5">
          <w:rPr>
            <w:noProof/>
          </w:rPr>
          <w:t xml:space="preserve">a. </w:t>
        </w:r>
        <w:r w:rsidRPr="00BF5CB9">
          <w:rPr>
            <w:b/>
            <w:noProof/>
          </w:rPr>
          <w:t>Cultivos Anuales</w:t>
        </w:r>
        <w:r w:rsidRPr="00067AA5">
          <w:rPr>
            <w:noProof/>
          </w:rPr>
          <w:t xml:space="preserve"> </w:t>
        </w:r>
      </w:ins>
    </w:p>
    <w:p w:rsidR="00C66CF8" w:rsidRPr="00067AA5" w:rsidRDefault="00C66CF8" w:rsidP="00C66CF8">
      <w:pPr>
        <w:rPr>
          <w:ins w:id="9110" w:author="RAFAEL SOTOMAYOR" w:date="2016-12-20T17:07:00Z"/>
          <w:noProof/>
        </w:rPr>
      </w:pPr>
    </w:p>
    <w:p w:rsidR="00C66CF8" w:rsidRPr="00067AA5" w:rsidRDefault="00C66CF8" w:rsidP="00C66CF8">
      <w:pPr>
        <w:rPr>
          <w:ins w:id="9111" w:author="RAFAEL SOTOMAYOR" w:date="2016-12-20T17:07:00Z"/>
          <w:noProof/>
        </w:rPr>
      </w:pPr>
      <w:ins w:id="9112" w:author="RAFAEL SOTOMAYOR" w:date="2016-12-20T17:07:00Z">
        <w:r w:rsidRPr="00067AA5">
          <w:rPr>
            <w:noProof/>
          </w:rPr>
          <w:t xml:space="preserve">En la Ilustraci ón 9 se muestra mapa georeferenciado para el rubro Cultivos de cereales y otros cultivos, en el que se incluye: Cultivo de Cereales, Cultivos industriales y Cultivo de leguminosas y papas.  </w:t>
        </w:r>
      </w:ins>
    </w:p>
    <w:p w:rsidR="00C66CF8" w:rsidRPr="00067AA5" w:rsidRDefault="00C66CF8" w:rsidP="00C66CF8">
      <w:pPr>
        <w:ind w:left="720"/>
        <w:rPr>
          <w:ins w:id="9113" w:author="RAFAEL SOTOMAYOR" w:date="2016-12-20T17:07:00Z"/>
          <w:noProof/>
        </w:rPr>
      </w:pPr>
    </w:p>
    <w:p w:rsidR="00C66CF8" w:rsidRPr="00067AA5" w:rsidRDefault="00C66CF8" w:rsidP="00C66CF8">
      <w:pPr>
        <w:rPr>
          <w:ins w:id="9114" w:author="RAFAEL SOTOMAYOR" w:date="2016-12-20T17:07:00Z"/>
          <w:noProof/>
        </w:rPr>
      </w:pPr>
      <w:ins w:id="9115" w:author="RAFAEL SOTOMAYOR" w:date="2016-12-20T17:07:00Z">
        <w:r w:rsidRPr="00067AA5">
          <w:rPr>
            <w:noProof/>
          </w:rPr>
          <w:drawing>
            <wp:inline distT="25400" distB="25400" distL="25400" distR="25400" wp14:anchorId="4E13C0D2" wp14:editId="66D90DA1">
              <wp:extent cx="4189730" cy="2265680"/>
              <wp:effectExtent l="25400" t="25400" r="26670" b="20320"/>
              <wp:docPr id="42" name="image22.png" descr="Captura de pantalla 2016-12-18 a las 09.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descr="Captura de pantalla 2016-12-18 a las 09.49.21.png"/>
                      <pic:cNvPicPr>
                        <a:picLocks noChangeAspect="1" noChangeArrowheads="1"/>
                      </pic:cNvPicPr>
                    </pic:nvPicPr>
                    <pic:blipFill>
                      <a:blip r:embed="rId61"/>
                      <a:stretch>
                        <a:fillRect/>
                      </a:stretch>
                    </pic:blipFill>
                    <pic:spPr bwMode="auto">
                      <a:xfrm>
                        <a:off x="0" y="0"/>
                        <a:ext cx="4189730" cy="2265680"/>
                      </a:xfrm>
                      <a:prstGeom prst="rect">
                        <a:avLst/>
                      </a:prstGeom>
                      <a:ln w="12700">
                        <a:solidFill>
                          <a:schemeClr val="bg1">
                            <a:lumMod val="95000"/>
                          </a:schemeClr>
                        </a:solidFill>
                      </a:ln>
                    </pic:spPr>
                  </pic:pic>
                </a:graphicData>
              </a:graphic>
            </wp:inline>
          </w:drawing>
        </w:r>
      </w:ins>
    </w:p>
    <w:p w:rsidR="00C66CF8" w:rsidRPr="00067AA5" w:rsidRDefault="00C66CF8" w:rsidP="00C66CF8">
      <w:pPr>
        <w:pStyle w:val="Epgrafe"/>
        <w:rPr>
          <w:ins w:id="9116" w:author="RAFAEL SOTOMAYOR" w:date="2016-12-20T17:07:00Z"/>
          <w:noProof/>
        </w:rPr>
      </w:pPr>
      <w:bookmarkStart w:id="9117" w:name="_Toc469954911"/>
      <w:bookmarkStart w:id="9118" w:name="_Toc470016005"/>
      <w:ins w:id="9119" w:author="RAFAEL SOTOMAYOR" w:date="2016-12-20T17:07:00Z">
        <w:r>
          <w:rPr>
            <w:noProof/>
          </w:rPr>
          <w:t>Ilustraci</w:t>
        </w:r>
        <w:r w:rsidRPr="00067AA5">
          <w:rPr>
            <w:noProof/>
          </w:rPr>
          <w:t xml:space="preserve">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9</w:t>
        </w:r>
        <w:r w:rsidRPr="00067AA5">
          <w:rPr>
            <w:noProof/>
          </w:rPr>
          <w:fldChar w:fldCharType="end"/>
        </w:r>
        <w:r w:rsidRPr="00067AA5">
          <w:rPr>
            <w:noProof/>
          </w:rPr>
          <w:t>: Mapa Georeferenciado de Cultivos de cereales y otros cultivos</w:t>
        </w:r>
        <w:bookmarkEnd w:id="9117"/>
        <w:bookmarkEnd w:id="9118"/>
        <w:r w:rsidRPr="00067AA5">
          <w:rPr>
            <w:noProof/>
          </w:rPr>
          <w:t xml:space="preserve"> </w:t>
        </w:r>
      </w:ins>
    </w:p>
    <w:p w:rsidR="00C66CF8" w:rsidRPr="00067AA5" w:rsidRDefault="00C66CF8" w:rsidP="00C66CF8">
      <w:pPr>
        <w:pStyle w:val="Epgrafe"/>
        <w:rPr>
          <w:ins w:id="9120" w:author="RAFAEL SOTOMAYOR" w:date="2016-12-20T17:07:00Z"/>
          <w:noProof/>
        </w:rPr>
      </w:pPr>
      <w:ins w:id="9121" w:author="RAFAEL SOTOMAYOR" w:date="2016-12-20T17:07:00Z">
        <w:r>
          <w:rPr>
            <w:noProof/>
          </w:rPr>
          <w:t>Fuente: Elaboraci</w:t>
        </w:r>
        <w:r w:rsidRPr="00067AA5">
          <w:rPr>
            <w:noProof/>
          </w:rPr>
          <w:t>ón Propia a partir de informaci ón del Censo 2007</w:t>
        </w:r>
      </w:ins>
    </w:p>
    <w:p w:rsidR="00C66CF8" w:rsidRPr="00067AA5" w:rsidRDefault="00C66CF8" w:rsidP="00C66CF8">
      <w:pPr>
        <w:pStyle w:val="Epgrafe"/>
        <w:rPr>
          <w:ins w:id="9122" w:author="RAFAEL SOTOMAYOR" w:date="2016-12-20T17:07:00Z"/>
          <w:noProof/>
        </w:rPr>
      </w:pPr>
    </w:p>
    <w:p w:rsidR="00C66CF8" w:rsidRDefault="00C66CF8" w:rsidP="00C66CF8">
      <w:pPr>
        <w:pStyle w:val="Epgrafe"/>
        <w:rPr>
          <w:ins w:id="9123" w:author="RAFAEL SOTOMAYOR" w:date="2016-12-20T17:07:00Z"/>
          <w:noProof/>
        </w:rPr>
      </w:pPr>
    </w:p>
    <w:p w:rsidR="00C66CF8" w:rsidRDefault="00C66CF8" w:rsidP="00C66CF8">
      <w:pPr>
        <w:rPr>
          <w:ins w:id="9124" w:author="RAFAEL SOTOMAYOR" w:date="2016-12-20T17:07:00Z"/>
        </w:rPr>
      </w:pPr>
    </w:p>
    <w:p w:rsidR="00C66CF8" w:rsidRPr="00BF5CB9" w:rsidRDefault="00C66CF8" w:rsidP="00C66CF8">
      <w:pPr>
        <w:rPr>
          <w:ins w:id="9125" w:author="RAFAEL SOTOMAYOR" w:date="2016-12-20T17:07:00Z"/>
        </w:rPr>
      </w:pPr>
    </w:p>
    <w:p w:rsidR="00C66CF8" w:rsidRPr="00067AA5" w:rsidRDefault="00C66CF8" w:rsidP="004423CA">
      <w:pPr>
        <w:pStyle w:val="Prrafodelista"/>
        <w:numPr>
          <w:ilvl w:val="0"/>
          <w:numId w:val="59"/>
        </w:numPr>
        <w:rPr>
          <w:ins w:id="9126" w:author="RAFAEL SOTOMAYOR" w:date="2016-12-20T17:07:00Z"/>
          <w:noProof/>
        </w:rPr>
        <w:pPrChange w:id="9127" w:author="RAFAEL SOTOMAYOR" w:date="2016-12-20T17:07:00Z">
          <w:pPr>
            <w:pStyle w:val="Prrafodelista"/>
            <w:numPr>
              <w:numId w:val="61"/>
            </w:numPr>
            <w:ind w:left="783" w:hanging="360"/>
          </w:pPr>
        </w:pPrChange>
      </w:pPr>
      <w:ins w:id="9128" w:author="RAFAEL SOTOMAYOR" w:date="2016-12-20T17:07:00Z">
        <w:r w:rsidRPr="00067AA5">
          <w:rPr>
            <w:noProof/>
          </w:rPr>
          <w:t xml:space="preserve">Hortalizas </w:t>
        </w:r>
      </w:ins>
    </w:p>
    <w:p w:rsidR="00C66CF8" w:rsidRPr="00067AA5" w:rsidRDefault="00C66CF8" w:rsidP="00C66CF8">
      <w:pPr>
        <w:rPr>
          <w:ins w:id="9129" w:author="RAFAEL SOTOMAYOR" w:date="2016-12-20T17:07:00Z"/>
          <w:noProof/>
        </w:rPr>
      </w:pPr>
      <w:ins w:id="9130" w:author="RAFAEL SOTOMAYOR" w:date="2016-12-20T17:07:00Z">
        <w:r w:rsidRPr="00067AA5">
          <w:rPr>
            <w:noProof/>
          </w:rPr>
          <w:t xml:space="preserve">En la </w:t>
        </w:r>
        <w:r>
          <w:rPr>
            <w:noProof/>
          </w:rPr>
          <w:t>Ilustraci</w:t>
        </w:r>
        <w:r w:rsidRPr="00067AA5">
          <w:rPr>
            <w:noProof/>
          </w:rPr>
          <w:t>ón 10 se muestra mapa georeferenciado del rubro de cultivo de hortalizas, flores y viveros</w:t>
        </w:r>
        <w:r>
          <w:rPr>
            <w:noProof/>
          </w:rPr>
          <w:t xml:space="preserve"> a lo largo del pa</w:t>
        </w:r>
        <w:r w:rsidRPr="00067AA5">
          <w:rPr>
            <w:noProof/>
          </w:rPr>
          <w:t>ís.</w:t>
        </w:r>
      </w:ins>
    </w:p>
    <w:p w:rsidR="00C66CF8" w:rsidRPr="00067AA5" w:rsidRDefault="00C66CF8" w:rsidP="00C66CF8">
      <w:pPr>
        <w:rPr>
          <w:ins w:id="9131" w:author="RAFAEL SOTOMAYOR" w:date="2016-12-20T17:07:00Z"/>
          <w:noProof/>
        </w:rPr>
      </w:pPr>
    </w:p>
    <w:p w:rsidR="00C66CF8" w:rsidRPr="00067AA5" w:rsidRDefault="00C66CF8" w:rsidP="00C66CF8">
      <w:pPr>
        <w:rPr>
          <w:ins w:id="9132" w:author="RAFAEL SOTOMAYOR" w:date="2016-12-20T17:07:00Z"/>
          <w:noProof/>
        </w:rPr>
      </w:pPr>
      <w:bookmarkStart w:id="9133" w:name="docs-internal-guid-a43b24b6-17ee-b60e-2c"/>
      <w:bookmarkEnd w:id="9133"/>
      <w:ins w:id="9134" w:author="RAFAEL SOTOMAYOR" w:date="2016-12-20T17:07:00Z">
        <w:r w:rsidRPr="00067AA5">
          <w:rPr>
            <w:noProof/>
          </w:rPr>
          <w:lastRenderedPageBreak/>
          <w:drawing>
            <wp:inline distT="0" distB="0" distL="0" distR="0" wp14:anchorId="6514C615" wp14:editId="690001D9">
              <wp:extent cx="4475480" cy="2437765"/>
              <wp:effectExtent l="25400" t="25400" r="20320" b="26035"/>
              <wp:docPr id="4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17"/>
                      <pic:cNvPicPr>
                        <a:picLocks noChangeAspect="1" noChangeArrowheads="1"/>
                      </pic:cNvPicPr>
                    </pic:nvPicPr>
                    <pic:blipFill>
                      <a:blip r:embed="rId62"/>
                      <a:stretch>
                        <a:fillRect/>
                      </a:stretch>
                    </pic:blipFill>
                    <pic:spPr bwMode="auto">
                      <a:xfrm>
                        <a:off x="0" y="0"/>
                        <a:ext cx="4475480" cy="2437765"/>
                      </a:xfrm>
                      <a:prstGeom prst="rect">
                        <a:avLst/>
                      </a:prstGeom>
                      <a:ln w="12700">
                        <a:solidFill>
                          <a:schemeClr val="bg1">
                            <a:lumMod val="95000"/>
                          </a:schemeClr>
                        </a:solidFill>
                      </a:ln>
                    </pic:spPr>
                  </pic:pic>
                </a:graphicData>
              </a:graphic>
            </wp:inline>
          </w:drawing>
        </w:r>
      </w:ins>
    </w:p>
    <w:p w:rsidR="00C66CF8" w:rsidRPr="00067AA5" w:rsidRDefault="00C66CF8" w:rsidP="00C66CF8">
      <w:pPr>
        <w:pStyle w:val="Epgrafe"/>
        <w:rPr>
          <w:ins w:id="9135" w:author="RAFAEL SOTOMAYOR" w:date="2016-12-20T17:07:00Z"/>
          <w:noProof/>
        </w:rPr>
      </w:pPr>
      <w:bookmarkStart w:id="9136" w:name="_Toc469954912"/>
      <w:bookmarkStart w:id="9137" w:name="_Toc470016006"/>
      <w:ins w:id="9138" w:author="RAFAEL SOTOMAYOR" w:date="2016-12-20T17:07:00Z">
        <w:r>
          <w:rPr>
            <w:noProof/>
          </w:rPr>
          <w:t>Ilustraci</w:t>
        </w:r>
        <w:r w:rsidRPr="00067AA5">
          <w:rPr>
            <w:noProof/>
          </w:rPr>
          <w:t xml:space="preserve">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10</w:t>
        </w:r>
        <w:r w:rsidRPr="00067AA5">
          <w:rPr>
            <w:noProof/>
          </w:rPr>
          <w:fldChar w:fldCharType="end"/>
        </w:r>
        <w:r w:rsidRPr="00067AA5">
          <w:rPr>
            <w:noProof/>
          </w:rPr>
          <w:t>:  Mapa goereferenciado de Hortalizas, flores y viveros</w:t>
        </w:r>
        <w:bookmarkEnd w:id="9136"/>
        <w:bookmarkEnd w:id="9137"/>
      </w:ins>
    </w:p>
    <w:p w:rsidR="00C66CF8" w:rsidRPr="00942A81" w:rsidRDefault="00C66CF8" w:rsidP="00C66CF8">
      <w:pPr>
        <w:rPr>
          <w:ins w:id="9139" w:author="RAFAEL SOTOMAYOR" w:date="2016-12-20T17:07:00Z"/>
          <w:b/>
          <w:bCs/>
          <w:noProof/>
          <w:sz w:val="18"/>
          <w:szCs w:val="18"/>
        </w:rPr>
      </w:pPr>
      <w:ins w:id="9140" w:author="RAFAEL SOTOMAYOR" w:date="2016-12-20T17:07:00Z">
        <w:r w:rsidRPr="00942A81">
          <w:rPr>
            <w:b/>
            <w:bCs/>
            <w:noProof/>
            <w:sz w:val="18"/>
            <w:szCs w:val="18"/>
          </w:rPr>
          <w:t>Fuente: Elaboració</w:t>
        </w:r>
        <w:r>
          <w:rPr>
            <w:b/>
            <w:bCs/>
            <w:noProof/>
            <w:sz w:val="18"/>
            <w:szCs w:val="18"/>
          </w:rPr>
          <w:t>n Propia  a partir de informaci</w:t>
        </w:r>
        <w:r w:rsidRPr="00942A81">
          <w:rPr>
            <w:b/>
            <w:bCs/>
            <w:noProof/>
            <w:sz w:val="18"/>
            <w:szCs w:val="18"/>
          </w:rPr>
          <w:t>ón del Censo 2007</w:t>
        </w:r>
      </w:ins>
    </w:p>
    <w:p w:rsidR="00C66CF8" w:rsidRPr="00067AA5" w:rsidRDefault="00C66CF8" w:rsidP="00C66CF8">
      <w:pPr>
        <w:rPr>
          <w:ins w:id="9141" w:author="RAFAEL SOTOMAYOR" w:date="2016-12-20T17:07:00Z"/>
          <w:noProof/>
        </w:rPr>
      </w:pPr>
    </w:p>
    <w:p w:rsidR="00C66CF8" w:rsidRPr="00067AA5" w:rsidRDefault="00C66CF8" w:rsidP="00C66CF8">
      <w:pPr>
        <w:rPr>
          <w:ins w:id="9142" w:author="RAFAEL SOTOMAYOR" w:date="2016-12-20T17:07:00Z"/>
          <w:noProof/>
        </w:rPr>
      </w:pPr>
    </w:p>
    <w:p w:rsidR="00C66CF8" w:rsidRPr="00067AA5" w:rsidRDefault="00C66CF8" w:rsidP="004423CA">
      <w:pPr>
        <w:pStyle w:val="Prrafodelista"/>
        <w:numPr>
          <w:ilvl w:val="0"/>
          <w:numId w:val="59"/>
        </w:numPr>
        <w:rPr>
          <w:ins w:id="9143" w:author="RAFAEL SOTOMAYOR" w:date="2016-12-20T17:07:00Z"/>
          <w:noProof/>
        </w:rPr>
        <w:pPrChange w:id="9144" w:author="RAFAEL SOTOMAYOR" w:date="2016-12-20T17:07:00Z">
          <w:pPr>
            <w:pStyle w:val="Prrafodelista"/>
            <w:numPr>
              <w:numId w:val="61"/>
            </w:numPr>
            <w:ind w:left="783" w:hanging="360"/>
          </w:pPr>
        </w:pPrChange>
      </w:pPr>
      <w:bookmarkStart w:id="9145" w:name="_j357ui67flv2"/>
      <w:bookmarkEnd w:id="9145"/>
      <w:ins w:id="9146" w:author="RAFAEL SOTOMAYOR" w:date="2016-12-20T17:07:00Z">
        <w:r w:rsidRPr="00067AA5">
          <w:rPr>
            <w:noProof/>
          </w:rPr>
          <w:t>Fruta Fresca</w:t>
        </w:r>
      </w:ins>
    </w:p>
    <w:p w:rsidR="00C66CF8" w:rsidRPr="00067AA5" w:rsidRDefault="00C66CF8" w:rsidP="00C66CF8">
      <w:pPr>
        <w:rPr>
          <w:ins w:id="9147" w:author="RAFAEL SOTOMAYOR" w:date="2016-12-20T17:07:00Z"/>
          <w:noProof/>
        </w:rPr>
      </w:pPr>
    </w:p>
    <w:p w:rsidR="00C66CF8" w:rsidRPr="00067AA5" w:rsidRDefault="00C66CF8" w:rsidP="00C66CF8">
      <w:pPr>
        <w:rPr>
          <w:ins w:id="9148" w:author="RAFAEL SOTOMAYOR" w:date="2016-12-20T17:07:00Z"/>
          <w:noProof/>
        </w:rPr>
      </w:pPr>
      <w:ins w:id="9149" w:author="RAFAEL SOTOMAYOR" w:date="2016-12-20T17:07:00Z">
        <w:r>
          <w:rPr>
            <w:noProof/>
          </w:rPr>
          <w:t>En la Ilustraci</w:t>
        </w:r>
        <w:r w:rsidRPr="00067AA5">
          <w:rPr>
            <w:noProof/>
          </w:rPr>
          <w:t xml:space="preserve">ón 11 e Ilustración 12 se muestra el mapa georeferenciado para todas las especies cultivadas y comercializadas como </w:t>
        </w:r>
        <w:r>
          <w:rPr>
            <w:noProof/>
          </w:rPr>
          <w:t>fruta fresca y frutos secos seg</w:t>
        </w:r>
        <w:r w:rsidRPr="00067AA5">
          <w:rPr>
            <w:noProof/>
          </w:rPr>
          <w:t xml:space="preserve">ún clasificación definida anteriormente. </w:t>
        </w:r>
      </w:ins>
    </w:p>
    <w:p w:rsidR="00C66CF8" w:rsidRPr="00067AA5" w:rsidRDefault="00C66CF8" w:rsidP="00C66CF8">
      <w:pPr>
        <w:rPr>
          <w:ins w:id="9150" w:author="RAFAEL SOTOMAYOR" w:date="2016-12-20T17:07:00Z"/>
          <w:noProof/>
        </w:rPr>
      </w:pPr>
    </w:p>
    <w:p w:rsidR="00C66CF8" w:rsidRPr="00067AA5" w:rsidRDefault="00C66CF8" w:rsidP="00C66CF8">
      <w:pPr>
        <w:rPr>
          <w:ins w:id="9151" w:author="RAFAEL SOTOMAYOR" w:date="2016-12-20T17:07:00Z"/>
          <w:noProof/>
        </w:rPr>
      </w:pPr>
      <w:ins w:id="9152" w:author="RAFAEL SOTOMAYOR" w:date="2016-12-20T17:07:00Z">
        <w:r w:rsidRPr="00067AA5">
          <w:rPr>
            <w:noProof/>
          </w:rPr>
          <w:lastRenderedPageBreak/>
          <w:drawing>
            <wp:inline distT="25400" distB="25400" distL="25400" distR="25400" wp14:anchorId="21262894" wp14:editId="4FEF84F7">
              <wp:extent cx="2771128" cy="5023273"/>
              <wp:effectExtent l="25400" t="25400" r="23495" b="31750"/>
              <wp:docPr id="44" name="image24.png" descr="Captura de pantalla 2016-12-18 a las 10.0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descr="Captura de pantalla 2016-12-18 a las 10.05.32.png"/>
                      <pic:cNvPicPr>
                        <a:picLocks noChangeAspect="1" noChangeArrowheads="1"/>
                      </pic:cNvPicPr>
                    </pic:nvPicPr>
                    <pic:blipFill>
                      <a:blip r:embed="rId63"/>
                      <a:stretch>
                        <a:fillRect/>
                      </a:stretch>
                    </pic:blipFill>
                    <pic:spPr bwMode="auto">
                      <a:xfrm>
                        <a:off x="0" y="0"/>
                        <a:ext cx="2786751" cy="5051592"/>
                      </a:xfrm>
                      <a:prstGeom prst="rect">
                        <a:avLst/>
                      </a:prstGeom>
                      <a:ln w="25400">
                        <a:solidFill>
                          <a:srgbClr val="D9D9D9"/>
                        </a:solidFill>
                      </a:ln>
                    </pic:spPr>
                  </pic:pic>
                </a:graphicData>
              </a:graphic>
            </wp:inline>
          </w:drawing>
        </w:r>
        <w:r w:rsidRPr="00067AA5">
          <w:rPr>
            <w:noProof/>
          </w:rPr>
          <w:drawing>
            <wp:inline distT="25400" distB="25400" distL="25400" distR="25400" wp14:anchorId="32CCD159" wp14:editId="76880019">
              <wp:extent cx="2714576" cy="4996603"/>
              <wp:effectExtent l="25400" t="25400" r="29210" b="33020"/>
              <wp:docPr id="45" name="image21.png" descr="Captura de pantalla 2016-12-18 a las 10.0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png" descr="Captura de pantalla 2016-12-18 a las 10.08.53.png"/>
                      <pic:cNvPicPr>
                        <a:picLocks noChangeAspect="1" noChangeArrowheads="1"/>
                      </pic:cNvPicPr>
                    </pic:nvPicPr>
                    <pic:blipFill>
                      <a:blip r:embed="rId64"/>
                      <a:stretch>
                        <a:fillRect/>
                      </a:stretch>
                    </pic:blipFill>
                    <pic:spPr bwMode="auto">
                      <a:xfrm>
                        <a:off x="0" y="0"/>
                        <a:ext cx="2789141" cy="5133852"/>
                      </a:xfrm>
                      <a:prstGeom prst="rect">
                        <a:avLst/>
                      </a:prstGeom>
                      <a:ln w="25400">
                        <a:solidFill>
                          <a:srgbClr val="D9D9D9"/>
                        </a:solidFill>
                      </a:ln>
                    </pic:spPr>
                  </pic:pic>
                </a:graphicData>
              </a:graphic>
            </wp:inline>
          </w:drawing>
        </w:r>
      </w:ins>
    </w:p>
    <w:p w:rsidR="00C66CF8" w:rsidRPr="00067AA5" w:rsidRDefault="00C66CF8" w:rsidP="00C66CF8">
      <w:pPr>
        <w:pStyle w:val="Epgrafe"/>
        <w:rPr>
          <w:ins w:id="9153" w:author="RAFAEL SOTOMAYOR" w:date="2016-12-20T17:07:00Z"/>
          <w:noProof/>
        </w:rPr>
      </w:pPr>
      <w:bookmarkStart w:id="9154" w:name="_Toc469954913"/>
      <w:bookmarkStart w:id="9155" w:name="_Toc470016007"/>
      <w:ins w:id="9156" w:author="RAFAEL SOTOMAYOR" w:date="2016-12-20T17:07:00Z">
        <w:r>
          <w:rPr>
            <w:noProof/>
          </w:rPr>
          <w:t>Ilustraci</w:t>
        </w:r>
        <w:r w:rsidRPr="00067AA5">
          <w:rPr>
            <w:noProof/>
          </w:rPr>
          <w:t xml:space="preserve">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11</w:t>
        </w:r>
        <w:r w:rsidRPr="00067AA5">
          <w:rPr>
            <w:noProof/>
          </w:rPr>
          <w:fldChar w:fldCharType="end"/>
        </w:r>
        <w:r w:rsidRPr="00067AA5">
          <w:rPr>
            <w:noProof/>
          </w:rPr>
          <w:t>: M</w:t>
        </w:r>
        <w:r>
          <w:rPr>
            <w:noProof/>
          </w:rPr>
          <w:t>apa georeferenciado Frutos Seco</w:t>
        </w:r>
        <w:r w:rsidRPr="00067AA5">
          <w:rPr>
            <w:noProof/>
          </w:rPr>
          <w:t>s y Fruta Fresca</w:t>
        </w:r>
        <w:bookmarkEnd w:id="9154"/>
        <w:bookmarkEnd w:id="9155"/>
        <w:r w:rsidRPr="00067AA5">
          <w:rPr>
            <w:noProof/>
          </w:rPr>
          <w:t xml:space="preserve"> </w:t>
        </w:r>
      </w:ins>
    </w:p>
    <w:p w:rsidR="00C66CF8" w:rsidRPr="00942A81" w:rsidRDefault="00C66CF8" w:rsidP="00C66CF8">
      <w:pPr>
        <w:rPr>
          <w:ins w:id="9157" w:author="RAFAEL SOTOMAYOR" w:date="2016-12-20T17:07:00Z"/>
          <w:b/>
          <w:bCs/>
          <w:noProof/>
          <w:sz w:val="18"/>
          <w:szCs w:val="18"/>
        </w:rPr>
      </w:pPr>
      <w:ins w:id="9158" w:author="RAFAEL SOTOMAYOR" w:date="2016-12-20T17:07:00Z">
        <w:r w:rsidRPr="00942A81">
          <w:rPr>
            <w:b/>
            <w:bCs/>
            <w:noProof/>
            <w:sz w:val="18"/>
            <w:szCs w:val="18"/>
          </w:rPr>
          <w:t>Fuente: Elaboración propia a partir de información obtenida de Catastro Frutícola, 2012 a 2016</w:t>
        </w:r>
      </w:ins>
    </w:p>
    <w:p w:rsidR="00C66CF8" w:rsidRPr="00067AA5" w:rsidRDefault="00C66CF8" w:rsidP="00C66CF8">
      <w:pPr>
        <w:rPr>
          <w:ins w:id="9159" w:author="RAFAEL SOTOMAYOR" w:date="2016-12-20T17:07:00Z"/>
          <w:noProof/>
        </w:rPr>
      </w:pPr>
    </w:p>
    <w:p w:rsidR="00C66CF8" w:rsidRPr="00067AA5" w:rsidRDefault="00C66CF8" w:rsidP="00C66CF8">
      <w:pPr>
        <w:rPr>
          <w:ins w:id="9160" w:author="RAFAEL SOTOMAYOR" w:date="2016-12-20T17:07:00Z"/>
          <w:noProof/>
        </w:rPr>
      </w:pPr>
    </w:p>
    <w:p w:rsidR="00C66CF8" w:rsidRPr="00067AA5" w:rsidRDefault="00C66CF8" w:rsidP="00C66CF8">
      <w:pPr>
        <w:rPr>
          <w:ins w:id="9161" w:author="RAFAEL SOTOMAYOR" w:date="2016-12-20T17:07:00Z"/>
          <w:noProof/>
        </w:rPr>
      </w:pPr>
    </w:p>
    <w:p w:rsidR="00C66CF8" w:rsidRPr="00067AA5" w:rsidRDefault="00C66CF8" w:rsidP="00C66CF8">
      <w:pPr>
        <w:rPr>
          <w:ins w:id="9162" w:author="RAFAEL SOTOMAYOR" w:date="2016-12-20T17:07:00Z"/>
          <w:noProof/>
        </w:rPr>
      </w:pPr>
    </w:p>
    <w:p w:rsidR="00C66CF8" w:rsidRPr="00067AA5" w:rsidRDefault="00C66CF8" w:rsidP="00C66CF8">
      <w:pPr>
        <w:rPr>
          <w:ins w:id="9163" w:author="RAFAEL SOTOMAYOR" w:date="2016-12-20T17:07:00Z"/>
          <w:noProof/>
        </w:rPr>
      </w:pPr>
    </w:p>
    <w:p w:rsidR="00C66CF8" w:rsidRPr="00067AA5" w:rsidRDefault="00C66CF8" w:rsidP="00C66CF8">
      <w:pPr>
        <w:rPr>
          <w:ins w:id="9164" w:author="RAFAEL SOTOMAYOR" w:date="2016-12-20T17:07:00Z"/>
          <w:noProof/>
        </w:rPr>
      </w:pPr>
    </w:p>
    <w:p w:rsidR="00C66CF8" w:rsidRPr="00067AA5" w:rsidRDefault="00C66CF8" w:rsidP="00C66CF8">
      <w:pPr>
        <w:rPr>
          <w:ins w:id="9165" w:author="RAFAEL SOTOMAYOR" w:date="2016-12-20T17:07:00Z"/>
          <w:noProof/>
        </w:rPr>
      </w:pPr>
      <w:ins w:id="9166" w:author="RAFAEL SOTOMAYOR" w:date="2016-12-20T17:07:00Z">
        <w:r w:rsidRPr="00067AA5">
          <w:rPr>
            <w:noProof/>
          </w:rPr>
          <w:lastRenderedPageBreak/>
          <w:drawing>
            <wp:inline distT="25400" distB="25400" distL="25400" distR="25400" wp14:anchorId="08B74C0C" wp14:editId="7AED2127">
              <wp:extent cx="3067050" cy="5591175"/>
              <wp:effectExtent l="0" t="0" r="0" b="0"/>
              <wp:docPr id="46" name="Imagen10" descr="Captura de pantalla 2016-12-18 a las 10.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10" descr="Captura de pantalla 2016-12-18 a las 10.15.31.png"/>
                      <pic:cNvPicPr>
                        <a:picLocks noChangeAspect="1" noChangeArrowheads="1"/>
                      </pic:cNvPicPr>
                    </pic:nvPicPr>
                    <pic:blipFill>
                      <a:blip r:embed="rId65"/>
                      <a:stretch>
                        <a:fillRect/>
                      </a:stretch>
                    </pic:blipFill>
                    <pic:spPr bwMode="auto">
                      <a:xfrm>
                        <a:off x="0" y="0"/>
                        <a:ext cx="3067050" cy="5591175"/>
                      </a:xfrm>
                      <a:prstGeom prst="rect">
                        <a:avLst/>
                      </a:prstGeom>
                      <a:ln w="25400">
                        <a:solidFill>
                          <a:srgbClr val="D9D9D9"/>
                        </a:solidFill>
                      </a:ln>
                    </pic:spPr>
                  </pic:pic>
                </a:graphicData>
              </a:graphic>
            </wp:inline>
          </w:drawing>
        </w:r>
      </w:ins>
    </w:p>
    <w:p w:rsidR="00C66CF8" w:rsidRPr="00067AA5" w:rsidRDefault="00C66CF8" w:rsidP="00C66CF8">
      <w:pPr>
        <w:pStyle w:val="Epgrafe"/>
        <w:rPr>
          <w:ins w:id="9167" w:author="RAFAEL SOTOMAYOR" w:date="2016-12-20T17:07:00Z"/>
          <w:noProof/>
        </w:rPr>
      </w:pPr>
      <w:bookmarkStart w:id="9168" w:name="_Toc469954914"/>
      <w:bookmarkStart w:id="9169" w:name="_Toc470016008"/>
      <w:ins w:id="9170" w:author="RAFAEL SOTOMAYOR" w:date="2016-12-20T17:07:00Z">
        <w:r>
          <w:rPr>
            <w:noProof/>
          </w:rPr>
          <w:t>Ilustraci</w:t>
        </w:r>
        <w:r w:rsidRPr="00067AA5">
          <w:rPr>
            <w:noProof/>
          </w:rPr>
          <w:t xml:space="preserve">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12</w:t>
        </w:r>
        <w:r w:rsidRPr="00067AA5">
          <w:rPr>
            <w:noProof/>
          </w:rPr>
          <w:fldChar w:fldCharType="end"/>
        </w:r>
        <w:r>
          <w:rPr>
            <w:noProof/>
          </w:rPr>
          <w:t>:</w:t>
        </w:r>
        <w:r w:rsidRPr="00067AA5">
          <w:rPr>
            <w:noProof/>
          </w:rPr>
          <w:t xml:space="preserve"> Mapa georeferenciado de frutales menores</w:t>
        </w:r>
        <w:bookmarkEnd w:id="9168"/>
        <w:bookmarkEnd w:id="9169"/>
      </w:ins>
    </w:p>
    <w:p w:rsidR="00C66CF8" w:rsidRPr="00067AA5" w:rsidRDefault="00C66CF8" w:rsidP="00C66CF8">
      <w:pPr>
        <w:pStyle w:val="Epgrafe"/>
        <w:rPr>
          <w:ins w:id="9171" w:author="RAFAEL SOTOMAYOR" w:date="2016-12-20T17:07:00Z"/>
          <w:noProof/>
        </w:rPr>
      </w:pPr>
      <w:ins w:id="9172" w:author="RAFAEL SOTOMAYOR" w:date="2016-12-20T17:07:00Z">
        <w:r>
          <w:rPr>
            <w:noProof/>
          </w:rPr>
          <w:t>Fuente:  Elaboraci</w:t>
        </w:r>
        <w:r w:rsidRPr="00067AA5">
          <w:rPr>
            <w:noProof/>
          </w:rPr>
          <w:t>ón propia a partir de información obtenida de Catastro Frutícola, 2012 a 2016</w:t>
        </w:r>
      </w:ins>
    </w:p>
    <w:p w:rsidR="00C66CF8" w:rsidRPr="00067AA5" w:rsidRDefault="00C66CF8" w:rsidP="00C66CF8">
      <w:pPr>
        <w:rPr>
          <w:ins w:id="9173" w:author="RAFAEL SOTOMAYOR" w:date="2016-12-20T17:07:00Z"/>
          <w:noProof/>
        </w:rPr>
      </w:pPr>
    </w:p>
    <w:p w:rsidR="00C66CF8" w:rsidRPr="00067AA5" w:rsidRDefault="00C66CF8" w:rsidP="004423CA">
      <w:pPr>
        <w:pStyle w:val="Prrafodelista"/>
        <w:numPr>
          <w:ilvl w:val="0"/>
          <w:numId w:val="59"/>
        </w:numPr>
        <w:rPr>
          <w:ins w:id="9174" w:author="RAFAEL SOTOMAYOR" w:date="2016-12-20T17:07:00Z"/>
          <w:noProof/>
        </w:rPr>
        <w:pPrChange w:id="9175" w:author="RAFAEL SOTOMAYOR" w:date="2016-12-20T17:07:00Z">
          <w:pPr>
            <w:pStyle w:val="Prrafodelista"/>
            <w:numPr>
              <w:numId w:val="61"/>
            </w:numPr>
            <w:ind w:left="783" w:hanging="360"/>
          </w:pPr>
        </w:pPrChange>
      </w:pPr>
      <w:ins w:id="9176" w:author="RAFAEL SOTOMAYOR" w:date="2016-12-20T17:07:00Z">
        <w:r>
          <w:rPr>
            <w:noProof/>
          </w:rPr>
          <w:t>Vi</w:t>
        </w:r>
        <w:r w:rsidRPr="00067AA5">
          <w:rPr>
            <w:noProof/>
          </w:rPr>
          <w:t>ñas y Parronales</w:t>
        </w:r>
      </w:ins>
    </w:p>
    <w:p w:rsidR="00C66CF8" w:rsidRPr="00067AA5" w:rsidRDefault="00C66CF8" w:rsidP="00C66CF8">
      <w:pPr>
        <w:rPr>
          <w:ins w:id="9177" w:author="RAFAEL SOTOMAYOR" w:date="2016-12-20T17:07:00Z"/>
          <w:noProof/>
        </w:rPr>
      </w:pPr>
    </w:p>
    <w:p w:rsidR="00C66CF8" w:rsidRPr="00067AA5" w:rsidRDefault="00C66CF8" w:rsidP="00C66CF8">
      <w:pPr>
        <w:rPr>
          <w:ins w:id="9178" w:author="RAFAEL SOTOMAYOR" w:date="2016-12-20T17:07:00Z"/>
          <w:noProof/>
        </w:rPr>
      </w:pPr>
      <w:ins w:id="9179" w:author="RAFAEL SOTOMAYOR" w:date="2016-12-20T17:07:00Z">
        <w:r w:rsidRPr="00067AA5">
          <w:rPr>
            <w:noProof/>
          </w:rPr>
          <w:t xml:space="preserve">En la </w:t>
        </w:r>
        <w:r>
          <w:rPr>
            <w:noProof/>
          </w:rPr>
          <w:t>Ilustraci</w:t>
        </w:r>
        <w:r w:rsidRPr="00067AA5">
          <w:rPr>
            <w:noProof/>
          </w:rPr>
          <w:t>ón 13 se muestra el map</w:t>
        </w:r>
        <w:r>
          <w:rPr>
            <w:noProof/>
          </w:rPr>
          <w:t>a georeferenciado para todas Vi</w:t>
        </w:r>
        <w:r w:rsidRPr="00067AA5">
          <w:rPr>
            <w:noProof/>
          </w:rPr>
          <w:t xml:space="preserve">ñas y Parronales. Cabe destacar que, los parronales se comercializan como fruta fresca, pero se los agrupa junto con la viticultura, porque ambos cultivos, aunque difieran en sus procesos de postcosecha y comercialización, pertenecen a una misma especie: </w:t>
        </w:r>
        <w:r w:rsidRPr="00067AA5">
          <w:rPr>
            <w:i/>
            <w:noProof/>
          </w:rPr>
          <w:t>Vitis vinifera</w:t>
        </w:r>
        <w:r w:rsidRPr="00067AA5">
          <w:rPr>
            <w:noProof/>
          </w:rPr>
          <w:t>.</w:t>
        </w:r>
      </w:ins>
    </w:p>
    <w:p w:rsidR="00C66CF8" w:rsidRPr="00067AA5" w:rsidRDefault="00C66CF8" w:rsidP="00C66CF8">
      <w:pPr>
        <w:rPr>
          <w:ins w:id="9180" w:author="RAFAEL SOTOMAYOR" w:date="2016-12-20T17:07:00Z"/>
          <w:noProof/>
        </w:rPr>
      </w:pPr>
    </w:p>
    <w:p w:rsidR="00C66CF8" w:rsidRPr="00067AA5" w:rsidRDefault="00C66CF8" w:rsidP="00C66CF8">
      <w:pPr>
        <w:rPr>
          <w:ins w:id="9181" w:author="RAFAEL SOTOMAYOR" w:date="2016-12-20T17:07:00Z"/>
          <w:noProof/>
        </w:rPr>
      </w:pPr>
      <w:ins w:id="9182" w:author="RAFAEL SOTOMAYOR" w:date="2016-12-20T17:07:00Z">
        <w:r w:rsidRPr="00067AA5">
          <w:rPr>
            <w:noProof/>
          </w:rPr>
          <w:lastRenderedPageBreak/>
          <w:drawing>
            <wp:inline distT="25400" distB="25400" distL="25400" distR="25400" wp14:anchorId="1821B9DF" wp14:editId="60E451C3">
              <wp:extent cx="3295650" cy="4695825"/>
              <wp:effectExtent l="0" t="0" r="0" b="0"/>
              <wp:docPr id="47" name="image41.png" descr="Captura de pantalla 2016-12-16 a las 11.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png" descr="Captura de pantalla 2016-12-16 a las 11.04.53.png"/>
                      <pic:cNvPicPr>
                        <a:picLocks noChangeAspect="1" noChangeArrowheads="1"/>
                      </pic:cNvPicPr>
                    </pic:nvPicPr>
                    <pic:blipFill>
                      <a:blip r:embed="rId66"/>
                      <a:stretch>
                        <a:fillRect/>
                      </a:stretch>
                    </pic:blipFill>
                    <pic:spPr bwMode="auto">
                      <a:xfrm>
                        <a:off x="0" y="0"/>
                        <a:ext cx="3295650" cy="4695825"/>
                      </a:xfrm>
                      <a:prstGeom prst="rect">
                        <a:avLst/>
                      </a:prstGeom>
                      <a:ln w="25400">
                        <a:solidFill>
                          <a:srgbClr val="D9D9D9"/>
                        </a:solidFill>
                      </a:ln>
                    </pic:spPr>
                  </pic:pic>
                </a:graphicData>
              </a:graphic>
            </wp:inline>
          </w:drawing>
        </w:r>
      </w:ins>
    </w:p>
    <w:p w:rsidR="00C66CF8" w:rsidRPr="00067AA5" w:rsidRDefault="00C66CF8" w:rsidP="00C66CF8">
      <w:pPr>
        <w:pStyle w:val="Epgrafe"/>
        <w:rPr>
          <w:ins w:id="9183" w:author="RAFAEL SOTOMAYOR" w:date="2016-12-20T17:07:00Z"/>
          <w:noProof/>
        </w:rPr>
      </w:pPr>
      <w:bookmarkStart w:id="9184" w:name="_Toc469954915"/>
      <w:bookmarkStart w:id="9185" w:name="_Toc470016009"/>
      <w:ins w:id="9186" w:author="RAFAEL SOTOMAYOR" w:date="2016-12-20T17:07:00Z">
        <w:r w:rsidRPr="00067AA5">
          <w:rPr>
            <w:noProof/>
          </w:rPr>
          <w:t xml:space="preserve">Ilustraci 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13</w:t>
        </w:r>
        <w:r w:rsidRPr="00067AA5">
          <w:rPr>
            <w:noProof/>
          </w:rPr>
          <w:fldChar w:fldCharType="end"/>
        </w:r>
        <w:r w:rsidRPr="00067AA5">
          <w:rPr>
            <w:noProof/>
          </w:rPr>
          <w:t>: Mapa georeferenciado de vi ñas y parronales</w:t>
        </w:r>
        <w:bookmarkEnd w:id="9184"/>
        <w:bookmarkEnd w:id="9185"/>
        <w:r w:rsidRPr="00067AA5">
          <w:rPr>
            <w:noProof/>
          </w:rPr>
          <w:t xml:space="preserve"> </w:t>
        </w:r>
      </w:ins>
    </w:p>
    <w:p w:rsidR="00C66CF8" w:rsidRPr="00067AA5" w:rsidRDefault="00C66CF8" w:rsidP="00C66CF8">
      <w:pPr>
        <w:pStyle w:val="Epgrafe"/>
        <w:rPr>
          <w:ins w:id="9187" w:author="RAFAEL SOTOMAYOR" w:date="2016-12-20T17:07:00Z"/>
          <w:noProof/>
        </w:rPr>
      </w:pPr>
      <w:ins w:id="9188" w:author="RAFAEL SOTOMAYOR" w:date="2016-12-20T17:07:00Z">
        <w:r>
          <w:rPr>
            <w:noProof/>
          </w:rPr>
          <w:t>Fuente: Elaboraci</w:t>
        </w:r>
        <w:r w:rsidRPr="00067AA5">
          <w:rPr>
            <w:noProof/>
          </w:rPr>
          <w:t>ón propia a partir de información obtenida de Catastro Vitícola, 2014</w:t>
        </w:r>
      </w:ins>
    </w:p>
    <w:p w:rsidR="00C66CF8" w:rsidRPr="00067AA5" w:rsidRDefault="00C66CF8" w:rsidP="00C66CF8">
      <w:pPr>
        <w:rPr>
          <w:ins w:id="9189" w:author="RAFAEL SOTOMAYOR" w:date="2016-12-20T17:07:00Z"/>
          <w:noProof/>
        </w:rPr>
      </w:pPr>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9190" w:author="RAFAEL SOTOMAYOR" w:date="2016-12-20T17:07:00Z"/>
          <w:noProof/>
        </w:rPr>
        <w:pPrChange w:id="9191"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9192" w:name="_Toc470016867"/>
      <w:ins w:id="9193" w:author="RAFAEL SOTOMAYOR" w:date="2016-12-20T17:07:00Z">
        <w:r w:rsidRPr="00067AA5">
          <w:rPr>
            <w:noProof/>
          </w:rPr>
          <w:t>Ventajas Competitivas y Actores Relevantes</w:t>
        </w:r>
        <w:bookmarkEnd w:id="9192"/>
      </w:ins>
    </w:p>
    <w:p w:rsidR="00C66CF8" w:rsidRPr="00067AA5" w:rsidRDefault="00C66CF8" w:rsidP="00C66CF8">
      <w:pPr>
        <w:rPr>
          <w:ins w:id="9194" w:author="RAFAEL SOTOMAYOR" w:date="2016-12-20T17:07:00Z"/>
          <w:noProof/>
        </w:rPr>
      </w:pPr>
    </w:p>
    <w:p w:rsidR="00C66CF8" w:rsidRPr="00067AA5" w:rsidRDefault="00C66CF8" w:rsidP="00C66CF8">
      <w:pPr>
        <w:rPr>
          <w:ins w:id="9195" w:author="RAFAEL SOTOMAYOR" w:date="2016-12-20T17:07:00Z"/>
          <w:noProof/>
        </w:rPr>
      </w:pPr>
      <w:ins w:id="9196" w:author="RAFAEL SOTOMAYOR" w:date="2016-12-20T17:07:00Z">
        <w:r w:rsidRPr="00067AA5">
          <w:rPr>
            <w:noProof/>
          </w:rPr>
          <w:t>Chile destaca a nivel mundial como el mayor exportador de ar ándanos, uva de mesa, ciruelas frescas, ciruelas deshidratadas, manzanas deshidratadas, trucha y salmón del Pacífico. Además, es el segundo mayor proveedor de paltas, frambuesas congeladas, nueces y salmón del Atlántico, y el primer productor y exportador de cere</w:t>
        </w:r>
        <w:r>
          <w:rPr>
            <w:noProof/>
          </w:rPr>
          <w:t>zas frescas en el hemisferio su</w:t>
        </w:r>
        <w:r w:rsidRPr="00067AA5">
          <w:rPr>
            <w:noProof/>
          </w:rPr>
          <w:t>r. Cuenta con un reconocido posicionamiento en los vinos y otros productos como aceites de oliva extra virgen, aguas minerales, pisco y frutos secos, entre otros, que componen parte de la amplia diversidad de nuestra oferta</w:t>
        </w:r>
        <w:r>
          <w:rPr>
            <w:noProof/>
          </w:rPr>
          <w:t xml:space="preserve"> exportable  que tambi</w:t>
        </w:r>
        <w:r w:rsidRPr="00067AA5">
          <w:rPr>
            <w:noProof/>
          </w:rPr>
          <w:t>én incluye alimentos funcionales.</w:t>
        </w:r>
      </w:ins>
    </w:p>
    <w:p w:rsidR="00C66CF8" w:rsidRPr="00067AA5" w:rsidRDefault="00C66CF8" w:rsidP="00C66CF8">
      <w:pPr>
        <w:rPr>
          <w:ins w:id="9197" w:author="RAFAEL SOTOMAYOR" w:date="2016-12-20T17:07:00Z"/>
          <w:noProof/>
        </w:rPr>
      </w:pPr>
      <w:ins w:id="9198" w:author="RAFAEL SOTOMAYOR" w:date="2016-12-20T17:07:00Z">
        <w:r w:rsidRPr="00067AA5">
          <w:rPr>
            <w:noProof/>
          </w:rPr>
          <w:br/>
          <w:t>Dentro del</w:t>
        </w:r>
        <w:r>
          <w:rPr>
            <w:noProof/>
          </w:rPr>
          <w:t xml:space="preserve"> sector existe la estrategia pa</w:t>
        </w:r>
        <w:r w:rsidRPr="00067AA5">
          <w:rPr>
            <w:noProof/>
          </w:rPr>
          <w:t>ís “Chile Potencia Alimentaria”, que se centra en incrementos de productividad logrados a través de la innovac</w:t>
        </w:r>
        <w:r>
          <w:rPr>
            <w:noProof/>
          </w:rPr>
          <w:t>ión e incorporación de tecnolog</w:t>
        </w:r>
        <w:r w:rsidRPr="00067AA5">
          <w:rPr>
            <w:noProof/>
          </w:rPr>
          <w:t xml:space="preserve">ía; el uso sustentable </w:t>
        </w:r>
        <w:r w:rsidRPr="00067AA5">
          <w:rPr>
            <w:noProof/>
          </w:rPr>
          <w:lastRenderedPageBreak/>
          <w:t>de los recursos naturales; encadenamientos productivos, que incluyen desde las economías familiares campesinas hasta la más moderna agroindustria; profundización de la inserción competitiva en los mercados internacionales; preocupación por la sanidad vegetal y animal; la  inocuidad de los alimentos, y alineamientos del sector público y privado con la agenda alimentaria.</w:t>
        </w:r>
      </w:ins>
    </w:p>
    <w:p w:rsidR="00C66CF8" w:rsidRPr="00067AA5" w:rsidRDefault="00C66CF8" w:rsidP="00C66CF8">
      <w:pPr>
        <w:rPr>
          <w:ins w:id="9199" w:author="RAFAEL SOTOMAYOR" w:date="2016-12-20T17:07:00Z"/>
          <w:noProof/>
        </w:rPr>
      </w:pPr>
      <w:ins w:id="9200" w:author="RAFAEL SOTOMAYOR" w:date="2016-12-20T17:07:00Z">
        <w:r w:rsidRPr="00067AA5">
          <w:rPr>
            <w:noProof/>
          </w:rPr>
          <w:br/>
          <w:t>El 90% de las ex</w:t>
        </w:r>
        <w:r>
          <w:rPr>
            <w:noProof/>
          </w:rPr>
          <w:t>portaciones chilenas se hacen v</w:t>
        </w:r>
        <w:r w:rsidRPr="00067AA5">
          <w:rPr>
            <w:noProof/>
          </w:rPr>
          <w:t xml:space="preserve">ía marítima, con una eficiencia 3.2 veces mayor que el transporte terrestre utilizado dentro de Europa y Estados Unidos, por lo que las emisiones de gases efecto invernadero, relacionadas al transporte de los productos, es sustancialmente más baja, y la Huella de </w:t>
        </w:r>
        <w:r>
          <w:rPr>
            <w:noProof/>
          </w:rPr>
          <w:t>Carbono es, en general, menor a</w:t>
        </w:r>
        <w:r w:rsidRPr="00067AA5">
          <w:rPr>
            <w:noProof/>
          </w:rPr>
          <w:t>l a de los productos elaborados y distribuidos dentro de Europa o Estados Unidos.</w:t>
        </w:r>
      </w:ins>
    </w:p>
    <w:p w:rsidR="00C66CF8" w:rsidRPr="00067AA5" w:rsidRDefault="00C66CF8" w:rsidP="00C66CF8">
      <w:pPr>
        <w:rPr>
          <w:ins w:id="9201" w:author="RAFAEL SOTOMAYOR" w:date="2016-12-20T17:07:00Z"/>
          <w:noProof/>
        </w:rPr>
      </w:pPr>
    </w:p>
    <w:p w:rsidR="00C66CF8" w:rsidRPr="00067AA5" w:rsidRDefault="00C66CF8" w:rsidP="00C66CF8">
      <w:pPr>
        <w:rPr>
          <w:ins w:id="9202" w:author="RAFAEL SOTOMAYOR" w:date="2016-12-20T17:07:00Z"/>
          <w:noProof/>
        </w:rPr>
      </w:pPr>
      <w:ins w:id="9203" w:author="RAFAEL SOTOMAYOR" w:date="2016-12-20T17:07:00Z">
        <w:r w:rsidRPr="00067AA5">
          <w:rPr>
            <w:noProof/>
          </w:rPr>
          <w:t>L</w:t>
        </w:r>
        <w:r>
          <w:rPr>
            <w:noProof/>
          </w:rPr>
          <w:t>a producció</w:t>
        </w:r>
        <w:r w:rsidRPr="00067AA5">
          <w:rPr>
            <w:noProof/>
          </w:rPr>
          <w:t>n de alimentos en Chile enfrenta un escenario con cambios globales muy rápidos y profundos, que se nombran a continuación:</w:t>
        </w:r>
      </w:ins>
    </w:p>
    <w:p w:rsidR="00C66CF8" w:rsidRPr="00067AA5" w:rsidRDefault="00C66CF8" w:rsidP="00C66CF8">
      <w:pPr>
        <w:rPr>
          <w:ins w:id="9204" w:author="RAFAEL SOTOMAYOR" w:date="2016-12-20T17:07:00Z"/>
          <w:noProof/>
        </w:rPr>
      </w:pPr>
      <w:ins w:id="9205" w:author="RAFAEL SOTOMAYOR" w:date="2016-12-20T17:07:00Z">
        <w:r w:rsidRPr="00067AA5">
          <w:rPr>
            <w:noProof/>
          </w:rPr>
          <w:t xml:space="preserve"> </w:t>
        </w:r>
      </w:ins>
    </w:p>
    <w:p w:rsidR="00C66CF8" w:rsidRPr="00067AA5" w:rsidRDefault="00C66CF8" w:rsidP="004423CA">
      <w:pPr>
        <w:widowControl/>
        <w:numPr>
          <w:ilvl w:val="0"/>
          <w:numId w:val="40"/>
        </w:numPr>
        <w:ind w:hanging="360"/>
        <w:contextualSpacing w:val="0"/>
        <w:rPr>
          <w:ins w:id="9206" w:author="RAFAEL SOTOMAYOR" w:date="2016-12-20T17:07:00Z"/>
          <w:noProof/>
        </w:rPr>
        <w:pPrChange w:id="9207" w:author="RAFAEL SOTOMAYOR" w:date="2016-12-20T17:07:00Z">
          <w:pPr>
            <w:widowControl/>
            <w:numPr>
              <w:numId w:val="41"/>
            </w:numPr>
            <w:ind w:left="720" w:firstLine="360"/>
            <w:contextualSpacing w:val="0"/>
          </w:pPr>
        </w:pPrChange>
      </w:pPr>
      <w:ins w:id="9208" w:author="RAFAEL SOTOMAYOR" w:date="2016-12-20T17:07:00Z">
        <w:r>
          <w:rPr>
            <w:b/>
            <w:noProof/>
          </w:rPr>
          <w:t>La transformació</w:t>
        </w:r>
        <w:r w:rsidRPr="00067AA5">
          <w:rPr>
            <w:b/>
            <w:noProof/>
          </w:rPr>
          <w:t>n en el perfil y aumento de la demanda por más y mejores alimentos</w:t>
        </w:r>
        <w:r w:rsidRPr="00067AA5">
          <w:rPr>
            <w:noProof/>
          </w:rPr>
          <w:t xml:space="preserve"> </w:t>
        </w:r>
      </w:ins>
    </w:p>
    <w:p w:rsidR="00C66CF8" w:rsidRPr="00067AA5" w:rsidRDefault="00C66CF8" w:rsidP="004423CA">
      <w:pPr>
        <w:widowControl/>
        <w:numPr>
          <w:ilvl w:val="0"/>
          <w:numId w:val="40"/>
        </w:numPr>
        <w:ind w:hanging="360"/>
        <w:contextualSpacing w:val="0"/>
        <w:rPr>
          <w:ins w:id="9209" w:author="RAFAEL SOTOMAYOR" w:date="2016-12-20T17:07:00Z"/>
          <w:noProof/>
        </w:rPr>
        <w:pPrChange w:id="9210" w:author="RAFAEL SOTOMAYOR" w:date="2016-12-20T17:07:00Z">
          <w:pPr>
            <w:widowControl/>
            <w:numPr>
              <w:numId w:val="41"/>
            </w:numPr>
            <w:ind w:left="720" w:firstLine="360"/>
            <w:contextualSpacing w:val="0"/>
          </w:pPr>
        </w:pPrChange>
      </w:pPr>
      <w:ins w:id="9211" w:author="RAFAEL SOTOMAYOR" w:date="2016-12-20T17:07:00Z">
        <w:r>
          <w:rPr>
            <w:b/>
            <w:noProof/>
          </w:rPr>
          <w:t>Mantener elevados está</w:t>
        </w:r>
        <w:r w:rsidRPr="00067AA5">
          <w:rPr>
            <w:b/>
            <w:noProof/>
          </w:rPr>
          <w:t>ndares sanitarios y fitosanitario</w:t>
        </w:r>
        <w:r w:rsidRPr="00067AA5">
          <w:rPr>
            <w:noProof/>
          </w:rPr>
          <w:t xml:space="preserve">s </w:t>
        </w:r>
      </w:ins>
    </w:p>
    <w:p w:rsidR="00C66CF8" w:rsidRPr="00067AA5" w:rsidRDefault="00C66CF8" w:rsidP="004423CA">
      <w:pPr>
        <w:widowControl/>
        <w:numPr>
          <w:ilvl w:val="0"/>
          <w:numId w:val="40"/>
        </w:numPr>
        <w:ind w:hanging="360"/>
        <w:contextualSpacing w:val="0"/>
        <w:rPr>
          <w:ins w:id="9212" w:author="RAFAEL SOTOMAYOR" w:date="2016-12-20T17:07:00Z"/>
          <w:noProof/>
        </w:rPr>
        <w:pPrChange w:id="9213" w:author="RAFAEL SOTOMAYOR" w:date="2016-12-20T17:07:00Z">
          <w:pPr>
            <w:widowControl/>
            <w:numPr>
              <w:numId w:val="41"/>
            </w:numPr>
            <w:ind w:left="720" w:firstLine="360"/>
            <w:contextualSpacing w:val="0"/>
          </w:pPr>
        </w:pPrChange>
      </w:pPr>
      <w:ins w:id="9214" w:author="RAFAEL SOTOMAYOR" w:date="2016-12-20T17:07:00Z">
        <w:r w:rsidRPr="00067AA5">
          <w:rPr>
            <w:b/>
            <w:noProof/>
          </w:rPr>
          <w:t>Atributos intangibles</w:t>
        </w:r>
        <w:r w:rsidRPr="00067AA5">
          <w:rPr>
            <w:noProof/>
          </w:rPr>
          <w:t xml:space="preserve"> que contribuyen a </w:t>
        </w:r>
        <w:r>
          <w:rPr>
            <w:noProof/>
          </w:rPr>
          <w:t>un mayor valor de la producció</w:t>
        </w:r>
        <w:r w:rsidRPr="00067AA5">
          <w:rPr>
            <w:noProof/>
          </w:rPr>
          <w:t xml:space="preserve">n (tales como las condiciones laborales, los impactos ambientales o la identidad cultural) se han convertido en factores cada vez más relevantes en la diferenciación y competitividad de los productos agrícolas.  </w:t>
        </w:r>
      </w:ins>
    </w:p>
    <w:p w:rsidR="00C66CF8" w:rsidRPr="00067AA5" w:rsidRDefault="00C66CF8" w:rsidP="004423CA">
      <w:pPr>
        <w:widowControl/>
        <w:numPr>
          <w:ilvl w:val="0"/>
          <w:numId w:val="40"/>
        </w:numPr>
        <w:ind w:hanging="360"/>
        <w:contextualSpacing w:val="0"/>
        <w:rPr>
          <w:ins w:id="9215" w:author="RAFAEL SOTOMAYOR" w:date="2016-12-20T17:07:00Z"/>
          <w:noProof/>
        </w:rPr>
        <w:pPrChange w:id="9216" w:author="RAFAEL SOTOMAYOR" w:date="2016-12-20T17:07:00Z">
          <w:pPr>
            <w:widowControl/>
            <w:numPr>
              <w:numId w:val="41"/>
            </w:numPr>
            <w:ind w:left="720" w:firstLine="360"/>
            <w:contextualSpacing w:val="0"/>
          </w:pPr>
        </w:pPrChange>
      </w:pPr>
      <w:ins w:id="9217" w:author="RAFAEL SOTOMAYOR" w:date="2016-12-20T17:07:00Z">
        <w:r w:rsidRPr="00067AA5">
          <w:rPr>
            <w:b/>
            <w:noProof/>
          </w:rPr>
          <w:t>Recursos naturales limitados</w:t>
        </w:r>
        <w:r w:rsidRPr="00067AA5">
          <w:rPr>
            <w:noProof/>
          </w:rPr>
          <w:t>, especialmente el agua que la agricultu</w:t>
        </w:r>
        <w:r>
          <w:rPr>
            <w:noProof/>
          </w:rPr>
          <w:t>ra debe compartir con los demá</w:t>
        </w:r>
        <w:r w:rsidRPr="00067AA5">
          <w:rPr>
            <w:noProof/>
          </w:rPr>
          <w:t xml:space="preserve">s sectores productivos y las incertidumbres resultantes del cambio climático, cuyos efectos se viven en prácticamente todo el mundo, afectando los procesos productivos y aumentando la volatilidad del sistema. </w:t>
        </w:r>
      </w:ins>
    </w:p>
    <w:p w:rsidR="00C66CF8" w:rsidRPr="00067AA5" w:rsidRDefault="00C66CF8" w:rsidP="00C66CF8">
      <w:pPr>
        <w:rPr>
          <w:ins w:id="9218" w:author="RAFAEL SOTOMAYOR" w:date="2016-12-20T17:07:00Z"/>
          <w:noProof/>
        </w:rPr>
      </w:pPr>
    </w:p>
    <w:p w:rsidR="00C66CF8" w:rsidRPr="00067AA5" w:rsidRDefault="00C66CF8" w:rsidP="00C66CF8">
      <w:pPr>
        <w:rPr>
          <w:ins w:id="9219" w:author="RAFAEL SOTOMAYOR" w:date="2016-12-20T17:07:00Z"/>
          <w:noProof/>
        </w:rPr>
      </w:pPr>
      <w:ins w:id="9220" w:author="RAFAEL SOTOMAYOR" w:date="2016-12-20T17:07:00Z">
        <w:r w:rsidRPr="00067AA5">
          <w:rPr>
            <w:noProof/>
          </w:rPr>
          <w:t>Todos estos cambios globales hacen que sea necesario hacer ajustes en el sector productiv</w:t>
        </w:r>
        <w:r>
          <w:rPr>
            <w:noProof/>
          </w:rPr>
          <w:t>o. incluir a medianos y pequeñ</w:t>
        </w:r>
        <w:r w:rsidRPr="00067AA5">
          <w:rPr>
            <w:noProof/>
          </w:rPr>
          <w:t>os productores en las cadenas de valor de los alimentos y promover la incorporación de inteligencia en los procesos de producción, a fin de que puedan ser sostenibles y competitivos en un largo plazo.</w:t>
        </w:r>
      </w:ins>
    </w:p>
    <w:p w:rsidR="00C66CF8" w:rsidRPr="00067AA5" w:rsidRDefault="00C66CF8" w:rsidP="00C66CF8">
      <w:pPr>
        <w:rPr>
          <w:ins w:id="9221" w:author="RAFAEL SOTOMAYOR" w:date="2016-12-20T17:07:00Z"/>
          <w:noProof/>
        </w:rPr>
      </w:pPr>
      <w:ins w:id="9222"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ins>
    </w:p>
    <w:p w:rsidR="00C66CF8" w:rsidRPr="00B81120" w:rsidRDefault="00C66CF8" w:rsidP="00C66CF8">
      <w:pPr>
        <w:rPr>
          <w:ins w:id="9223" w:author="RAFAEL SOTOMAYOR" w:date="2016-12-20T17:07:00Z"/>
          <w:rFonts w:eastAsia="Times New Roman"/>
          <w:noProof/>
          <w:color w:val="244061" w:themeColor="accent1" w:themeShade="80"/>
        </w:rPr>
      </w:pPr>
      <w:ins w:id="9224" w:author="RAFAEL SOTOMAYOR" w:date="2016-12-20T17:07:00Z">
        <w:r w:rsidRPr="00067AA5">
          <w:rPr>
            <w:noProof/>
          </w:rPr>
          <w:t>Aun cuando todos estos ca</w:t>
        </w:r>
        <w:r>
          <w:rPr>
            <w:noProof/>
          </w:rPr>
          <w:t>mbios constituyen un gran desaf</w:t>
        </w:r>
        <w:r w:rsidRPr="00067AA5">
          <w:rPr>
            <w:noProof/>
          </w:rPr>
          <w:t>ío para los agricultores chilenos, es una gran oportunidad para que el sector se estimule a producir de manera diferente y pueda aspirar a ser un sector competitivo basado en la sustentabilidad ambiental y social. Estas barreras son, evidentemente, mucho más difíc</w:t>
        </w:r>
        <w:r>
          <w:rPr>
            <w:noProof/>
          </w:rPr>
          <w:t>iles de ser superadas por la ag</w:t>
        </w:r>
        <w:r w:rsidRPr="00067AA5">
          <w:rPr>
            <w:noProof/>
          </w:rPr>
          <w:t>ricultura familiar, en comparación con las grandes compañías exportadoras, pero con un trabajo en conjunto, con buena transferencia tecnológica, es una meta a la que todos los agricultores chilenos pueden llegar</w:t>
        </w:r>
        <w:r w:rsidRPr="00B81120">
          <w:rPr>
            <w:noProof/>
            <w:color w:val="244061" w:themeColor="accent1" w:themeShade="80"/>
          </w:rPr>
          <w:t>.</w:t>
        </w:r>
        <w:r w:rsidRPr="00B81120">
          <w:rPr>
            <w:rFonts w:eastAsia="Times New Roman"/>
            <w:noProof/>
            <w:color w:val="244061" w:themeColor="accent1" w:themeShade="80"/>
          </w:rPr>
          <w:t xml:space="preserve"> </w:t>
        </w:r>
        <w:r w:rsidRPr="00B81120">
          <w:rPr>
            <w:rFonts w:eastAsia="Times New Roman"/>
            <w:noProof/>
            <w:color w:val="244061" w:themeColor="accent1" w:themeShade="80"/>
          </w:rPr>
          <w:fldChar w:fldCharType="begin"/>
        </w:r>
        <w:r w:rsidRPr="00B81120">
          <w:rPr>
            <w:rFonts w:eastAsia="Times New Roman"/>
            <w:noProof/>
            <w:color w:val="244061" w:themeColor="accent1" w:themeShade="80"/>
          </w:rPr>
          <w:instrText xml:space="preserve"> REF _Ref469961055 \r \h  \* MERGEFORMAT </w:instrText>
        </w:r>
        <w:r w:rsidRPr="00B81120">
          <w:rPr>
            <w:rFonts w:eastAsia="Times New Roman"/>
            <w:noProof/>
            <w:color w:val="244061" w:themeColor="accent1" w:themeShade="80"/>
          </w:rPr>
        </w:r>
        <w:r w:rsidRPr="00B81120">
          <w:rPr>
            <w:rFonts w:eastAsia="Times New Roman"/>
            <w:noProof/>
            <w:color w:val="244061" w:themeColor="accent1" w:themeShade="80"/>
          </w:rPr>
          <w:fldChar w:fldCharType="separate"/>
        </w:r>
        <w:r>
          <w:rPr>
            <w:rFonts w:eastAsia="Times New Roman"/>
            <w:noProof/>
            <w:color w:val="244061" w:themeColor="accent1" w:themeShade="80"/>
          </w:rPr>
          <w:t>19</w:t>
        </w:r>
        <w:r w:rsidRPr="00B81120">
          <w:rPr>
            <w:rFonts w:eastAsia="Times New Roman"/>
            <w:noProof/>
            <w:color w:val="244061" w:themeColor="accent1" w:themeShade="80"/>
          </w:rPr>
          <w:fldChar w:fldCharType="end"/>
        </w:r>
        <w:r w:rsidRPr="00B81120">
          <w:rPr>
            <w:rFonts w:eastAsia="Times New Roman"/>
            <w:noProof/>
            <w:color w:val="244061" w:themeColor="accent1" w:themeShade="80"/>
          </w:rPr>
          <w:t>[R19].</w:t>
        </w:r>
      </w:ins>
    </w:p>
    <w:p w:rsidR="00C66CF8" w:rsidRPr="00067AA5" w:rsidRDefault="00C66CF8" w:rsidP="00C66CF8">
      <w:pPr>
        <w:rPr>
          <w:ins w:id="9225" w:author="RAFAEL SOTOMAYOR" w:date="2016-12-20T17:07:00Z"/>
          <w:noProof/>
        </w:rPr>
      </w:pPr>
      <w:ins w:id="9226" w:author="RAFAEL SOTOMAYOR" w:date="2016-12-20T17:07:00Z">
        <w:r w:rsidRPr="00067AA5">
          <w:rPr>
            <w:noProof/>
          </w:rPr>
          <w:tab/>
        </w:r>
        <w:r w:rsidRPr="00067AA5">
          <w:rPr>
            <w:noProof/>
          </w:rPr>
          <w:tab/>
        </w:r>
        <w:r w:rsidRPr="00067AA5">
          <w:rPr>
            <w:noProof/>
          </w:rPr>
          <w:tab/>
        </w:r>
        <w:r w:rsidRPr="00067AA5">
          <w:rPr>
            <w:noProof/>
          </w:rPr>
          <w:tab/>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9227" w:author="RAFAEL SOTOMAYOR" w:date="2016-12-20T17:07:00Z"/>
          <w:noProof/>
        </w:rPr>
        <w:pPrChange w:id="9228"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9229" w:name="_Toc470016868"/>
      <w:ins w:id="9230" w:author="RAFAEL SOTOMAYOR" w:date="2016-12-20T17:07:00Z">
        <w:r w:rsidRPr="00067AA5">
          <w:rPr>
            <w:noProof/>
          </w:rPr>
          <w:t>Estructura y ec</w:t>
        </w:r>
        <w:r>
          <w:rPr>
            <w:noProof/>
          </w:rPr>
          <w:t>osistema chileno del Sector agr</w:t>
        </w:r>
        <w:r w:rsidRPr="00067AA5">
          <w:rPr>
            <w:noProof/>
          </w:rPr>
          <w:t>ícola</w:t>
        </w:r>
        <w:bookmarkEnd w:id="9229"/>
        <w:r w:rsidRPr="00067AA5">
          <w:rPr>
            <w:noProof/>
          </w:rPr>
          <w:t xml:space="preserve"> </w:t>
        </w:r>
      </w:ins>
    </w:p>
    <w:p w:rsidR="00C66CF8" w:rsidRPr="00067AA5" w:rsidRDefault="00C66CF8" w:rsidP="00C66CF8">
      <w:pPr>
        <w:rPr>
          <w:ins w:id="9231" w:author="RAFAEL SOTOMAYOR" w:date="2016-12-20T17:07:00Z"/>
          <w:noProof/>
        </w:rPr>
      </w:pPr>
    </w:p>
    <w:p w:rsidR="00C66CF8" w:rsidRPr="00067AA5" w:rsidRDefault="00C66CF8" w:rsidP="00C66CF8">
      <w:pPr>
        <w:rPr>
          <w:ins w:id="9232" w:author="RAFAEL SOTOMAYOR" w:date="2016-12-20T17:07:00Z"/>
          <w:noProof/>
        </w:rPr>
      </w:pPr>
      <w:ins w:id="9233" w:author="RAFAEL SOTOMAYOR" w:date="2016-12-20T17:07:00Z">
        <w:r w:rsidRPr="00067AA5">
          <w:rPr>
            <w:noProof/>
          </w:rPr>
          <w:t>Chile tiene como meta al 2030 ser un productor de calidad de una amplia gama de alimentos y fibras</w:t>
        </w:r>
        <w:r>
          <w:rPr>
            <w:noProof/>
          </w:rPr>
          <w:t>. Su imagen internacional está</w:t>
        </w:r>
        <w:r w:rsidRPr="00067AA5">
          <w:rPr>
            <w:noProof/>
          </w:rPr>
          <w:t xml:space="preserve"> marcada por la diversidad que su geografía le permite producir. El sector enfatiza la sustentabilidad ambiental y la naturaleza sana de sus productos, las que son valoradas tanto por el mercado interno como externo.</w:t>
        </w:r>
        <w:r w:rsidRPr="00067AA5">
          <w:rPr>
            <w:noProof/>
          </w:rPr>
          <w:fldChar w:fldCharType="begin"/>
        </w:r>
        <w:r w:rsidRPr="00067AA5">
          <w:rPr>
            <w:noProof/>
          </w:rPr>
          <w:instrText xml:space="preserve"> REF _Ref469960714 \r \h  \* MERGEFORMAT </w:instrText>
        </w:r>
        <w:r w:rsidRPr="00067AA5">
          <w:rPr>
            <w:noProof/>
          </w:rPr>
        </w:r>
        <w:r w:rsidRPr="00067AA5">
          <w:rPr>
            <w:noProof/>
          </w:rPr>
          <w:fldChar w:fldCharType="separate"/>
        </w:r>
        <w:r>
          <w:rPr>
            <w:noProof/>
          </w:rPr>
          <w:t>13</w:t>
        </w:r>
        <w:r w:rsidRPr="00067AA5">
          <w:rPr>
            <w:noProof/>
          </w:rPr>
          <w:fldChar w:fldCharType="end"/>
        </w:r>
        <w:r w:rsidRPr="00067AA5">
          <w:rPr>
            <w:noProof/>
          </w:rPr>
          <w:t xml:space="preserve"> [R16]</w:t>
        </w:r>
      </w:ins>
    </w:p>
    <w:p w:rsidR="00C66CF8" w:rsidRPr="00067AA5" w:rsidRDefault="00C66CF8" w:rsidP="00C66CF8">
      <w:pPr>
        <w:rPr>
          <w:ins w:id="9234" w:author="RAFAEL SOTOMAYOR" w:date="2016-12-20T17:07:00Z"/>
          <w:noProof/>
        </w:rPr>
      </w:pPr>
    </w:p>
    <w:p w:rsidR="00C66CF8" w:rsidRPr="00067AA5" w:rsidRDefault="00C66CF8" w:rsidP="00C66CF8">
      <w:pPr>
        <w:rPr>
          <w:ins w:id="9235" w:author="RAFAEL SOTOMAYOR" w:date="2016-12-20T17:07:00Z"/>
          <w:noProof/>
        </w:rPr>
      </w:pPr>
      <w:ins w:id="9236" w:author="RAFAEL SOTOMAYOR" w:date="2016-12-20T17:07:00Z">
        <w:r>
          <w:rPr>
            <w:noProof/>
          </w:rPr>
          <w:lastRenderedPageBreak/>
          <w:t>Mediante la aplicació</w:t>
        </w:r>
        <w:r w:rsidRPr="00067AA5">
          <w:rPr>
            <w:noProof/>
          </w:rPr>
          <w:t xml:space="preserve">n de tecnologías de la información y las comunicaciones a través de IoT, inversiones en tecnología agropecuaria como AP y la capacitación </w:t>
        </w:r>
        <w:r>
          <w:rPr>
            <w:noProof/>
          </w:rPr>
          <w:t>de su fuerza laboral, Chile ser</w:t>
        </w:r>
        <w:r w:rsidRPr="00067AA5">
          <w:rPr>
            <w:noProof/>
          </w:rPr>
          <w:t>á  capaz de desarrollar cadenas de valor de rentabilidad atractiva, bien</w:t>
        </w:r>
        <w:r>
          <w:rPr>
            <w:noProof/>
          </w:rPr>
          <w:t xml:space="preserve"> integradas desde la producció</w:t>
        </w:r>
        <w:r w:rsidRPr="00067AA5">
          <w:rPr>
            <w:noProof/>
          </w:rPr>
          <w:t xml:space="preserve">n a los mercados finales, y de remunerar a sus participantes a niveles comparables con el resto de la economía. </w:t>
        </w:r>
        <w:r w:rsidRPr="00067AA5">
          <w:rPr>
            <w:noProof/>
          </w:rPr>
          <w:fldChar w:fldCharType="begin"/>
        </w:r>
        <w:r w:rsidRPr="00067AA5">
          <w:rPr>
            <w:noProof/>
          </w:rPr>
          <w:instrText xml:space="preserve"> REF _Ref469960714 \r \h  \* MERGEFORMAT </w:instrText>
        </w:r>
        <w:r w:rsidRPr="00067AA5">
          <w:rPr>
            <w:noProof/>
          </w:rPr>
        </w:r>
        <w:r w:rsidRPr="00067AA5">
          <w:rPr>
            <w:noProof/>
          </w:rPr>
          <w:fldChar w:fldCharType="separate"/>
        </w:r>
        <w:r>
          <w:rPr>
            <w:noProof/>
          </w:rPr>
          <w:t>13</w:t>
        </w:r>
        <w:r w:rsidRPr="00067AA5">
          <w:rPr>
            <w:noProof/>
          </w:rPr>
          <w:fldChar w:fldCharType="end"/>
        </w:r>
        <w:r w:rsidRPr="00067AA5">
          <w:rPr>
            <w:noProof/>
          </w:rPr>
          <w:t xml:space="preserve"> </w:t>
        </w:r>
        <w:r w:rsidRPr="00067AA5">
          <w:rPr>
            <w:noProof/>
            <w:color w:val="0000FF"/>
          </w:rPr>
          <w:t>[R13]</w:t>
        </w:r>
      </w:ins>
    </w:p>
    <w:p w:rsidR="00C66CF8" w:rsidRPr="00067AA5" w:rsidRDefault="00C66CF8" w:rsidP="00C66CF8">
      <w:pPr>
        <w:rPr>
          <w:ins w:id="9237" w:author="RAFAEL SOTOMAYOR" w:date="2016-12-20T17:07:00Z"/>
          <w:noProof/>
        </w:rPr>
      </w:pPr>
      <w:ins w:id="9238" w:author="RAFAEL SOTOMAYOR" w:date="2016-12-20T17:07:00Z">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239" w:author="RAFAEL SOTOMAYOR" w:date="2016-12-20T17:07:00Z"/>
          <w:noProof/>
        </w:rPr>
      </w:pPr>
      <w:ins w:id="9240" w:author="RAFAEL SOTOMAYOR" w:date="2016-12-20T17:07:00Z">
        <w:r>
          <w:rPr>
            <w:noProof/>
          </w:rPr>
          <w:t>Existe un dise</w:t>
        </w:r>
        <w:r w:rsidRPr="00067AA5">
          <w:rPr>
            <w:noProof/>
          </w:rPr>
          <w:t xml:space="preserve">ño de “Plan de Acción al 2030” que pretende aumentar la capacidad del sistema de innovación agrícola de Chile, para lograr las metas tal como se esbozaran en la visión del sector para el año 2030. Dentro de los cinco principios fundamentos del Plan están: </w:t>
        </w:r>
      </w:ins>
    </w:p>
    <w:p w:rsidR="00C66CF8" w:rsidRPr="00067AA5" w:rsidRDefault="00C66CF8" w:rsidP="00C66CF8">
      <w:pPr>
        <w:rPr>
          <w:ins w:id="9241" w:author="RAFAEL SOTOMAYOR" w:date="2016-12-20T17:07:00Z"/>
          <w:noProof/>
        </w:rPr>
      </w:pPr>
    </w:p>
    <w:p w:rsidR="00C66CF8" w:rsidRPr="00067AA5" w:rsidRDefault="00C66CF8" w:rsidP="004423CA">
      <w:pPr>
        <w:widowControl/>
        <w:numPr>
          <w:ilvl w:val="0"/>
          <w:numId w:val="41"/>
        </w:numPr>
        <w:ind w:hanging="360"/>
        <w:contextualSpacing w:val="0"/>
        <w:rPr>
          <w:ins w:id="9242" w:author="RAFAEL SOTOMAYOR" w:date="2016-12-20T17:07:00Z"/>
          <w:noProof/>
        </w:rPr>
        <w:pPrChange w:id="9243" w:author="RAFAEL SOTOMAYOR" w:date="2016-12-20T17:07:00Z">
          <w:pPr>
            <w:widowControl/>
            <w:numPr>
              <w:numId w:val="42"/>
            </w:numPr>
            <w:tabs>
              <w:tab w:val="num" w:pos="720"/>
            </w:tabs>
            <w:ind w:left="720" w:hanging="360"/>
            <w:contextualSpacing w:val="0"/>
          </w:pPr>
        </w:pPrChange>
      </w:pPr>
      <w:ins w:id="9244" w:author="RAFAEL SOTOMAYOR" w:date="2016-12-20T17:07:00Z">
        <w:r w:rsidRPr="00067AA5">
          <w:rPr>
            <w:noProof/>
          </w:rPr>
          <w:t xml:space="preserve">Reconocer las responsabilidades nacionales y regionales </w:t>
        </w:r>
      </w:ins>
    </w:p>
    <w:p w:rsidR="00C66CF8" w:rsidRPr="00067AA5" w:rsidRDefault="00C66CF8" w:rsidP="004423CA">
      <w:pPr>
        <w:widowControl/>
        <w:numPr>
          <w:ilvl w:val="0"/>
          <w:numId w:val="41"/>
        </w:numPr>
        <w:ind w:hanging="360"/>
        <w:contextualSpacing w:val="0"/>
        <w:rPr>
          <w:ins w:id="9245" w:author="RAFAEL SOTOMAYOR" w:date="2016-12-20T17:07:00Z"/>
          <w:noProof/>
        </w:rPr>
        <w:pPrChange w:id="9246" w:author="RAFAEL SOTOMAYOR" w:date="2016-12-20T17:07:00Z">
          <w:pPr>
            <w:widowControl/>
            <w:numPr>
              <w:numId w:val="42"/>
            </w:numPr>
            <w:tabs>
              <w:tab w:val="num" w:pos="720"/>
            </w:tabs>
            <w:ind w:left="720" w:hanging="360"/>
            <w:contextualSpacing w:val="0"/>
          </w:pPr>
        </w:pPrChange>
      </w:pPr>
      <w:ins w:id="9247" w:author="RAFAEL SOTOMAYOR" w:date="2016-12-20T17:07:00Z">
        <w:r>
          <w:rPr>
            <w:noProof/>
          </w:rPr>
          <w:t>Distinguir los roles pú</w:t>
        </w:r>
        <w:r w:rsidRPr="00067AA5">
          <w:rPr>
            <w:noProof/>
          </w:rPr>
          <w:t>blicos y privados</w:t>
        </w:r>
      </w:ins>
    </w:p>
    <w:p w:rsidR="00C66CF8" w:rsidRPr="00067AA5" w:rsidRDefault="00C66CF8" w:rsidP="004423CA">
      <w:pPr>
        <w:widowControl/>
        <w:numPr>
          <w:ilvl w:val="0"/>
          <w:numId w:val="41"/>
        </w:numPr>
        <w:ind w:hanging="360"/>
        <w:contextualSpacing w:val="0"/>
        <w:rPr>
          <w:ins w:id="9248" w:author="RAFAEL SOTOMAYOR" w:date="2016-12-20T17:07:00Z"/>
          <w:noProof/>
        </w:rPr>
        <w:pPrChange w:id="9249" w:author="RAFAEL SOTOMAYOR" w:date="2016-12-20T17:07:00Z">
          <w:pPr>
            <w:widowControl/>
            <w:numPr>
              <w:numId w:val="42"/>
            </w:numPr>
            <w:tabs>
              <w:tab w:val="num" w:pos="720"/>
            </w:tabs>
            <w:ind w:left="720" w:hanging="360"/>
            <w:contextualSpacing w:val="0"/>
          </w:pPr>
        </w:pPrChange>
      </w:pPr>
      <w:ins w:id="9250" w:author="RAFAEL SOTOMAYOR" w:date="2016-12-20T17:07:00Z">
        <w:r w:rsidRPr="00067AA5">
          <w:rPr>
            <w:noProof/>
          </w:rPr>
          <w:t>Diversidad</w:t>
        </w:r>
      </w:ins>
    </w:p>
    <w:p w:rsidR="00C66CF8" w:rsidRPr="00067AA5" w:rsidRDefault="00C66CF8" w:rsidP="004423CA">
      <w:pPr>
        <w:widowControl/>
        <w:numPr>
          <w:ilvl w:val="0"/>
          <w:numId w:val="41"/>
        </w:numPr>
        <w:ind w:hanging="360"/>
        <w:contextualSpacing w:val="0"/>
        <w:rPr>
          <w:ins w:id="9251" w:author="RAFAEL SOTOMAYOR" w:date="2016-12-20T17:07:00Z"/>
          <w:noProof/>
        </w:rPr>
        <w:pPrChange w:id="9252" w:author="RAFAEL SOTOMAYOR" w:date="2016-12-20T17:07:00Z">
          <w:pPr>
            <w:widowControl/>
            <w:numPr>
              <w:numId w:val="42"/>
            </w:numPr>
            <w:tabs>
              <w:tab w:val="num" w:pos="720"/>
            </w:tabs>
            <w:ind w:left="720" w:hanging="360"/>
            <w:contextualSpacing w:val="0"/>
          </w:pPr>
        </w:pPrChange>
      </w:pPr>
      <w:ins w:id="9253" w:author="RAFAEL SOTOMAYOR" w:date="2016-12-20T17:07:00Z">
        <w:r w:rsidRPr="00067AA5">
          <w:rPr>
            <w:noProof/>
          </w:rPr>
          <w:t>Excelencia</w:t>
        </w:r>
      </w:ins>
    </w:p>
    <w:p w:rsidR="00C66CF8" w:rsidRPr="00067AA5" w:rsidRDefault="00C66CF8" w:rsidP="004423CA">
      <w:pPr>
        <w:widowControl/>
        <w:numPr>
          <w:ilvl w:val="0"/>
          <w:numId w:val="41"/>
        </w:numPr>
        <w:ind w:hanging="360"/>
        <w:contextualSpacing w:val="0"/>
        <w:rPr>
          <w:ins w:id="9254" w:author="RAFAEL SOTOMAYOR" w:date="2016-12-20T17:07:00Z"/>
          <w:noProof/>
        </w:rPr>
        <w:pPrChange w:id="9255" w:author="RAFAEL SOTOMAYOR" w:date="2016-12-20T17:07:00Z">
          <w:pPr>
            <w:widowControl/>
            <w:numPr>
              <w:numId w:val="42"/>
            </w:numPr>
            <w:tabs>
              <w:tab w:val="num" w:pos="720"/>
            </w:tabs>
            <w:ind w:left="720" w:hanging="360"/>
            <w:contextualSpacing w:val="0"/>
          </w:pPr>
        </w:pPrChange>
      </w:pPr>
      <w:ins w:id="9256" w:author="RAFAEL SOTOMAYOR" w:date="2016-12-20T17:07:00Z">
        <w:r w:rsidRPr="00067AA5">
          <w:rPr>
            <w:noProof/>
          </w:rPr>
          <w:t xml:space="preserve">Integracio ́n institucional. </w:t>
        </w:r>
      </w:ins>
    </w:p>
    <w:p w:rsidR="00C66CF8" w:rsidRPr="00067AA5" w:rsidRDefault="00C66CF8" w:rsidP="00C66CF8">
      <w:pPr>
        <w:rPr>
          <w:ins w:id="9257" w:author="RAFAEL SOTOMAYOR" w:date="2016-12-20T17:07:00Z"/>
          <w:noProof/>
        </w:rPr>
      </w:pPr>
      <w:ins w:id="9258" w:author="RAFAEL SOTOMAYOR" w:date="2016-12-20T17:07:00Z">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259" w:author="RAFAEL SOTOMAYOR" w:date="2016-12-20T17:07:00Z"/>
          <w:noProof/>
        </w:rPr>
      </w:pPr>
      <w:ins w:id="9260" w:author="RAFAEL SOTOMAYOR" w:date="2016-12-20T17:07:00Z">
        <w:r w:rsidRPr="00067AA5">
          <w:rPr>
            <w:noProof/>
          </w:rPr>
          <w:t xml:space="preserve">Es de vital importancia contar con un ecosistema que permite integrar instituciones, organizaciones y empresas tanto </w:t>
        </w:r>
        <w:r>
          <w:rPr>
            <w:noProof/>
          </w:rPr>
          <w:t>p</w:t>
        </w:r>
        <w:r w:rsidRPr="00067AA5">
          <w:rPr>
            <w:noProof/>
          </w:rPr>
          <w:t xml:space="preserve">úblicas como privadas para el desarrollo coordinado del subsector agrícola. </w:t>
        </w:r>
      </w:ins>
    </w:p>
    <w:p w:rsidR="00C66CF8" w:rsidRPr="00067AA5" w:rsidRDefault="00C66CF8" w:rsidP="00C66CF8">
      <w:pPr>
        <w:rPr>
          <w:ins w:id="9261" w:author="RAFAEL SOTOMAYOR" w:date="2016-12-20T17:07:00Z"/>
          <w:noProof/>
        </w:rPr>
      </w:pPr>
    </w:p>
    <w:p w:rsidR="00C66CF8" w:rsidRPr="00067AA5" w:rsidRDefault="00C66CF8" w:rsidP="00C66CF8">
      <w:pPr>
        <w:rPr>
          <w:ins w:id="9262" w:author="RAFAEL SOTOMAYOR" w:date="2016-12-20T17:07:00Z"/>
          <w:noProof/>
        </w:rPr>
      </w:pPr>
      <w:ins w:id="9263" w:author="RAFAEL SOTOMAYOR" w:date="2016-12-20T17:07:00Z">
        <w:r w:rsidRPr="00067AA5">
          <w:rPr>
            <w:noProof/>
          </w:rPr>
          <w:t>La</w:t>
        </w:r>
        <w:r>
          <w:rPr>
            <w:noProof/>
          </w:rPr>
          <w:t xml:space="preserve"> Ilustraci</w:t>
        </w:r>
        <w:r w:rsidRPr="00067AA5">
          <w:rPr>
            <w:noProof/>
          </w:rPr>
          <w:t xml:space="preserve">ón 14 </w:t>
        </w:r>
        <w:r>
          <w:rPr>
            <w:noProof/>
          </w:rPr>
          <w:t>da una visió</w:t>
        </w:r>
        <w:r w:rsidRPr="00067AA5">
          <w:rPr>
            <w:noProof/>
          </w:rPr>
          <w:t xml:space="preserve">n general de las instituciones públicas que hoy son relevantes en el sistema de innovación agrícola. </w:t>
        </w:r>
      </w:ins>
    </w:p>
    <w:p w:rsidR="00C66CF8" w:rsidRPr="00067AA5" w:rsidRDefault="00C66CF8" w:rsidP="00C66CF8">
      <w:pPr>
        <w:rPr>
          <w:ins w:id="9264" w:author="RAFAEL SOTOMAYOR" w:date="2016-12-20T17:07:00Z"/>
          <w:noProof/>
        </w:rPr>
      </w:pPr>
    </w:p>
    <w:p w:rsidR="00C66CF8" w:rsidRPr="00067AA5" w:rsidRDefault="00C66CF8" w:rsidP="00C66CF8">
      <w:pPr>
        <w:rPr>
          <w:ins w:id="9265" w:author="RAFAEL SOTOMAYOR" w:date="2016-12-20T17:07:00Z"/>
          <w:rFonts w:eastAsia="Times New Roman"/>
          <w:noProof/>
        </w:rPr>
      </w:pPr>
      <w:ins w:id="9266" w:author="RAFAEL SOTOMAYOR" w:date="2016-12-20T17:07:00Z">
        <w:r w:rsidRPr="00067AA5">
          <w:rPr>
            <w:noProof/>
          </w:rPr>
          <w:t>Cabe destacar la importancia de la  “Oficina de Estudios y Políticas Agrarias ODEPA”, servicio público centralizado, dependiente del Presidente de la República a través del Ministerio de Agricultura, creada mediante la Ley N° 19.147, ODEPA, que tiene por objeto proporcionar información regional, nacional e internacional para  que los distintos agentes involucrados en la actividad silvoagropecuaria adopten sus decisiones y que ha sido muy beneficioso en este estudio</w:t>
        </w:r>
        <w:r w:rsidRPr="00B81120">
          <w:rPr>
            <w:noProof/>
            <w:color w:val="244061" w:themeColor="accent1" w:themeShade="80"/>
          </w:rPr>
          <w:t>.</w:t>
        </w:r>
        <w:r w:rsidRPr="00B81120">
          <w:rPr>
            <w:rFonts w:eastAsia="Times New Roman"/>
            <w:noProof/>
            <w:color w:val="244061" w:themeColor="accent1" w:themeShade="80"/>
          </w:rPr>
          <w:t xml:space="preserve"> </w:t>
        </w:r>
        <w:r w:rsidRPr="00B81120">
          <w:rPr>
            <w:rFonts w:eastAsia="Times New Roman"/>
            <w:noProof/>
            <w:color w:val="244061" w:themeColor="accent1" w:themeShade="80"/>
          </w:rPr>
          <w:fldChar w:fldCharType="begin"/>
        </w:r>
        <w:r w:rsidRPr="00B81120">
          <w:rPr>
            <w:rFonts w:eastAsia="Times New Roman"/>
            <w:noProof/>
            <w:color w:val="244061" w:themeColor="accent1" w:themeShade="80"/>
          </w:rPr>
          <w:instrText xml:space="preserve"> REF _Ref469961224 \r \h  \* MERGEFORMAT </w:instrText>
        </w:r>
        <w:r w:rsidRPr="00B81120">
          <w:rPr>
            <w:rFonts w:eastAsia="Times New Roman"/>
            <w:noProof/>
            <w:color w:val="244061" w:themeColor="accent1" w:themeShade="80"/>
          </w:rPr>
        </w:r>
        <w:r w:rsidRPr="00B81120">
          <w:rPr>
            <w:rFonts w:eastAsia="Times New Roman"/>
            <w:noProof/>
            <w:color w:val="244061" w:themeColor="accent1" w:themeShade="80"/>
          </w:rPr>
          <w:fldChar w:fldCharType="separate"/>
        </w:r>
        <w:r>
          <w:rPr>
            <w:rFonts w:eastAsia="Times New Roman"/>
            <w:noProof/>
            <w:color w:val="244061" w:themeColor="accent1" w:themeShade="80"/>
          </w:rPr>
          <w:t>7</w:t>
        </w:r>
        <w:r w:rsidRPr="00B81120">
          <w:rPr>
            <w:rFonts w:eastAsia="Times New Roman"/>
            <w:noProof/>
            <w:color w:val="244061" w:themeColor="accent1" w:themeShade="80"/>
          </w:rPr>
          <w:fldChar w:fldCharType="end"/>
        </w:r>
        <w:r w:rsidRPr="00B81120">
          <w:rPr>
            <w:rFonts w:eastAsia="Times New Roman"/>
            <w:noProof/>
            <w:color w:val="244061" w:themeColor="accent1" w:themeShade="80"/>
          </w:rPr>
          <w:t xml:space="preserve">[R7]. </w:t>
        </w:r>
      </w:ins>
    </w:p>
    <w:p w:rsidR="00C66CF8" w:rsidRPr="00067AA5" w:rsidRDefault="00C66CF8" w:rsidP="00C66CF8">
      <w:pPr>
        <w:rPr>
          <w:ins w:id="9267" w:author="RAFAEL SOTOMAYOR" w:date="2016-12-20T17:07:00Z"/>
          <w:noProof/>
        </w:rPr>
      </w:pPr>
    </w:p>
    <w:p w:rsidR="00C66CF8" w:rsidRPr="00067AA5" w:rsidRDefault="00C66CF8" w:rsidP="00C66CF8">
      <w:pPr>
        <w:rPr>
          <w:ins w:id="9268" w:author="RAFAEL SOTOMAYOR" w:date="2016-12-20T17:07:00Z"/>
          <w:noProof/>
        </w:rPr>
      </w:pPr>
    </w:p>
    <w:p w:rsidR="00C66CF8" w:rsidRPr="00067AA5" w:rsidRDefault="00C66CF8" w:rsidP="00C66CF8">
      <w:pPr>
        <w:rPr>
          <w:ins w:id="9269" w:author="RAFAEL SOTOMAYOR" w:date="2016-12-20T17:07:00Z"/>
          <w:noProof/>
        </w:rPr>
      </w:pPr>
      <w:ins w:id="9270" w:author="RAFAEL SOTOMAYOR" w:date="2016-12-20T17:07:00Z">
        <w:r w:rsidRPr="00067AA5">
          <w:rPr>
            <w:noProof/>
          </w:rPr>
          <w:lastRenderedPageBreak/>
          <w:drawing>
            <wp:inline distT="25400" distB="25400" distL="25400" distR="25400" wp14:anchorId="7ACEF997" wp14:editId="714A0FFC">
              <wp:extent cx="6333490" cy="2959100"/>
              <wp:effectExtent l="0" t="0" r="0" b="0"/>
              <wp:docPr id="48" name="image17.png" descr="Captura de pantalla 2016-12-16 a las 11.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png" descr="Captura de pantalla 2016-12-16 a las 11.26.18.png"/>
                      <pic:cNvPicPr>
                        <a:picLocks noChangeAspect="1" noChangeArrowheads="1"/>
                      </pic:cNvPicPr>
                    </pic:nvPicPr>
                    <pic:blipFill>
                      <a:blip r:embed="rId67"/>
                      <a:stretch>
                        <a:fillRect/>
                      </a:stretch>
                    </pic:blipFill>
                    <pic:spPr bwMode="auto">
                      <a:xfrm>
                        <a:off x="0" y="0"/>
                        <a:ext cx="6333490" cy="2959100"/>
                      </a:xfrm>
                      <a:prstGeom prst="rect">
                        <a:avLst/>
                      </a:prstGeom>
                      <a:ln w="25400">
                        <a:solidFill>
                          <a:srgbClr val="FFFFFF"/>
                        </a:solidFill>
                      </a:ln>
                    </pic:spPr>
                  </pic:pic>
                </a:graphicData>
              </a:graphic>
            </wp:inline>
          </w:drawing>
        </w:r>
      </w:ins>
    </w:p>
    <w:p w:rsidR="00C66CF8" w:rsidRPr="00067AA5" w:rsidRDefault="00C66CF8" w:rsidP="00C66CF8">
      <w:pPr>
        <w:pStyle w:val="Epgrafe"/>
        <w:rPr>
          <w:ins w:id="9271" w:author="RAFAEL SOTOMAYOR" w:date="2016-12-20T17:07:00Z"/>
          <w:noProof/>
        </w:rPr>
      </w:pPr>
      <w:bookmarkStart w:id="9272" w:name="_Toc469954916"/>
      <w:bookmarkStart w:id="9273" w:name="_Toc470016010"/>
      <w:ins w:id="9274" w:author="RAFAEL SOTOMAYOR" w:date="2016-12-20T17:07:00Z">
        <w:r>
          <w:rPr>
            <w:noProof/>
          </w:rPr>
          <w:t>Ilustraci</w:t>
        </w:r>
        <w:r w:rsidRPr="00067AA5">
          <w:rPr>
            <w:noProof/>
          </w:rPr>
          <w:t xml:space="preserve">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14</w:t>
        </w:r>
        <w:r w:rsidRPr="00067AA5">
          <w:rPr>
            <w:noProof/>
          </w:rPr>
          <w:fldChar w:fldCharType="end"/>
        </w:r>
        <w:r w:rsidRPr="00067AA5">
          <w:rPr>
            <w:noProof/>
          </w:rPr>
          <w:t xml:space="preserve"> Mar</w:t>
        </w:r>
        <w:r>
          <w:rPr>
            <w:noProof/>
          </w:rPr>
          <w:t>co Institicional en los que est</w:t>
        </w:r>
        <w:r w:rsidRPr="00067AA5">
          <w:rPr>
            <w:noProof/>
          </w:rPr>
          <w:t>á inserto en el Sistema Agrícola</w:t>
        </w:r>
        <w:bookmarkEnd w:id="9272"/>
        <w:bookmarkEnd w:id="9273"/>
      </w:ins>
    </w:p>
    <w:p w:rsidR="00C66CF8" w:rsidRPr="00067AA5" w:rsidRDefault="00C66CF8" w:rsidP="00C66CF8">
      <w:pPr>
        <w:rPr>
          <w:ins w:id="9275" w:author="RAFAEL SOTOMAYOR" w:date="2016-12-20T17:07:00Z"/>
          <w:noProof/>
        </w:rPr>
      </w:pPr>
      <w:ins w:id="9276" w:author="RAFAEL SOTOMAYOR" w:date="2016-12-20T17:07:00Z">
        <w:r>
          <w:rPr>
            <w:i/>
            <w:iCs/>
            <w:noProof/>
            <w:sz w:val="18"/>
          </w:rPr>
          <w:t xml:space="preserve">Fuente: Sistema de Innovación de la Agricultura Chilena, </w:t>
        </w:r>
        <w:r w:rsidRPr="00067AA5">
          <w:rPr>
            <w:i/>
            <w:iCs/>
            <w:noProof/>
            <w:sz w:val="18"/>
          </w:rPr>
          <w:t xml:space="preserve"> “Un</w:t>
        </w:r>
        <w:r>
          <w:rPr>
            <w:i/>
            <w:iCs/>
            <w:noProof/>
            <w:sz w:val="18"/>
          </w:rPr>
          <w:t xml:space="preserve"> Plan de Acció</w:t>
        </w:r>
        <w:r w:rsidRPr="00067AA5">
          <w:rPr>
            <w:i/>
            <w:iCs/>
            <w:noProof/>
            <w:sz w:val="18"/>
          </w:rPr>
          <w:t>n hacia el 2030”</w:t>
        </w:r>
      </w:ins>
    </w:p>
    <w:p w:rsidR="00C66CF8" w:rsidRPr="00067AA5" w:rsidRDefault="00C66CF8" w:rsidP="00C66CF8">
      <w:pPr>
        <w:rPr>
          <w:ins w:id="9277" w:author="RAFAEL SOTOMAYOR" w:date="2016-12-20T17:07:00Z"/>
          <w:noProof/>
        </w:rPr>
      </w:pPr>
      <w:bookmarkStart w:id="9278" w:name="_yb4eg5tri8zi"/>
      <w:bookmarkEnd w:id="9278"/>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9279" w:author="RAFAEL SOTOMAYOR" w:date="2016-12-20T17:07:00Z"/>
          <w:noProof/>
        </w:rPr>
        <w:pPrChange w:id="9280"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9281" w:name="_Toc470016869"/>
      <w:ins w:id="9282" w:author="RAFAEL SOTOMAYOR" w:date="2016-12-20T17:07:00Z">
        <w:r w:rsidRPr="00067AA5">
          <w:rPr>
            <w:noProof/>
          </w:rPr>
          <w:t>Procesos de la</w:t>
        </w:r>
        <w:r>
          <w:rPr>
            <w:noProof/>
          </w:rPr>
          <w:t xml:space="preserve"> cadena de valor del sector agr</w:t>
        </w:r>
        <w:r w:rsidRPr="00067AA5">
          <w:rPr>
            <w:noProof/>
          </w:rPr>
          <w:t>ícola</w:t>
        </w:r>
        <w:bookmarkEnd w:id="9281"/>
        <w:r w:rsidRPr="00067AA5">
          <w:rPr>
            <w:noProof/>
          </w:rPr>
          <w:t xml:space="preserve"> </w:t>
        </w:r>
      </w:ins>
    </w:p>
    <w:p w:rsidR="00C66CF8" w:rsidRPr="00067AA5" w:rsidRDefault="00C66CF8" w:rsidP="00C66CF8">
      <w:pPr>
        <w:rPr>
          <w:ins w:id="9283" w:author="RAFAEL SOTOMAYOR" w:date="2016-12-20T17:07:00Z"/>
          <w:noProof/>
        </w:rPr>
      </w:pPr>
    </w:p>
    <w:p w:rsidR="00C66CF8" w:rsidRPr="00067AA5" w:rsidRDefault="00C66CF8" w:rsidP="00C66CF8">
      <w:pPr>
        <w:rPr>
          <w:ins w:id="9284" w:author="RAFAEL SOTOMAYOR" w:date="2016-12-20T17:07:00Z"/>
          <w:rFonts w:eastAsia="Times New Roman"/>
          <w:noProof/>
        </w:rPr>
      </w:pPr>
      <w:ins w:id="9285" w:author="RAFAEL SOTOMAYOR" w:date="2016-12-20T17:07:00Z">
        <w:r w:rsidRPr="00067AA5">
          <w:rPr>
            <w:noProof/>
          </w:rPr>
          <w:t>Una  “cadena de valor” en la agricultura identifica al conjunto de actores y actividades que llevan un producto agrícola básico desde la producción en el campo hasta el consumo final, agregándose valor al producto en cada etapa. Una cadena de valor puede ser vertical o una red entre varias or ganizaciones empresariales independientes, y puede incluir procesamiento, envasado, almacenamiento, transporte y distribución.</w:t>
        </w:r>
        <w:r w:rsidRPr="00067AA5">
          <w:rPr>
            <w:rFonts w:eastAsia="Times New Roman"/>
            <w:noProof/>
            <w:color w:val="0000FF"/>
          </w:rPr>
          <w:t xml:space="preserve"> 10[R10]</w:t>
        </w:r>
        <w:r w:rsidRPr="00067AA5">
          <w:rPr>
            <w:rFonts w:eastAsia="Times New Roman"/>
            <w:noProof/>
          </w:rPr>
          <w:t xml:space="preserve">. </w:t>
        </w:r>
      </w:ins>
    </w:p>
    <w:p w:rsidR="00C66CF8" w:rsidRPr="00067AA5" w:rsidRDefault="00C66CF8" w:rsidP="00C66CF8">
      <w:pPr>
        <w:rPr>
          <w:ins w:id="9286" w:author="RAFAEL SOTOMAYOR" w:date="2016-12-20T17:07:00Z"/>
          <w:rFonts w:eastAsia="Times New Roman"/>
          <w:noProof/>
        </w:rPr>
      </w:pPr>
    </w:p>
    <w:p w:rsidR="00C66CF8" w:rsidRPr="00067AA5" w:rsidRDefault="00C66CF8" w:rsidP="00C66CF8">
      <w:pPr>
        <w:pStyle w:val="NormalWeb"/>
        <w:spacing w:before="0" w:beforeAutospacing="0" w:after="0" w:afterAutospacing="0"/>
        <w:rPr>
          <w:ins w:id="9287" w:author="RAFAEL SOTOMAYOR" w:date="2016-12-20T17:07:00Z"/>
          <w:noProof/>
        </w:rPr>
      </w:pPr>
      <w:ins w:id="9288" w:author="RAFAEL SOTOMAYOR" w:date="2016-12-20T17:07:00Z">
        <w:r w:rsidRPr="00067AA5">
          <w:rPr>
            <w:noProof/>
          </w:rPr>
          <w:t>Se explicar á la cadena de valor del sector frutícola chileno para poder detallar de mejor forma sus etapas y actividades principales debido a que para cada producto agrícola se tiene una diferenciación en su cadena de valor.</w:t>
        </w:r>
        <w:r w:rsidRPr="00067AA5">
          <w:rPr>
            <w:rFonts w:eastAsia="Times New Roman"/>
            <w:noProof/>
            <w:color w:val="0000FF"/>
          </w:rPr>
          <w:t xml:space="preserve"> 10[R10]</w:t>
        </w:r>
        <w:r w:rsidRPr="00067AA5">
          <w:rPr>
            <w:rFonts w:eastAsia="Times New Roman"/>
            <w:noProof/>
          </w:rPr>
          <w:t>.</w:t>
        </w:r>
      </w:ins>
    </w:p>
    <w:p w:rsidR="00C66CF8" w:rsidRPr="00067AA5" w:rsidRDefault="00C66CF8" w:rsidP="00C66CF8">
      <w:pPr>
        <w:rPr>
          <w:ins w:id="9289" w:author="RAFAEL SOTOMAYOR" w:date="2016-12-20T17:07:00Z"/>
          <w:noProof/>
        </w:rPr>
      </w:pPr>
    </w:p>
    <w:p w:rsidR="00C66CF8" w:rsidRPr="00067AA5" w:rsidRDefault="00C66CF8" w:rsidP="00C66CF8">
      <w:pPr>
        <w:rPr>
          <w:ins w:id="9290" w:author="RAFAEL SOTOMAYOR" w:date="2016-12-20T17:07:00Z"/>
          <w:noProof/>
        </w:rPr>
      </w:pPr>
      <w:ins w:id="9291" w:author="RAFAEL SOTOMAYOR" w:date="2016-12-20T17:07:00Z">
        <w:r>
          <w:rPr>
            <w:noProof/>
          </w:rPr>
          <w:t>Las etapas b</w:t>
        </w:r>
        <w:r w:rsidRPr="00067AA5">
          <w:rPr>
            <w:noProof/>
          </w:rPr>
          <w:t xml:space="preserve">ásicas de la cadena de valor de la fruticultura son: genética, vivero, producción, conservación, empaque, transporte y comercialización de la fruta ya sea en el mercado doméstico o en el externo, como se observa en la </w:t>
        </w:r>
        <w:r>
          <w:rPr>
            <w:noProof/>
          </w:rPr>
          <w:t>Ilustraci</w:t>
        </w:r>
        <w:r w:rsidRPr="00067AA5">
          <w:rPr>
            <w:noProof/>
          </w:rPr>
          <w:t>ón 15.</w:t>
        </w:r>
      </w:ins>
    </w:p>
    <w:p w:rsidR="00C66CF8" w:rsidRPr="00067AA5" w:rsidRDefault="00C66CF8" w:rsidP="00C66CF8">
      <w:pPr>
        <w:rPr>
          <w:ins w:id="9292" w:author="RAFAEL SOTOMAYOR" w:date="2016-12-20T17:07:00Z"/>
          <w:noProof/>
        </w:rPr>
      </w:pPr>
    </w:p>
    <w:p w:rsidR="00C66CF8" w:rsidRPr="00067AA5" w:rsidRDefault="00C66CF8" w:rsidP="00C66CF8">
      <w:pPr>
        <w:rPr>
          <w:ins w:id="9293" w:author="RAFAEL SOTOMAYOR" w:date="2016-12-20T17:07:00Z"/>
          <w:noProof/>
        </w:rPr>
      </w:pPr>
      <w:ins w:id="9294" w:author="RAFAEL SOTOMAYOR" w:date="2016-12-20T17:07:00Z">
        <w:r w:rsidRPr="00067AA5">
          <w:rPr>
            <w:noProof/>
          </w:rPr>
          <w:tab/>
        </w:r>
        <w:r w:rsidRPr="00067AA5">
          <w:rPr>
            <w:noProof/>
          </w:rPr>
          <w:tab/>
        </w:r>
        <w:r w:rsidRPr="00067AA5">
          <w:rPr>
            <w:noProof/>
          </w:rPr>
          <w:tab/>
        </w:r>
      </w:ins>
    </w:p>
    <w:p w:rsidR="00C66CF8" w:rsidRPr="00067AA5" w:rsidRDefault="00C66CF8" w:rsidP="00C66CF8">
      <w:pPr>
        <w:rPr>
          <w:ins w:id="9295" w:author="RAFAEL SOTOMAYOR" w:date="2016-12-20T17:07:00Z"/>
          <w:noProof/>
        </w:rPr>
      </w:pPr>
      <w:ins w:id="9296" w:author="RAFAEL SOTOMAYOR" w:date="2016-12-20T17:07:00Z">
        <w:r w:rsidRPr="00067AA5">
          <w:rPr>
            <w:noProof/>
          </w:rPr>
          <w:t xml:space="preserve">    </w:t>
        </w:r>
        <w:r w:rsidRPr="00067AA5">
          <w:rPr>
            <w:noProof/>
          </w:rPr>
          <w:tab/>
        </w:r>
        <w:r w:rsidRPr="00067AA5">
          <w:rPr>
            <w:noProof/>
          </w:rPr>
          <w:lastRenderedPageBreak/>
          <w:drawing>
            <wp:inline distT="0" distB="0" distL="0" distR="0" wp14:anchorId="7F3A4641" wp14:editId="79A62A2A">
              <wp:extent cx="6371590" cy="3590925"/>
              <wp:effectExtent l="0" t="0" r="0" b="0"/>
              <wp:docPr id="49"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11"/>
                      <pic:cNvPicPr>
                        <a:picLocks noChangeAspect="1" noChangeArrowheads="1"/>
                      </pic:cNvPicPr>
                    </pic:nvPicPr>
                    <pic:blipFill>
                      <a:blip r:embed="rId68"/>
                      <a:stretch>
                        <a:fillRect/>
                      </a:stretch>
                    </pic:blipFill>
                    <pic:spPr bwMode="auto">
                      <a:xfrm>
                        <a:off x="0" y="0"/>
                        <a:ext cx="6371590" cy="3590925"/>
                      </a:xfrm>
                      <a:prstGeom prst="rect">
                        <a:avLst/>
                      </a:prstGeom>
                    </pic:spPr>
                  </pic:pic>
                </a:graphicData>
              </a:graphic>
            </wp:inline>
          </w:drawing>
        </w:r>
      </w:ins>
    </w:p>
    <w:p w:rsidR="00C66CF8" w:rsidRPr="00067AA5" w:rsidRDefault="00C66CF8" w:rsidP="00C66CF8">
      <w:pPr>
        <w:pStyle w:val="Epgrafe"/>
        <w:rPr>
          <w:ins w:id="9297" w:author="RAFAEL SOTOMAYOR" w:date="2016-12-20T17:07:00Z"/>
          <w:noProof/>
        </w:rPr>
      </w:pPr>
      <w:bookmarkStart w:id="9298" w:name="_Toc469954917"/>
      <w:bookmarkStart w:id="9299" w:name="_Toc470016011"/>
      <w:ins w:id="9300" w:author="RAFAEL SOTOMAYOR" w:date="2016-12-20T17:07:00Z">
        <w:r>
          <w:rPr>
            <w:noProof/>
          </w:rPr>
          <w:t>Ilustraci</w:t>
        </w:r>
        <w:r w:rsidRPr="00067AA5">
          <w:rPr>
            <w:noProof/>
          </w:rPr>
          <w:t xml:space="preserve">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15</w:t>
        </w:r>
        <w:r w:rsidRPr="00067AA5">
          <w:rPr>
            <w:noProof/>
          </w:rPr>
          <w:fldChar w:fldCharType="end"/>
        </w:r>
        <w:r w:rsidRPr="00067AA5">
          <w:rPr>
            <w:noProof/>
          </w:rPr>
          <w:t xml:space="preserve">: </w:t>
        </w:r>
        <w:r>
          <w:rPr>
            <w:noProof/>
          </w:rPr>
          <w:t>Cadena de valor del sector frut</w:t>
        </w:r>
        <w:r w:rsidRPr="00067AA5">
          <w:rPr>
            <w:noProof/>
          </w:rPr>
          <w:t>ícola</w:t>
        </w:r>
        <w:bookmarkEnd w:id="9298"/>
        <w:bookmarkEnd w:id="9299"/>
      </w:ins>
    </w:p>
    <w:p w:rsidR="00C66CF8" w:rsidRPr="00067AA5" w:rsidRDefault="00C66CF8" w:rsidP="00C66CF8">
      <w:pPr>
        <w:rPr>
          <w:ins w:id="9301" w:author="RAFAEL SOTOMAYOR" w:date="2016-12-20T17:07:00Z"/>
          <w:noProof/>
        </w:rPr>
      </w:pPr>
      <w:ins w:id="9302" w:author="RAFAEL SOTOMAYOR" w:date="2016-12-20T17:07:00Z">
        <w:r w:rsidRPr="00067AA5">
          <w:rPr>
            <w:noProof/>
          </w:rPr>
          <w:tab/>
        </w:r>
        <w:r w:rsidRPr="00067AA5">
          <w:rPr>
            <w:noProof/>
          </w:rPr>
          <w:tab/>
        </w:r>
        <w:r w:rsidRPr="00067AA5">
          <w:rPr>
            <w:noProof/>
          </w:rPr>
          <w:tab/>
        </w:r>
      </w:ins>
    </w:p>
    <w:p w:rsidR="00C66CF8" w:rsidRPr="00067AA5" w:rsidRDefault="00C66CF8" w:rsidP="00C66CF8">
      <w:pPr>
        <w:rPr>
          <w:ins w:id="9303" w:author="RAFAEL SOTOMAYOR" w:date="2016-12-20T17:07:00Z"/>
          <w:noProof/>
        </w:rPr>
      </w:pPr>
      <w:ins w:id="9304" w:author="RAFAEL SOTOMAYOR" w:date="2016-12-20T17:07:00Z">
        <w:r w:rsidRPr="00067AA5">
          <w:rPr>
            <w:noProof/>
          </w:rPr>
          <w:t>A conti</w:t>
        </w:r>
        <w:r>
          <w:rPr>
            <w:noProof/>
          </w:rPr>
          <w:t>nuació</w:t>
        </w:r>
        <w:r w:rsidRPr="00067AA5">
          <w:rPr>
            <w:noProof/>
          </w:rPr>
          <w:t>n se define cada uno de los procesos de la cadena de valor:</w:t>
        </w:r>
      </w:ins>
    </w:p>
    <w:p w:rsidR="00C66CF8" w:rsidRPr="00067AA5" w:rsidRDefault="00C66CF8" w:rsidP="00C66CF8">
      <w:pPr>
        <w:rPr>
          <w:ins w:id="9305" w:author="RAFAEL SOTOMAYOR" w:date="2016-12-20T17:07:00Z"/>
          <w:noProof/>
        </w:rPr>
      </w:pPr>
    </w:p>
    <w:p w:rsidR="00C66CF8" w:rsidRPr="00067AA5" w:rsidRDefault="00C66CF8" w:rsidP="00C66CF8">
      <w:pPr>
        <w:rPr>
          <w:ins w:id="9306" w:author="RAFAEL SOTOMAYOR" w:date="2016-12-20T17:07:00Z"/>
          <w:noProof/>
        </w:rPr>
      </w:pPr>
      <w:ins w:id="9307" w:author="RAFAEL SOTOMAYOR" w:date="2016-12-20T17:07:00Z">
        <w:r>
          <w:rPr>
            <w:b/>
            <w:noProof/>
          </w:rPr>
          <w:t>a. Gené</w:t>
        </w:r>
        <w:r w:rsidRPr="00067AA5">
          <w:rPr>
            <w:b/>
            <w:noProof/>
          </w:rPr>
          <w:t xml:space="preserve">tica: </w:t>
        </w:r>
        <w:r w:rsidRPr="00067AA5">
          <w:rPr>
            <w:noProof/>
          </w:rPr>
          <w:t>Se refiere</w:t>
        </w:r>
        <w:r>
          <w:rPr>
            <w:noProof/>
          </w:rPr>
          <w:t xml:space="preserve"> a la etapa de desarrollo gené</w:t>
        </w:r>
        <w:r w:rsidRPr="00067AA5">
          <w:rPr>
            <w:noProof/>
          </w:rPr>
          <w:t>tico de variedades, mejoramiento de plantas, desde el ámbito molecular y transgenia. Esta área tiene relación con el trabajo en resistencia a enfermedades, estrés abiótico, mejoramiento de propiedades funcionales, adaptación a condiciones limitantes para</w:t>
        </w:r>
        <w:r>
          <w:rPr>
            <w:noProof/>
          </w:rPr>
          <w:t xml:space="preserve"> la producción de fruta fresca</w:t>
        </w:r>
        <w:r w:rsidRPr="00067AA5">
          <w:rPr>
            <w:noProof/>
          </w:rPr>
          <w:t xml:space="preserve"> y los efectos del cambio climático, entre otros. Para la producción frutícola se requiere este macro proceso, sólo en el caso que se desee mejorar las plantas por medio de la genética.</w:t>
        </w:r>
      </w:ins>
    </w:p>
    <w:p w:rsidR="00C66CF8" w:rsidRPr="00067AA5" w:rsidRDefault="00C66CF8" w:rsidP="00C66CF8">
      <w:pPr>
        <w:rPr>
          <w:ins w:id="9308" w:author="RAFAEL SOTOMAYOR" w:date="2016-12-20T17:07:00Z"/>
          <w:noProof/>
        </w:rPr>
      </w:pPr>
      <w:ins w:id="9309"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310" w:author="RAFAEL SOTOMAYOR" w:date="2016-12-20T17:07:00Z"/>
          <w:noProof/>
        </w:rPr>
      </w:pPr>
      <w:ins w:id="9311" w:author="RAFAEL SOTOMAYOR" w:date="2016-12-20T17:07:00Z">
        <w:r w:rsidRPr="00067AA5">
          <w:rPr>
            <w:b/>
            <w:noProof/>
          </w:rPr>
          <w:t>b. Vivero:</w:t>
        </w:r>
        <w:r>
          <w:rPr>
            <w:noProof/>
          </w:rPr>
          <w:t xml:space="preserve"> Crí</w:t>
        </w:r>
        <w:r w:rsidRPr="00067AA5">
          <w:rPr>
            <w:noProof/>
          </w:rPr>
          <w:t>a o reproducción de plantas de variadas especies (propagación de plantas). Puede ser a partir de semillas o de tejido vegetal (tallos, hojas, etc.), para la obtención masiva de las plantas para luego ser cultivadas.</w:t>
        </w:r>
      </w:ins>
    </w:p>
    <w:p w:rsidR="00C66CF8" w:rsidRPr="00067AA5" w:rsidRDefault="00C66CF8" w:rsidP="00C66CF8">
      <w:pPr>
        <w:rPr>
          <w:ins w:id="9312" w:author="RAFAEL SOTOMAYOR" w:date="2016-12-20T17:07:00Z"/>
          <w:noProof/>
        </w:rPr>
      </w:pPr>
      <w:ins w:id="9313"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314" w:author="RAFAEL SOTOMAYOR" w:date="2016-12-20T17:07:00Z"/>
          <w:noProof/>
        </w:rPr>
      </w:pPr>
      <w:ins w:id="9315" w:author="RAFAEL SOTOMAYOR" w:date="2016-12-20T17:07:00Z">
        <w:r>
          <w:rPr>
            <w:b/>
            <w:noProof/>
          </w:rPr>
          <w:t>c. Producció</w:t>
        </w:r>
        <w:r w:rsidRPr="00067AA5">
          <w:rPr>
            <w:b/>
            <w:noProof/>
          </w:rPr>
          <w:t>n:</w:t>
        </w:r>
        <w:r w:rsidRPr="00067AA5">
          <w:rPr>
            <w:noProof/>
          </w:rPr>
          <w:t xml:space="preserve"> Esta etapa se subdivide en los siguientes procesos: </w:t>
        </w:r>
      </w:ins>
    </w:p>
    <w:p w:rsidR="00C66CF8" w:rsidRPr="00067AA5" w:rsidRDefault="00C66CF8" w:rsidP="00C66CF8">
      <w:pPr>
        <w:rPr>
          <w:ins w:id="9316" w:author="RAFAEL SOTOMAYOR" w:date="2016-12-20T17:07:00Z"/>
          <w:noProof/>
        </w:rPr>
      </w:pPr>
    </w:p>
    <w:p w:rsidR="00C66CF8" w:rsidRPr="00067AA5" w:rsidRDefault="00C66CF8" w:rsidP="004423CA">
      <w:pPr>
        <w:widowControl/>
        <w:numPr>
          <w:ilvl w:val="0"/>
          <w:numId w:val="63"/>
        </w:numPr>
        <w:contextualSpacing w:val="0"/>
        <w:rPr>
          <w:ins w:id="9317" w:author="RAFAEL SOTOMAYOR" w:date="2016-12-20T17:07:00Z"/>
          <w:noProof/>
        </w:rPr>
        <w:pPrChange w:id="9318" w:author="RAFAEL SOTOMAYOR" w:date="2016-12-20T17:07:00Z">
          <w:pPr>
            <w:widowControl/>
            <w:numPr>
              <w:numId w:val="65"/>
            </w:numPr>
            <w:ind w:left="432" w:hanging="432"/>
            <w:contextualSpacing w:val="0"/>
          </w:pPr>
        </w:pPrChange>
      </w:pPr>
      <w:ins w:id="9319" w:author="RAFAEL SOTOMAYOR" w:date="2016-12-20T17:07:00Z">
        <w:r>
          <w:rPr>
            <w:b/>
            <w:noProof/>
          </w:rPr>
          <w:t>Plantació</w:t>
        </w:r>
        <w:r w:rsidRPr="00067AA5">
          <w:rPr>
            <w:b/>
            <w:noProof/>
          </w:rPr>
          <w:t>n:</w:t>
        </w:r>
        <w:r>
          <w:rPr>
            <w:noProof/>
          </w:rPr>
          <w:t xml:space="preserve"> Esta á</w:t>
        </w:r>
        <w:r w:rsidRPr="00067AA5">
          <w:rPr>
            <w:noProof/>
          </w:rPr>
          <w:t>rea temática abarca todo lo relacionado con cultivo de frutales, ya sea por siembra, plantación o cualquier otra técnica, asumiendo, en este caso, la destinación definitiva de la planta que producirá la fruta.</w:t>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4423CA">
      <w:pPr>
        <w:widowControl/>
        <w:numPr>
          <w:ilvl w:val="0"/>
          <w:numId w:val="63"/>
        </w:numPr>
        <w:contextualSpacing w:val="0"/>
        <w:rPr>
          <w:ins w:id="9320" w:author="RAFAEL SOTOMAYOR" w:date="2016-12-20T17:07:00Z"/>
          <w:noProof/>
        </w:rPr>
        <w:pPrChange w:id="9321" w:author="RAFAEL SOTOMAYOR" w:date="2016-12-20T17:07:00Z">
          <w:pPr>
            <w:widowControl/>
            <w:numPr>
              <w:numId w:val="65"/>
            </w:numPr>
            <w:ind w:left="432" w:hanging="432"/>
            <w:contextualSpacing w:val="0"/>
          </w:pPr>
        </w:pPrChange>
      </w:pPr>
      <w:ins w:id="9322" w:author="RAFAEL SOTOMAYOR" w:date="2016-12-20T17:07:00Z">
        <w:r w:rsidRPr="00067AA5">
          <w:rPr>
            <w:b/>
            <w:noProof/>
          </w:rPr>
          <w:t>Desarrollo:</w:t>
        </w:r>
        <w:r>
          <w:rPr>
            <w:noProof/>
          </w:rPr>
          <w:t xml:space="preserve"> En el á</w:t>
        </w:r>
        <w:r w:rsidRPr="00067AA5">
          <w:rPr>
            <w:noProof/>
          </w:rPr>
          <w:t>rea temática de desarrollo ha sido agrupado todo lo que se relacione con el crecimiento de la planta y generación de fruto hasta que esté apto para la cosecha.</w:t>
        </w:r>
        <w:r w:rsidRPr="00067AA5">
          <w:rPr>
            <w:noProof/>
          </w:rPr>
          <w:tab/>
        </w:r>
      </w:ins>
    </w:p>
    <w:p w:rsidR="00C66CF8" w:rsidRPr="00067AA5" w:rsidRDefault="00C66CF8" w:rsidP="004423CA">
      <w:pPr>
        <w:widowControl/>
        <w:numPr>
          <w:ilvl w:val="0"/>
          <w:numId w:val="63"/>
        </w:numPr>
        <w:contextualSpacing w:val="0"/>
        <w:rPr>
          <w:ins w:id="9323" w:author="RAFAEL SOTOMAYOR" w:date="2016-12-20T17:07:00Z"/>
          <w:noProof/>
        </w:rPr>
        <w:pPrChange w:id="9324" w:author="RAFAEL SOTOMAYOR" w:date="2016-12-20T17:07:00Z">
          <w:pPr>
            <w:widowControl/>
            <w:numPr>
              <w:numId w:val="65"/>
            </w:numPr>
            <w:ind w:left="432" w:hanging="432"/>
            <w:contextualSpacing w:val="0"/>
          </w:pPr>
        </w:pPrChange>
      </w:pPr>
      <w:ins w:id="9325" w:author="RAFAEL SOTOMAYOR" w:date="2016-12-20T17:07:00Z">
        <w:r w:rsidRPr="00067AA5">
          <w:rPr>
            <w:b/>
            <w:noProof/>
          </w:rPr>
          <w:lastRenderedPageBreak/>
          <w:t>Cosecha:</w:t>
        </w:r>
        <w:r>
          <w:rPr>
            <w:noProof/>
          </w:rPr>
          <w:t xml:space="preserve"> Se refiere a la recolecció</w:t>
        </w:r>
        <w:r w:rsidRPr="00067AA5">
          <w:rPr>
            <w:noProof/>
          </w:rPr>
          <w:t>n de los frutos desde la planta o árbol de origen, una vez, terminado el ciclo de crecimiento.</w:t>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4423CA">
      <w:pPr>
        <w:widowControl/>
        <w:numPr>
          <w:ilvl w:val="0"/>
          <w:numId w:val="63"/>
        </w:numPr>
        <w:contextualSpacing w:val="0"/>
        <w:rPr>
          <w:ins w:id="9326" w:author="RAFAEL SOTOMAYOR" w:date="2016-12-20T17:07:00Z"/>
          <w:noProof/>
        </w:rPr>
        <w:pPrChange w:id="9327" w:author="RAFAEL SOTOMAYOR" w:date="2016-12-20T17:07:00Z">
          <w:pPr>
            <w:widowControl/>
            <w:numPr>
              <w:numId w:val="65"/>
            </w:numPr>
            <w:ind w:left="432" w:hanging="432"/>
            <w:contextualSpacing w:val="0"/>
          </w:pPr>
        </w:pPrChange>
      </w:pPr>
      <w:ins w:id="9328" w:author="RAFAEL SOTOMAYOR" w:date="2016-12-20T17:07:00Z">
        <w:r w:rsidRPr="00067AA5">
          <w:rPr>
            <w:b/>
            <w:noProof/>
          </w:rPr>
          <w:t>Post Cosecha:</w:t>
        </w:r>
        <w:r w:rsidRPr="00067AA5">
          <w:rPr>
            <w:noProof/>
          </w:rPr>
          <w:t xml:space="preserve"> Se refiere al tratamiento</w:t>
        </w:r>
        <w:r>
          <w:rPr>
            <w:noProof/>
          </w:rPr>
          <w:t xml:space="preserve"> que recibe la fruta despué</w:t>
        </w:r>
        <w:r w:rsidRPr="00067AA5">
          <w:rPr>
            <w:noProof/>
          </w:rPr>
          <w:t>s de la cosecha y previo al empaque, tales como almacenamiento, control de plagas, aplicación de aditivos, etc.</w:t>
        </w:r>
      </w:ins>
    </w:p>
    <w:p w:rsidR="00C66CF8" w:rsidRPr="00067AA5" w:rsidRDefault="00C66CF8" w:rsidP="00C66CF8">
      <w:pPr>
        <w:rPr>
          <w:ins w:id="9329" w:author="RAFAEL SOTOMAYOR" w:date="2016-12-20T17:07:00Z"/>
          <w:noProof/>
        </w:rPr>
      </w:pPr>
      <w:ins w:id="9330" w:author="RAFAEL SOTOMAYOR" w:date="2016-12-20T17:07:00Z">
        <w:r w:rsidRPr="00067AA5">
          <w:rPr>
            <w:noProof/>
          </w:rPr>
          <w:tab/>
        </w:r>
      </w:ins>
    </w:p>
    <w:p w:rsidR="00C66CF8" w:rsidRPr="00067AA5" w:rsidRDefault="00C66CF8" w:rsidP="00C66CF8">
      <w:pPr>
        <w:rPr>
          <w:ins w:id="9331" w:author="RAFAEL SOTOMAYOR" w:date="2016-12-20T17:07:00Z"/>
          <w:noProof/>
        </w:rPr>
      </w:pPr>
      <w:ins w:id="9332" w:author="RAFAEL SOTOMAYOR" w:date="2016-12-20T17:07:00Z">
        <w:r w:rsidRPr="00067AA5">
          <w:rPr>
            <w:noProof/>
          </w:rPr>
          <w:t>Procesos transversales aso</w:t>
        </w:r>
        <w:r>
          <w:rPr>
            <w:noProof/>
          </w:rPr>
          <w:t>ciados a la etapa de Producció</w:t>
        </w:r>
        <w:r w:rsidRPr="00067AA5">
          <w:rPr>
            <w:noProof/>
          </w:rPr>
          <w:t>n:</w:t>
        </w:r>
      </w:ins>
    </w:p>
    <w:p w:rsidR="00C66CF8" w:rsidRPr="00067AA5" w:rsidRDefault="00C66CF8" w:rsidP="00C66CF8">
      <w:pPr>
        <w:rPr>
          <w:ins w:id="9333" w:author="RAFAEL SOTOMAYOR" w:date="2016-12-20T17:07:00Z"/>
          <w:noProof/>
        </w:rPr>
      </w:pPr>
    </w:p>
    <w:p w:rsidR="00C66CF8" w:rsidRDefault="00C66CF8" w:rsidP="004423CA">
      <w:pPr>
        <w:pStyle w:val="Prrafodelista"/>
        <w:numPr>
          <w:ilvl w:val="0"/>
          <w:numId w:val="64"/>
        </w:numPr>
        <w:rPr>
          <w:ins w:id="9334" w:author="RAFAEL SOTOMAYOR" w:date="2016-12-20T17:07:00Z"/>
          <w:noProof/>
        </w:rPr>
        <w:pPrChange w:id="9335" w:author="RAFAEL SOTOMAYOR" w:date="2016-12-20T17:07:00Z">
          <w:pPr>
            <w:pStyle w:val="Prrafodelista"/>
            <w:numPr>
              <w:numId w:val="66"/>
            </w:numPr>
            <w:tabs>
              <w:tab w:val="num" w:pos="360"/>
            </w:tabs>
            <w:ind w:hanging="360"/>
          </w:pPr>
        </w:pPrChange>
      </w:pPr>
      <w:ins w:id="9336" w:author="RAFAEL SOTOMAYOR" w:date="2016-12-20T17:07:00Z">
        <w:r w:rsidRPr="00BA5199">
          <w:rPr>
            <w:b/>
            <w:noProof/>
          </w:rPr>
          <w:t>Medio Ambiente</w:t>
        </w:r>
        <w:r>
          <w:rPr>
            <w:noProof/>
          </w:rPr>
          <w:t>: Se refiere a las tecnologí</w:t>
        </w:r>
        <w:r w:rsidRPr="00067AA5">
          <w:rPr>
            <w:noProof/>
          </w:rPr>
          <w:t>as relacionadas con la preservación y protección medioambiental, que prevengan o corrijan problemas de contaminación en el área de la fruticultura.</w:t>
        </w:r>
        <w:r w:rsidRPr="00067AA5">
          <w:rPr>
            <w:noProof/>
          </w:rPr>
          <w:tab/>
        </w:r>
      </w:ins>
    </w:p>
    <w:p w:rsidR="00C66CF8" w:rsidRPr="00067AA5" w:rsidRDefault="00C66CF8" w:rsidP="004423CA">
      <w:pPr>
        <w:pStyle w:val="Prrafodelista"/>
        <w:numPr>
          <w:ilvl w:val="0"/>
          <w:numId w:val="64"/>
        </w:numPr>
        <w:rPr>
          <w:ins w:id="9337" w:author="RAFAEL SOTOMAYOR" w:date="2016-12-20T17:07:00Z"/>
          <w:noProof/>
        </w:rPr>
        <w:pPrChange w:id="9338" w:author="RAFAEL SOTOMAYOR" w:date="2016-12-20T17:07:00Z">
          <w:pPr>
            <w:pStyle w:val="Prrafodelista"/>
            <w:numPr>
              <w:numId w:val="66"/>
            </w:numPr>
            <w:tabs>
              <w:tab w:val="num" w:pos="360"/>
            </w:tabs>
            <w:ind w:hanging="360"/>
          </w:pPr>
        </w:pPrChange>
      </w:pPr>
      <w:ins w:id="9339" w:author="RAFAEL SOTOMAYOR" w:date="2016-12-20T17:07:00Z">
        <w:r w:rsidRPr="00067AA5">
          <w:rPr>
            <w:noProof/>
          </w:rPr>
          <w:tab/>
        </w:r>
        <w:r w:rsidRPr="00067AA5">
          <w:rPr>
            <w:noProof/>
          </w:rPr>
          <w:tab/>
        </w:r>
        <w:r w:rsidRPr="00067AA5">
          <w:rPr>
            <w:noProof/>
          </w:rPr>
          <w:tab/>
        </w:r>
        <w:r w:rsidRPr="00067AA5">
          <w:rPr>
            <w:noProof/>
          </w:rPr>
          <w:tab/>
        </w:r>
      </w:ins>
    </w:p>
    <w:p w:rsidR="00C66CF8" w:rsidRPr="00067AA5" w:rsidRDefault="00C66CF8" w:rsidP="004423CA">
      <w:pPr>
        <w:widowControl/>
        <w:numPr>
          <w:ilvl w:val="0"/>
          <w:numId w:val="64"/>
        </w:numPr>
        <w:contextualSpacing w:val="0"/>
        <w:rPr>
          <w:ins w:id="9340" w:author="RAFAEL SOTOMAYOR" w:date="2016-12-20T17:07:00Z"/>
          <w:noProof/>
        </w:rPr>
        <w:pPrChange w:id="9341" w:author="RAFAEL SOTOMAYOR" w:date="2016-12-20T17:07:00Z">
          <w:pPr>
            <w:widowControl/>
            <w:numPr>
              <w:numId w:val="66"/>
            </w:numPr>
            <w:tabs>
              <w:tab w:val="num" w:pos="360"/>
            </w:tabs>
            <w:ind w:left="720" w:hanging="360"/>
            <w:contextualSpacing w:val="0"/>
          </w:pPr>
        </w:pPrChange>
      </w:pPr>
      <w:ins w:id="9342" w:author="RAFAEL SOTOMAYOR" w:date="2016-12-20T17:07:00Z">
        <w:r w:rsidRPr="00067AA5">
          <w:rPr>
            <w:b/>
            <w:noProof/>
          </w:rPr>
          <w:t>Riego:</w:t>
        </w:r>
        <w:r>
          <w:rPr>
            <w:noProof/>
          </w:rPr>
          <w:t xml:space="preserve"> Tecnologí</w:t>
        </w:r>
        <w:r w:rsidRPr="00067AA5">
          <w:rPr>
            <w:noProof/>
          </w:rPr>
          <w:t xml:space="preserve">as relacionadas con la disposición e irrigación de agua, para cumplir con los requerimientos de las plantas y así favorecer su crecimiento. Es transversal a las áreas de vivero, plantación, fertilización y desarrollo. </w:t>
        </w:r>
      </w:ins>
    </w:p>
    <w:p w:rsidR="00C66CF8" w:rsidRPr="00067AA5" w:rsidRDefault="00C66CF8" w:rsidP="00C66CF8">
      <w:pPr>
        <w:ind w:firstLine="2160"/>
        <w:rPr>
          <w:ins w:id="9343" w:author="RAFAEL SOTOMAYOR" w:date="2016-12-20T17:07:00Z"/>
          <w:noProof/>
        </w:rPr>
      </w:pPr>
    </w:p>
    <w:p w:rsidR="00C66CF8" w:rsidRDefault="00C66CF8" w:rsidP="004423CA">
      <w:pPr>
        <w:pStyle w:val="Prrafodelista"/>
        <w:numPr>
          <w:ilvl w:val="0"/>
          <w:numId w:val="64"/>
        </w:numPr>
        <w:rPr>
          <w:ins w:id="9344" w:author="RAFAEL SOTOMAYOR" w:date="2016-12-20T17:07:00Z"/>
          <w:noProof/>
        </w:rPr>
        <w:pPrChange w:id="9345" w:author="RAFAEL SOTOMAYOR" w:date="2016-12-20T17:07:00Z">
          <w:pPr>
            <w:pStyle w:val="Prrafodelista"/>
            <w:numPr>
              <w:numId w:val="66"/>
            </w:numPr>
            <w:tabs>
              <w:tab w:val="num" w:pos="360"/>
            </w:tabs>
            <w:ind w:hanging="360"/>
          </w:pPr>
        </w:pPrChange>
      </w:pPr>
      <w:ins w:id="9346" w:author="RAFAEL SOTOMAYOR" w:date="2016-12-20T17:07:00Z">
        <w:r w:rsidRPr="005E5E08">
          <w:rPr>
            <w:b/>
            <w:noProof/>
          </w:rPr>
          <w:t>Conservación y Empaque</w:t>
        </w:r>
        <w:r w:rsidRPr="00067AA5">
          <w:rPr>
            <w:noProof/>
          </w:rPr>
          <w:t>: Corresp</w:t>
        </w:r>
        <w:r>
          <w:rPr>
            <w:noProof/>
          </w:rPr>
          <w:t>onde a la etapa de conservació</w:t>
        </w:r>
        <w:r w:rsidRPr="00067AA5">
          <w:rPr>
            <w:noProof/>
          </w:rPr>
          <w:t xml:space="preserve">n en estado fresco de la fruta, generalmente relacionado con temperatura y aditivos, que mantengan la fruta en ese estado, es decir, no como alimento procesado (ej: conservas, mermeladas, secado, etc).  </w:t>
        </w:r>
      </w:ins>
    </w:p>
    <w:p w:rsidR="00C66CF8" w:rsidRDefault="00C66CF8" w:rsidP="00C66CF8">
      <w:pPr>
        <w:ind w:left="360"/>
        <w:rPr>
          <w:ins w:id="9347" w:author="RAFAEL SOTOMAYOR" w:date="2016-12-20T17:07:00Z"/>
          <w:noProof/>
        </w:rPr>
      </w:pPr>
    </w:p>
    <w:p w:rsidR="00C66CF8" w:rsidRPr="00067AA5" w:rsidRDefault="00C66CF8" w:rsidP="004423CA">
      <w:pPr>
        <w:pStyle w:val="Prrafodelista"/>
        <w:numPr>
          <w:ilvl w:val="0"/>
          <w:numId w:val="64"/>
        </w:numPr>
        <w:rPr>
          <w:ins w:id="9348" w:author="RAFAEL SOTOMAYOR" w:date="2016-12-20T17:07:00Z"/>
          <w:noProof/>
        </w:rPr>
        <w:pPrChange w:id="9349" w:author="RAFAEL SOTOMAYOR" w:date="2016-12-20T17:07:00Z">
          <w:pPr>
            <w:pStyle w:val="Prrafodelista"/>
            <w:numPr>
              <w:numId w:val="66"/>
            </w:numPr>
            <w:tabs>
              <w:tab w:val="num" w:pos="360"/>
            </w:tabs>
            <w:ind w:hanging="360"/>
          </w:pPr>
        </w:pPrChange>
      </w:pPr>
      <w:ins w:id="9350" w:author="RAFAEL SOTOMAYOR" w:date="2016-12-20T17:07:00Z">
        <w:r w:rsidRPr="005E5E08">
          <w:rPr>
            <w:b/>
            <w:noProof/>
          </w:rPr>
          <w:t>Empaque,</w:t>
        </w:r>
        <w:r w:rsidRPr="00067AA5">
          <w:rPr>
            <w:noProof/>
          </w:rPr>
          <w:t xml:space="preserve"> se refiere al envasado de las frutas para su adecuado transporte o almacenamiento o exhib</w:t>
        </w:r>
        <w:r>
          <w:rPr>
            <w:noProof/>
          </w:rPr>
          <w:t>ició</w:t>
        </w:r>
        <w:r w:rsidRPr="00067AA5">
          <w:rPr>
            <w:noProof/>
          </w:rPr>
          <w:t>n. El tipo de empaque depende directamente del tipo de producto y, según el destino, el tip</w:t>
        </w:r>
        <w:r>
          <w:rPr>
            <w:noProof/>
          </w:rPr>
          <w:t>o de transporte que será usado.</w:t>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4423CA">
      <w:pPr>
        <w:pStyle w:val="Prrafodelista"/>
        <w:numPr>
          <w:ilvl w:val="0"/>
          <w:numId w:val="64"/>
        </w:numPr>
        <w:rPr>
          <w:ins w:id="9351" w:author="RAFAEL SOTOMAYOR" w:date="2016-12-20T17:07:00Z"/>
          <w:noProof/>
        </w:rPr>
        <w:pPrChange w:id="9352" w:author="RAFAEL SOTOMAYOR" w:date="2016-12-20T17:07:00Z">
          <w:pPr>
            <w:pStyle w:val="Prrafodelista"/>
            <w:numPr>
              <w:numId w:val="66"/>
            </w:numPr>
            <w:tabs>
              <w:tab w:val="num" w:pos="360"/>
            </w:tabs>
            <w:ind w:hanging="360"/>
          </w:pPr>
        </w:pPrChange>
      </w:pPr>
      <w:ins w:id="9353" w:author="RAFAEL SOTOMAYOR" w:date="2016-12-20T17:07:00Z">
        <w:r w:rsidRPr="005E5E08">
          <w:rPr>
            <w:b/>
            <w:noProof/>
          </w:rPr>
          <w:t>Transporte:</w:t>
        </w:r>
        <w:r w:rsidRPr="00067AA5">
          <w:rPr>
            <w:noProof/>
          </w:rPr>
          <w:t xml:space="preserve"> Es el a ́rea que se relaciona con el traslado de la fruta, en adecuadas condiciones, hasta su destino final. Las condiciones de transporte varían de acuerdo a la distancia, la perecibilidad y valor del producto.</w:t>
        </w:r>
      </w:ins>
    </w:p>
    <w:p w:rsidR="00C66CF8" w:rsidRPr="00067AA5" w:rsidRDefault="00C66CF8" w:rsidP="00C66CF8">
      <w:pPr>
        <w:ind w:firstLine="1440"/>
        <w:rPr>
          <w:ins w:id="9354" w:author="RAFAEL SOTOMAYOR" w:date="2016-12-20T17:07:00Z"/>
          <w:noProof/>
        </w:rPr>
      </w:pPr>
    </w:p>
    <w:p w:rsidR="00C66CF8" w:rsidRPr="00067AA5" w:rsidRDefault="00C66CF8" w:rsidP="00C66CF8">
      <w:pPr>
        <w:rPr>
          <w:ins w:id="9355" w:author="RAFAEL SOTOMAYOR" w:date="2016-12-20T17:07:00Z"/>
          <w:noProof/>
        </w:rPr>
      </w:pPr>
      <w:ins w:id="9356" w:author="RAFAEL SOTOMAYOR" w:date="2016-12-20T17:07:00Z">
        <w:r>
          <w:rPr>
            <w:noProof/>
          </w:rPr>
          <w:t>La incorporaci</w:t>
        </w:r>
        <w:r w:rsidRPr="00067AA5">
          <w:rPr>
            <w:noProof/>
          </w:rPr>
          <w:t xml:space="preserve">ón de Tecnología dentro de la cadena de valor es condicionante para desarrollo del sector, mejoran los niveles de competitividad, por lo que identificar las debilidades existentes permite  detectar </w:t>
        </w:r>
        <w:r>
          <w:rPr>
            <w:noProof/>
          </w:rPr>
          <w:t>las brechas existentes en el pa</w:t>
        </w:r>
        <w:r w:rsidRPr="00067AA5">
          <w:rPr>
            <w:noProof/>
          </w:rPr>
          <w:t xml:space="preserve">ís para la adopción de ésta por parte de los productores agrícolas. </w:t>
        </w:r>
      </w:ins>
    </w:p>
    <w:p w:rsidR="00C66CF8" w:rsidRPr="00067AA5" w:rsidRDefault="00C66CF8" w:rsidP="00C66CF8">
      <w:pPr>
        <w:rPr>
          <w:ins w:id="9357" w:author="RAFAEL SOTOMAYOR" w:date="2016-12-20T17:07:00Z"/>
          <w:noProof/>
        </w:rPr>
      </w:pPr>
    </w:p>
    <w:p w:rsidR="00C66CF8" w:rsidRPr="00067AA5" w:rsidRDefault="00C66CF8" w:rsidP="00C66CF8">
      <w:pPr>
        <w:rPr>
          <w:ins w:id="9358" w:author="RAFAEL SOTOMAYOR" w:date="2016-12-20T17:07:00Z"/>
          <w:noProof/>
        </w:rPr>
      </w:pPr>
      <w:ins w:id="9359" w:author="RAFAEL SOTOMAYOR" w:date="2016-12-20T17:07:00Z">
        <w:r w:rsidRPr="00067AA5">
          <w:rPr>
            <w:noProof/>
          </w:rPr>
          <w:t>La AP en el sector agricultura hace</w:t>
        </w:r>
        <w:r>
          <w:rPr>
            <w:noProof/>
          </w:rPr>
          <w:t xml:space="preserve"> uso de una serie de tecnologí</w:t>
        </w:r>
        <w:r w:rsidRPr="00067AA5">
          <w:rPr>
            <w:noProof/>
          </w:rPr>
          <w:t>as, que incluyen los servicios de GPS, sensores y manejo de grandes volúmenes de datos para optimizar el rendimiento de los cultivos y la optimización del funcionamiento de la cadena de valor entera. Los sistemas de apoyo de decisiones basados en TICs, respaldados por datos en tiempo real, pue den proporcionar información adicional, y en combinación con la experiencia del agricultor, pueden ayudar a tomar decisiones racionales sobre todos los aspectos de la agricultura a un nivel de precisión que no era posible anteriormente.</w:t>
        </w:r>
      </w:ins>
    </w:p>
    <w:p w:rsidR="00C66CF8" w:rsidRPr="00067AA5" w:rsidRDefault="00C66CF8" w:rsidP="00C66CF8">
      <w:pPr>
        <w:rPr>
          <w:ins w:id="9360" w:author="RAFAEL SOTOMAYOR" w:date="2016-12-20T17:07:00Z"/>
          <w:noProof/>
        </w:rPr>
      </w:pPr>
    </w:p>
    <w:p w:rsidR="00C66CF8" w:rsidRPr="00067AA5" w:rsidRDefault="00C66CF8" w:rsidP="00C66CF8">
      <w:pPr>
        <w:rPr>
          <w:ins w:id="9361" w:author="RAFAEL SOTOMAYOR" w:date="2016-12-20T17:07:00Z"/>
          <w:noProof/>
        </w:rPr>
      </w:pPr>
      <w:ins w:id="9362" w:author="RAFAEL SOTOMAYOR" w:date="2016-12-20T17:07:00Z">
        <w:r w:rsidRPr="00067AA5">
          <w:rPr>
            <w:noProof/>
          </w:rPr>
          <w:t>Las disciplinas y habilidades que actualmente se requieren para la SMART Ag</w:t>
        </w:r>
        <w:r>
          <w:rPr>
            <w:noProof/>
          </w:rPr>
          <w:t>riculture incluyen robots, imá</w:t>
        </w:r>
        <w:r w:rsidRPr="00067AA5">
          <w:rPr>
            <w:noProof/>
          </w:rPr>
          <w:t>genes por computadora, la tecnología GPS, soluciones basad</w:t>
        </w:r>
        <w:r>
          <w:rPr>
            <w:noProof/>
          </w:rPr>
          <w:t>as en la ciencia, la predicció</w:t>
        </w:r>
        <w:r w:rsidRPr="00067AA5">
          <w:rPr>
            <w:noProof/>
          </w:rPr>
          <w:t>n del clima, soluciones tecnológicas, controles ambientales entre otros.</w:t>
        </w:r>
      </w:ins>
    </w:p>
    <w:p w:rsidR="00C66CF8" w:rsidRPr="00067AA5" w:rsidRDefault="00C66CF8" w:rsidP="00C66CF8">
      <w:pPr>
        <w:rPr>
          <w:ins w:id="9363" w:author="RAFAEL SOTOMAYOR" w:date="2016-12-20T17:07:00Z"/>
          <w:noProof/>
        </w:rPr>
      </w:pPr>
      <w:ins w:id="9364"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365" w:author="RAFAEL SOTOMAYOR" w:date="2016-12-20T17:07:00Z"/>
          <w:noProof/>
        </w:rPr>
      </w:pPr>
      <w:ins w:id="9366" w:author="RAFAEL SOTOMAYOR" w:date="2016-12-20T17:07:00Z">
        <w:r w:rsidRPr="00067AA5">
          <w:rPr>
            <w:noProof/>
          </w:rPr>
          <w:t>Debido a que existen</w:t>
        </w:r>
        <w:r>
          <w:rPr>
            <w:noProof/>
          </w:rPr>
          <w:t xml:space="preserve"> diversos avances en tecnologí</w:t>
        </w:r>
        <w:r w:rsidRPr="00067AA5">
          <w:rPr>
            <w:noProof/>
          </w:rPr>
          <w:t xml:space="preserve">a, para las diferentes etapas de la cadena de </w:t>
        </w:r>
        <w:r w:rsidRPr="00067AA5">
          <w:rPr>
            <w:noProof/>
          </w:rPr>
          <w:lastRenderedPageBreak/>
          <w:t xml:space="preserve">valor y sin un contexto de estandarización se vuelve complejo asegurar que las soluciones que se están implementado sean compatibles con otros sistemas. </w:t>
        </w:r>
      </w:ins>
    </w:p>
    <w:p w:rsidR="00C66CF8" w:rsidRPr="00067AA5" w:rsidRDefault="00C66CF8" w:rsidP="00C66CF8">
      <w:pPr>
        <w:rPr>
          <w:ins w:id="9367" w:author="RAFAEL SOTOMAYOR" w:date="2016-12-20T17:07:00Z"/>
          <w:noProof/>
        </w:rPr>
      </w:pPr>
      <w:ins w:id="9368"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369" w:author="RAFAEL SOTOMAYOR" w:date="2016-12-20T17:07:00Z"/>
          <w:noProof/>
        </w:rPr>
      </w:pPr>
      <w:ins w:id="9370" w:author="RAFAEL SOTOMAYOR" w:date="2016-12-20T17:07:00Z">
        <w:r w:rsidRPr="00067AA5">
          <w:rPr>
            <w:noProof/>
          </w:rPr>
          <w:t>Al a</w:t>
        </w:r>
        <w:r>
          <w:rPr>
            <w:noProof/>
          </w:rPr>
          <w:t>nalizar estas nuevas tecnologí</w:t>
        </w:r>
        <w:r w:rsidRPr="00067AA5">
          <w:rPr>
            <w:noProof/>
          </w:rPr>
          <w:t>as, se evidencia que la agricultura nacional dispone de un capital humano de baja calificación en capacidades de adopción e implementación tecnológica. La escasez de recurso humano capacitado es uno de los mayores problemas que el país deberá resolver, si</w:t>
        </w:r>
        <w:r>
          <w:rPr>
            <w:noProof/>
          </w:rPr>
          <w:t xml:space="preserve"> desea canalizar eficientemente</w:t>
        </w:r>
        <w:r w:rsidRPr="00067AA5">
          <w:rPr>
            <w:noProof/>
          </w:rPr>
          <w:t xml:space="preserve"> la inversión en investigación, desarrollo e innovación (I+D+i) en el sector. </w:t>
        </w:r>
      </w:ins>
    </w:p>
    <w:p w:rsidR="00C66CF8" w:rsidRPr="00067AA5" w:rsidRDefault="00C66CF8" w:rsidP="00C66CF8">
      <w:pPr>
        <w:rPr>
          <w:ins w:id="9371" w:author="RAFAEL SOTOMAYOR" w:date="2016-12-20T17:07:00Z"/>
          <w:noProof/>
        </w:rPr>
      </w:pPr>
    </w:p>
    <w:p w:rsidR="00C66CF8" w:rsidRPr="00067AA5" w:rsidRDefault="00C66CF8" w:rsidP="00C66CF8">
      <w:pPr>
        <w:pStyle w:val="NormalWeb"/>
        <w:spacing w:before="0" w:beforeAutospacing="0" w:after="0" w:afterAutospacing="0"/>
        <w:rPr>
          <w:ins w:id="9372" w:author="RAFAEL SOTOMAYOR" w:date="2016-12-20T17:07:00Z"/>
          <w:noProof/>
        </w:rPr>
      </w:pPr>
      <w:ins w:id="9373" w:author="RAFAEL SOTOMAYOR" w:date="2016-12-20T17:07:00Z">
        <w:r w:rsidRPr="00067AA5">
          <w:rPr>
            <w:noProof/>
          </w:rPr>
          <w:t>Esto se debe a dos razones principales: la baja cantidad de profe</w:t>
        </w:r>
        <w:r>
          <w:rPr>
            <w:noProof/>
          </w:rPr>
          <w:t>sionales tecnoló</w:t>
        </w:r>
        <w:r w:rsidRPr="00067AA5">
          <w:rPr>
            <w:noProof/>
          </w:rPr>
          <w:t>gicos especializados en Ciencias Agrícolas y el bajo nivel técnico de los agricultores</w:t>
        </w:r>
        <w:r w:rsidRPr="00067AA5">
          <w:rPr>
            <w:rFonts w:eastAsia="Times New Roman"/>
            <w:noProof/>
          </w:rPr>
          <w:t>.</w:t>
        </w:r>
        <w:r w:rsidRPr="00067AA5">
          <w:rPr>
            <w:rFonts w:eastAsia="Times New Roman"/>
            <w:noProof/>
          </w:rPr>
          <w:fldChar w:fldCharType="begin"/>
        </w:r>
        <w:r w:rsidRPr="00067AA5">
          <w:rPr>
            <w:rFonts w:eastAsia="Times New Roman"/>
            <w:noProof/>
          </w:rPr>
          <w:instrText xml:space="preserve"> REF _Ref469961489 \r \h  \* MERGEFORMAT </w:instrText>
        </w:r>
        <w:r w:rsidRPr="00067AA5">
          <w:rPr>
            <w:rFonts w:eastAsia="Times New Roman"/>
            <w:noProof/>
          </w:rPr>
        </w:r>
        <w:r w:rsidRPr="00067AA5">
          <w:rPr>
            <w:rFonts w:eastAsia="Times New Roman"/>
            <w:noProof/>
          </w:rPr>
          <w:fldChar w:fldCharType="separate"/>
        </w:r>
        <w:r>
          <w:rPr>
            <w:rFonts w:eastAsia="Times New Roman"/>
            <w:noProof/>
          </w:rPr>
          <w:t>10</w:t>
        </w:r>
        <w:r w:rsidRPr="00067AA5">
          <w:rPr>
            <w:rFonts w:eastAsia="Times New Roman"/>
            <w:noProof/>
          </w:rPr>
          <w:fldChar w:fldCharType="end"/>
        </w:r>
        <w:r w:rsidRPr="00067AA5">
          <w:rPr>
            <w:noProof/>
          </w:rPr>
          <w:t xml:space="preserve"> [</w:t>
        </w:r>
        <w:r w:rsidRPr="00067AA5">
          <w:rPr>
            <w:noProof/>
            <w:color w:val="0000FF"/>
          </w:rPr>
          <w:t>R10</w:t>
        </w:r>
        <w:r w:rsidRPr="00067AA5">
          <w:rPr>
            <w:noProof/>
          </w:rPr>
          <w:t>]</w:t>
        </w:r>
      </w:ins>
    </w:p>
    <w:p w:rsidR="00C66CF8" w:rsidRPr="00067AA5" w:rsidRDefault="00C66CF8" w:rsidP="00C66CF8">
      <w:pPr>
        <w:rPr>
          <w:ins w:id="9374" w:author="RAFAEL SOTOMAYOR" w:date="2016-12-20T17:07:00Z"/>
          <w:rFonts w:eastAsia="Times New Roman"/>
          <w:noProof/>
        </w:rPr>
      </w:pPr>
    </w:p>
    <w:p w:rsidR="00C66CF8" w:rsidRPr="00067AA5" w:rsidRDefault="00C66CF8" w:rsidP="00C66CF8">
      <w:pPr>
        <w:rPr>
          <w:ins w:id="9375" w:author="RAFAEL SOTOMAYOR" w:date="2016-12-20T17:07:00Z"/>
          <w:rFonts w:eastAsia="Times New Roman"/>
          <w:noProof/>
        </w:rPr>
      </w:pPr>
      <w:ins w:id="9376" w:author="RAFAEL SOTOMAYOR" w:date="2016-12-20T17:07:00Z">
        <w:r w:rsidRPr="00067AA5">
          <w:rPr>
            <w:noProof/>
          </w:rPr>
          <w:t>Por otra parte, se observ</w:t>
        </w:r>
        <w:r>
          <w:rPr>
            <w:noProof/>
          </w:rPr>
          <w:t>a que el proceso de integració</w:t>
        </w:r>
        <w:r w:rsidRPr="00067AA5">
          <w:rPr>
            <w:noProof/>
          </w:rPr>
          <w:t xml:space="preserve">n tecnológica en la cadena productiva de la industria de agroalimentos de exportación debe cubrir desde el cultivo al proceso de distribución, considerando en su integración la información de trazabilidad de todas las variables relevantes en la cadena completa. Dentro de las variables relevantes se encuentran las de calidad, inocuidad, uso de agua, entre otras. Para lograr que esta información sea transversal a los procesos y genere información que pueda mejorar la calidad de la producción, es necesario contar con estándares en la información y los procesos. </w:t>
        </w:r>
        <w:r w:rsidRPr="00067AA5">
          <w:rPr>
            <w:rFonts w:eastAsia="Times New Roman"/>
            <w:noProof/>
          </w:rPr>
          <w:t xml:space="preserve"> </w:t>
        </w:r>
        <w:r w:rsidRPr="00067AA5">
          <w:rPr>
            <w:rFonts w:eastAsia="Times New Roman"/>
            <w:noProof/>
          </w:rPr>
          <w:fldChar w:fldCharType="begin"/>
        </w:r>
        <w:r w:rsidRPr="00067AA5">
          <w:rPr>
            <w:rFonts w:eastAsia="Times New Roman"/>
            <w:noProof/>
          </w:rPr>
          <w:instrText xml:space="preserve"> REF _Ref469961489 \r \h  \* MERGEFORMAT </w:instrText>
        </w:r>
        <w:r w:rsidRPr="00067AA5">
          <w:rPr>
            <w:rFonts w:eastAsia="Times New Roman"/>
            <w:noProof/>
          </w:rPr>
        </w:r>
        <w:r w:rsidRPr="00067AA5">
          <w:rPr>
            <w:rFonts w:eastAsia="Times New Roman"/>
            <w:noProof/>
          </w:rPr>
          <w:fldChar w:fldCharType="separate"/>
        </w:r>
        <w:r>
          <w:rPr>
            <w:rFonts w:eastAsia="Times New Roman"/>
            <w:noProof/>
          </w:rPr>
          <w:t>10</w:t>
        </w:r>
        <w:r w:rsidRPr="00067AA5">
          <w:rPr>
            <w:rFonts w:eastAsia="Times New Roman"/>
            <w:noProof/>
          </w:rPr>
          <w:fldChar w:fldCharType="end"/>
        </w:r>
        <w:r w:rsidRPr="00067AA5">
          <w:rPr>
            <w:noProof/>
          </w:rPr>
          <w:t xml:space="preserve"> [</w:t>
        </w:r>
        <w:r w:rsidRPr="00067AA5">
          <w:rPr>
            <w:noProof/>
            <w:color w:val="0000FF"/>
          </w:rPr>
          <w:t>R10</w:t>
        </w:r>
        <w:r w:rsidRPr="00067AA5">
          <w:rPr>
            <w:noProof/>
          </w:rPr>
          <w:t>]</w:t>
        </w:r>
      </w:ins>
    </w:p>
    <w:p w:rsidR="00C66CF8" w:rsidRPr="00067AA5" w:rsidRDefault="00C66CF8" w:rsidP="00C66CF8">
      <w:pPr>
        <w:rPr>
          <w:ins w:id="9377" w:author="RAFAEL SOTOMAYOR" w:date="2016-12-20T17:07:00Z"/>
          <w:noProof/>
        </w:rPr>
      </w:pPr>
      <w:ins w:id="9378" w:author="RAFAEL SOTOMAYOR" w:date="2016-12-20T17:07:00Z">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379" w:author="RAFAEL SOTOMAYOR" w:date="2016-12-20T17:07:00Z"/>
          <w:noProof/>
        </w:rPr>
      </w:pPr>
      <w:ins w:id="9380" w:author="RAFAEL SOTOMAYOR" w:date="2016-12-20T17:07:00Z">
        <w:r>
          <w:rPr>
            <w:noProof/>
          </w:rPr>
          <w:t>La adopció</w:t>
        </w:r>
        <w:r w:rsidRPr="00067AA5">
          <w:rPr>
            <w:noProof/>
          </w:rPr>
          <w:t>n de tecnología y la integración de los procesos, se debe hacer basado en un eje estructural de interoperabilidad de la información y los sistemas. Esto permite que la tecnología aplicada en los distintos puntos de la cadena de valor, se relacionen y permita</w:t>
        </w:r>
        <w:r>
          <w:rPr>
            <w:noProof/>
          </w:rPr>
          <w:t>n la inter-relación, la comuni</w:t>
        </w:r>
        <w:r w:rsidRPr="00067AA5">
          <w:rPr>
            <w:noProof/>
          </w:rPr>
          <w:t>cación y el traspaso de información de valor entre los distintos actores de manera oportuna, eficiente y eficaz, permitiendo desarrollar mejoras en los procesos con la mayor cantidad de información disponible. Un concepto importante que se asocia a este eje y su potencial a mediano plazo es la  integración total de tecnologías de IoT a los procesos de la cadena de valor.</w:t>
        </w:r>
      </w:ins>
    </w:p>
    <w:p w:rsidR="00C66CF8" w:rsidRPr="00067AA5" w:rsidRDefault="00C66CF8" w:rsidP="00C66CF8">
      <w:pPr>
        <w:rPr>
          <w:ins w:id="9381" w:author="RAFAEL SOTOMAYOR" w:date="2016-12-20T17:07:00Z"/>
          <w:noProof/>
        </w:rPr>
      </w:pPr>
      <w:ins w:id="9382"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383" w:author="RAFAEL SOTOMAYOR" w:date="2016-12-20T17:07:00Z"/>
          <w:noProof/>
        </w:rPr>
      </w:pPr>
      <w:ins w:id="9384" w:author="RAFAEL SOTOMAYOR" w:date="2016-12-20T17:07:00Z">
        <w:r w:rsidRPr="00067AA5">
          <w:rPr>
            <w:noProof/>
          </w:rPr>
          <w:t>Las solucion</w:t>
        </w:r>
        <w:r>
          <w:rPr>
            <w:noProof/>
          </w:rPr>
          <w:t>es existentes de automatizació</w:t>
        </w:r>
        <w:r w:rsidRPr="00067AA5">
          <w:rPr>
            <w:noProof/>
          </w:rPr>
          <w:t xml:space="preserve">n en agricultura de precisión, en general, no contemplan integración y/o interoperabilidad con otras soluciones, a no ser que éstas sean provistas por el mismo fabricante. </w:t>
        </w:r>
      </w:ins>
    </w:p>
    <w:p w:rsidR="00C66CF8" w:rsidRPr="00067AA5" w:rsidRDefault="00C66CF8" w:rsidP="00C66CF8">
      <w:pPr>
        <w:rPr>
          <w:ins w:id="9385" w:author="RAFAEL SOTOMAYOR" w:date="2016-12-20T17:07:00Z"/>
          <w:noProof/>
        </w:rPr>
      </w:pPr>
      <w:ins w:id="9386"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387" w:author="RAFAEL SOTOMAYOR" w:date="2016-12-20T17:07:00Z"/>
          <w:noProof/>
        </w:rPr>
      </w:pPr>
      <w:ins w:id="9388" w:author="RAFAEL SOTOMAYOR" w:date="2016-12-20T17:07:00Z">
        <w:r>
          <w:rPr>
            <w:noProof/>
          </w:rPr>
          <w:t>A travé</w:t>
        </w:r>
        <w:r w:rsidRPr="00067AA5">
          <w:rPr>
            <w:noProof/>
          </w:rPr>
          <w:t xml:space="preserve">s de la adopción de estándares que faciliten la interoperabilidad, la industria tecnológica podría habilitar la integración de los sistemas de alto nivel desarrollados por nuevos actores, fomentando la competitividad en la industria tecnológica, donde numerosas empresas podrán propor cionar diversos subsistemas. </w:t>
        </w:r>
      </w:ins>
    </w:p>
    <w:p w:rsidR="00C66CF8" w:rsidRPr="00067AA5" w:rsidRDefault="00C66CF8" w:rsidP="00C66CF8">
      <w:pPr>
        <w:rPr>
          <w:ins w:id="9389" w:author="RAFAEL SOTOMAYOR" w:date="2016-12-20T17:07:00Z"/>
          <w:noProof/>
        </w:rPr>
      </w:pPr>
      <w:ins w:id="9390"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391" w:author="RAFAEL SOTOMAYOR" w:date="2016-12-20T17:07:00Z"/>
          <w:noProof/>
        </w:rPr>
      </w:pPr>
      <w:ins w:id="9392" w:author="RAFAEL SOTOMAYOR" w:date="2016-12-20T17:07:00Z">
        <w:r w:rsidRPr="00067AA5">
          <w:rPr>
            <w:noProof/>
          </w:rPr>
          <w:t>Par</w:t>
        </w:r>
        <w:r>
          <w:rPr>
            <w:noProof/>
          </w:rPr>
          <w:t>a lograr fomentar esta adopció</w:t>
        </w:r>
        <w:r w:rsidRPr="00067AA5">
          <w:rPr>
            <w:noProof/>
          </w:rPr>
          <w:t xml:space="preserve">n de estándares en la industria, es necesario analizar los estándares que están siendo utilizados en el mundo y que serán parte de los capítulos posteriores de este estudio, fomentando la integración y/o interoperabilidad entre componentes y sistemas. De esta forma, es indispensable esta blecer un modelo común para las </w:t>
        </w:r>
        <w:r>
          <w:rPr>
            <w:noProof/>
          </w:rPr>
          <w:t>diferentes componentes tecnoló</w:t>
        </w:r>
        <w:r w:rsidRPr="00067AA5">
          <w:rPr>
            <w:noProof/>
          </w:rPr>
          <w:t xml:space="preserve">gicas en la cadena de producción de agroalimentos, orientado a satisfacer los requerimientos de información para la toma de decisiones de cada uno de sus actores y en consecuencia asegurar la información de trazabilidad en cada uno de sus eslabones. </w:t>
        </w:r>
      </w:ins>
    </w:p>
    <w:p w:rsidR="00C66CF8" w:rsidRPr="00067AA5" w:rsidRDefault="00C66CF8" w:rsidP="00C66CF8">
      <w:pPr>
        <w:rPr>
          <w:ins w:id="9393" w:author="RAFAEL SOTOMAYOR" w:date="2016-12-20T17:07:00Z"/>
          <w:noProof/>
        </w:rPr>
      </w:pPr>
      <w:ins w:id="9394"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9395" w:author="RAFAEL SOTOMAYOR" w:date="2016-12-20T17:07:00Z"/>
          <w:noProof/>
        </w:rPr>
        <w:pPrChange w:id="9396"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9397" w:name="_Toc470016870"/>
      <w:ins w:id="9398" w:author="RAFAEL SOTOMAYOR" w:date="2016-12-20T17:07:00Z">
        <w:r>
          <w:rPr>
            <w:noProof/>
          </w:rPr>
          <w:lastRenderedPageBreak/>
          <w:t>Caracterizaci</w:t>
        </w:r>
        <w:r w:rsidRPr="00067AA5">
          <w:rPr>
            <w:noProof/>
          </w:rPr>
          <w:t>ón del Rubro Fruticultura</w:t>
        </w:r>
        <w:bookmarkEnd w:id="9397"/>
      </w:ins>
    </w:p>
    <w:p w:rsidR="00C66CF8" w:rsidRPr="00067AA5" w:rsidRDefault="00C66CF8" w:rsidP="00C66CF8">
      <w:pPr>
        <w:rPr>
          <w:ins w:id="9399" w:author="RAFAEL SOTOMAYOR" w:date="2016-12-20T17:07:00Z"/>
          <w:noProof/>
        </w:rPr>
      </w:pPr>
    </w:p>
    <w:p w:rsidR="00C66CF8" w:rsidRPr="00067AA5" w:rsidRDefault="00C66CF8" w:rsidP="00C66CF8">
      <w:pPr>
        <w:rPr>
          <w:ins w:id="9400" w:author="RAFAEL SOTOMAYOR" w:date="2016-12-20T17:07:00Z"/>
          <w:noProof/>
        </w:rPr>
      </w:pPr>
      <w:ins w:id="9401" w:author="RAFAEL SOTOMAYOR" w:date="2016-12-20T17:07:00Z">
        <w:r w:rsidRPr="00067AA5">
          <w:rPr>
            <w:noProof/>
          </w:rPr>
          <w:t xml:space="preserve">En el marco de los cinco clusters identificados como prioritarios de la  “Estrategia Nacional de la Innovación para la Competitividad”, se identifica el Cluster Frutícola Primario, el cual forma parte del Cluster de Alimentos. </w:t>
        </w:r>
      </w:ins>
    </w:p>
    <w:p w:rsidR="00C66CF8" w:rsidRPr="00067AA5" w:rsidRDefault="00C66CF8" w:rsidP="00C66CF8">
      <w:pPr>
        <w:rPr>
          <w:ins w:id="9402" w:author="RAFAEL SOTOMAYOR" w:date="2016-12-20T17:07:00Z"/>
          <w:noProof/>
        </w:rPr>
      </w:pPr>
      <w:ins w:id="9403" w:author="RAFAEL SOTOMAYOR" w:date="2016-12-20T17:07:00Z">
        <w:r w:rsidRPr="00067AA5">
          <w:rPr>
            <w:noProof/>
          </w:rPr>
          <w:tab/>
        </w:r>
        <w:r w:rsidRPr="00067AA5">
          <w:rPr>
            <w:noProof/>
          </w:rPr>
          <w:tab/>
        </w:r>
      </w:ins>
    </w:p>
    <w:p w:rsidR="00C66CF8" w:rsidRPr="00067AA5" w:rsidRDefault="00C66CF8" w:rsidP="00C66CF8">
      <w:pPr>
        <w:rPr>
          <w:ins w:id="9404" w:author="RAFAEL SOTOMAYOR" w:date="2016-12-20T17:07:00Z"/>
          <w:noProof/>
        </w:rPr>
      </w:pPr>
      <w:ins w:id="9405" w:author="RAFAEL SOTOMAYOR" w:date="2016-12-20T17:07:00Z">
        <w:r>
          <w:rPr>
            <w:noProof/>
          </w:rPr>
          <w:t>El Cluster Frutí</w:t>
        </w:r>
        <w:r w:rsidRPr="00067AA5">
          <w:rPr>
            <w:noProof/>
          </w:rPr>
          <w:t>cola Primario tiene como objetivo congregar a toda la cadena de valor del sector frutícola nacional, trabajando bajo una meta común y articulándose de forma estable en relaciones de cooperación y apoyo que les permita aumentar su productividad y eficiencia en forma continua.</w:t>
        </w:r>
      </w:ins>
    </w:p>
    <w:p w:rsidR="00C66CF8" w:rsidRPr="00067AA5" w:rsidRDefault="00C66CF8" w:rsidP="00C66CF8">
      <w:pPr>
        <w:rPr>
          <w:ins w:id="9406" w:author="RAFAEL SOTOMAYOR" w:date="2016-12-20T17:07:00Z"/>
          <w:noProof/>
        </w:rPr>
      </w:pPr>
    </w:p>
    <w:p w:rsidR="00C66CF8" w:rsidRPr="00067AA5" w:rsidRDefault="00C66CF8" w:rsidP="00C66CF8">
      <w:pPr>
        <w:rPr>
          <w:ins w:id="9407" w:author="RAFAEL SOTOMAYOR" w:date="2016-12-20T17:07:00Z"/>
          <w:noProof/>
        </w:rPr>
      </w:pPr>
      <w:ins w:id="9408" w:author="RAFAEL SOTOMAYOR" w:date="2016-12-20T17:07:00Z">
        <w:r w:rsidRPr="00067AA5">
          <w:rPr>
            <w:noProof/>
          </w:rPr>
          <w:t>Como se ha indicado anteriormente, la fruticultura es un rubro de gran importancia para la agricultura, que genera recursos econ ómicos importantes para las regiones donde se desarrolla.</w:t>
        </w:r>
      </w:ins>
    </w:p>
    <w:p w:rsidR="00C66CF8" w:rsidRPr="00067AA5" w:rsidRDefault="00C66CF8" w:rsidP="00C66CF8">
      <w:pPr>
        <w:rPr>
          <w:ins w:id="9409" w:author="RAFAEL SOTOMAYOR" w:date="2016-12-20T17:07:00Z"/>
          <w:noProof/>
        </w:rPr>
      </w:pPr>
    </w:p>
    <w:p w:rsidR="00C66CF8" w:rsidRPr="00067AA5" w:rsidRDefault="00C66CF8" w:rsidP="00C66CF8">
      <w:pPr>
        <w:rPr>
          <w:ins w:id="9410" w:author="RAFAEL SOTOMAYOR" w:date="2016-12-20T17:07:00Z"/>
          <w:noProof/>
        </w:rPr>
      </w:pPr>
      <w:ins w:id="9411" w:author="RAFAEL SOTOMAYOR" w:date="2016-12-20T17:07:00Z">
        <w:r>
          <w:rPr>
            <w:noProof/>
          </w:rPr>
          <w:t>En la producci</w:t>
        </w:r>
        <w:r w:rsidRPr="00067AA5">
          <w:rPr>
            <w:noProof/>
          </w:rPr>
          <w:t>ón frutícola se pueden diferenciar las exportaciones de fruta fresca de las exportaciones de fruta procesada, la que genera un valor agregado a la materia prima inicial.</w:t>
        </w:r>
      </w:ins>
    </w:p>
    <w:p w:rsidR="00C66CF8" w:rsidRPr="00067AA5" w:rsidRDefault="00C66CF8" w:rsidP="00C66CF8">
      <w:pPr>
        <w:rPr>
          <w:ins w:id="9412" w:author="RAFAEL SOTOMAYOR" w:date="2016-12-20T17:07:00Z"/>
          <w:noProof/>
        </w:rPr>
      </w:pPr>
    </w:p>
    <w:p w:rsidR="00C66CF8" w:rsidRPr="00067AA5" w:rsidRDefault="00C66CF8" w:rsidP="00C66CF8">
      <w:pPr>
        <w:rPr>
          <w:ins w:id="9413" w:author="RAFAEL SOTOMAYOR" w:date="2016-12-20T17:07:00Z"/>
          <w:noProof/>
        </w:rPr>
      </w:pPr>
      <w:ins w:id="9414" w:author="RAFAEL SOTOMAYOR" w:date="2016-12-20T17:07:00Z">
        <w:r>
          <w:rPr>
            <w:noProof/>
          </w:rPr>
          <w:t>Como se describi</w:t>
        </w:r>
        <w:r w:rsidRPr="00067AA5">
          <w:rPr>
            <w:noProof/>
          </w:rPr>
          <w:t>ó anteriormente es este documento, se dividió el subsector fruticultura en las siguientes categorías. Se detallan las especies que se consideraron dentro de cada una de éstas.</w:t>
        </w:r>
      </w:ins>
    </w:p>
    <w:p w:rsidR="00C66CF8" w:rsidRPr="00067AA5" w:rsidRDefault="00C66CF8" w:rsidP="00C66CF8">
      <w:pPr>
        <w:rPr>
          <w:ins w:id="9415" w:author="RAFAEL SOTOMAYOR" w:date="2016-12-20T17:07:00Z"/>
          <w:noProof/>
        </w:rPr>
      </w:pPr>
      <w:ins w:id="9416" w:author="RAFAEL SOTOMAYOR" w:date="2016-12-20T17:07:00Z">
        <w:r w:rsidRPr="00067AA5">
          <w:rPr>
            <w:noProof/>
          </w:rPr>
          <w:t xml:space="preserve"> </w:t>
        </w:r>
      </w:ins>
    </w:p>
    <w:p w:rsidR="00C66CF8" w:rsidRPr="00067AA5" w:rsidRDefault="00C66CF8" w:rsidP="004423CA">
      <w:pPr>
        <w:widowControl/>
        <w:numPr>
          <w:ilvl w:val="0"/>
          <w:numId w:val="56"/>
        </w:numPr>
        <w:contextualSpacing w:val="0"/>
        <w:rPr>
          <w:ins w:id="9417" w:author="RAFAEL SOTOMAYOR" w:date="2016-12-20T17:07:00Z"/>
          <w:noProof/>
          <w:color w:val="000000"/>
        </w:rPr>
        <w:pPrChange w:id="9418" w:author="RAFAEL SOTOMAYOR" w:date="2016-12-20T17:07:00Z">
          <w:pPr>
            <w:widowControl/>
            <w:numPr>
              <w:numId w:val="57"/>
            </w:numPr>
            <w:tabs>
              <w:tab w:val="num" w:pos="432"/>
            </w:tabs>
            <w:ind w:left="432" w:hanging="432"/>
            <w:contextualSpacing w:val="0"/>
          </w:pPr>
        </w:pPrChange>
      </w:pPr>
      <w:ins w:id="9419" w:author="RAFAEL SOTOMAYOR" w:date="2016-12-20T17:07:00Z">
        <w:r w:rsidRPr="00067AA5">
          <w:rPr>
            <w:noProof/>
            <w:color w:val="000000"/>
          </w:rPr>
          <w:t>Fruta Fresca</w:t>
        </w:r>
      </w:ins>
    </w:p>
    <w:p w:rsidR="00C66CF8" w:rsidRPr="00067AA5" w:rsidRDefault="00C66CF8" w:rsidP="004423CA">
      <w:pPr>
        <w:widowControl/>
        <w:numPr>
          <w:ilvl w:val="0"/>
          <w:numId w:val="56"/>
        </w:numPr>
        <w:contextualSpacing w:val="0"/>
        <w:rPr>
          <w:ins w:id="9420" w:author="RAFAEL SOTOMAYOR" w:date="2016-12-20T17:07:00Z"/>
          <w:noProof/>
          <w:color w:val="000000"/>
        </w:rPr>
        <w:pPrChange w:id="9421" w:author="RAFAEL SOTOMAYOR" w:date="2016-12-20T17:07:00Z">
          <w:pPr>
            <w:widowControl/>
            <w:numPr>
              <w:numId w:val="57"/>
            </w:numPr>
            <w:tabs>
              <w:tab w:val="num" w:pos="432"/>
            </w:tabs>
            <w:ind w:left="432" w:hanging="432"/>
            <w:contextualSpacing w:val="0"/>
          </w:pPr>
        </w:pPrChange>
      </w:pPr>
      <w:ins w:id="9422" w:author="RAFAEL SOTOMAYOR" w:date="2016-12-20T17:07:00Z">
        <w:r w:rsidRPr="00067AA5">
          <w:rPr>
            <w:noProof/>
            <w:color w:val="000000"/>
          </w:rPr>
          <w:t>Frutos Secos y deshidratados</w:t>
        </w:r>
      </w:ins>
    </w:p>
    <w:p w:rsidR="00C66CF8" w:rsidRPr="00067AA5" w:rsidRDefault="00C66CF8" w:rsidP="004423CA">
      <w:pPr>
        <w:widowControl/>
        <w:numPr>
          <w:ilvl w:val="0"/>
          <w:numId w:val="56"/>
        </w:numPr>
        <w:contextualSpacing w:val="0"/>
        <w:rPr>
          <w:ins w:id="9423" w:author="RAFAEL SOTOMAYOR" w:date="2016-12-20T17:07:00Z"/>
          <w:noProof/>
        </w:rPr>
        <w:pPrChange w:id="9424" w:author="RAFAEL SOTOMAYOR" w:date="2016-12-20T17:07:00Z">
          <w:pPr>
            <w:widowControl/>
            <w:numPr>
              <w:numId w:val="57"/>
            </w:numPr>
            <w:tabs>
              <w:tab w:val="num" w:pos="432"/>
            </w:tabs>
            <w:ind w:left="432" w:hanging="432"/>
            <w:contextualSpacing w:val="0"/>
          </w:pPr>
        </w:pPrChange>
      </w:pPr>
      <w:ins w:id="9425" w:author="RAFAEL SOTOMAYOR" w:date="2016-12-20T17:07:00Z">
        <w:r w:rsidRPr="00067AA5">
          <w:rPr>
            <w:noProof/>
            <w:color w:val="000000"/>
          </w:rPr>
          <w:t xml:space="preserve">Frutales Menores, </w:t>
        </w:r>
        <w:r w:rsidRPr="00067AA5">
          <w:rPr>
            <w:noProof/>
            <w:color w:val="000000"/>
            <w:highlight w:val="white"/>
          </w:rPr>
          <w:t>En la categor ía frutales menores se encuentran especies de características herbáceas (frutillas) o arbustivas (frambuesas, arándanos), y también especies arbóreas de escasa área cultivada o en reciente proceso de expansión (níspero, chirimoya, granada etc.). (ODEPA; 2005)</w:t>
        </w:r>
      </w:ins>
    </w:p>
    <w:p w:rsidR="00C66CF8" w:rsidRPr="00067AA5" w:rsidRDefault="00C66CF8" w:rsidP="004423CA">
      <w:pPr>
        <w:widowControl/>
        <w:numPr>
          <w:ilvl w:val="0"/>
          <w:numId w:val="56"/>
        </w:numPr>
        <w:contextualSpacing w:val="0"/>
        <w:rPr>
          <w:ins w:id="9426" w:author="RAFAEL SOTOMAYOR" w:date="2016-12-20T17:07:00Z"/>
          <w:noProof/>
          <w:color w:val="000000"/>
          <w:highlight w:val="white"/>
        </w:rPr>
        <w:pPrChange w:id="9427" w:author="RAFAEL SOTOMAYOR" w:date="2016-12-20T17:07:00Z">
          <w:pPr>
            <w:widowControl/>
            <w:numPr>
              <w:numId w:val="57"/>
            </w:numPr>
            <w:tabs>
              <w:tab w:val="num" w:pos="432"/>
            </w:tabs>
            <w:ind w:left="432" w:hanging="432"/>
            <w:contextualSpacing w:val="0"/>
          </w:pPr>
        </w:pPrChange>
      </w:pPr>
      <w:ins w:id="9428" w:author="RAFAEL SOTOMAYOR" w:date="2016-12-20T17:07:00Z">
        <w:r w:rsidRPr="00067AA5">
          <w:rPr>
            <w:noProof/>
            <w:color w:val="000000"/>
            <w:highlight w:val="white"/>
          </w:rPr>
          <w:t>Viticultura: cultivo y producci ón de uva para la elaboración de vino.</w:t>
        </w:r>
      </w:ins>
    </w:p>
    <w:p w:rsidR="00C66CF8" w:rsidRPr="00067AA5" w:rsidRDefault="00C66CF8" w:rsidP="00C66CF8">
      <w:pPr>
        <w:rPr>
          <w:ins w:id="9429" w:author="RAFAEL SOTOMAYOR" w:date="2016-12-20T17:07:00Z"/>
          <w:noProof/>
        </w:rPr>
      </w:pPr>
    </w:p>
    <w:p w:rsidR="00C66CF8" w:rsidRPr="00067AA5" w:rsidRDefault="00C66CF8" w:rsidP="00C66CF8">
      <w:pPr>
        <w:rPr>
          <w:ins w:id="9430" w:author="RAFAEL SOTOMAYOR" w:date="2016-12-20T17:07:00Z"/>
          <w:noProof/>
        </w:rPr>
      </w:pPr>
      <w:ins w:id="9431" w:author="RAFAEL SOTOMAYOR" w:date="2016-12-20T17:07:00Z">
        <w:r>
          <w:rPr>
            <w:noProof/>
          </w:rPr>
          <w:t>Para facilitar los an</w:t>
        </w:r>
        <w:r w:rsidRPr="00067AA5">
          <w:rPr>
            <w:noProof/>
          </w:rPr>
          <w:t>álisis posteriores, dentro del rubro Fruticultura, se han agrupado las distintas especies según su forma de comercialización, forma y superficies de cultivo</w:t>
        </w:r>
        <w:r>
          <w:rPr>
            <w:noProof/>
          </w:rPr>
          <w:t xml:space="preserve"> la clasificaci</w:t>
        </w:r>
        <w:r w:rsidRPr="00067AA5">
          <w:rPr>
            <w:noProof/>
          </w:rPr>
          <w:t>ón de todas las especies que se cultivan en Chile se detalla en Tabla 9</w:t>
        </w:r>
        <w:r>
          <w:rPr>
            <w:noProof/>
          </w:rPr>
          <w:t>.</w:t>
        </w:r>
      </w:ins>
    </w:p>
    <w:p w:rsidR="00C66CF8" w:rsidRPr="00067AA5" w:rsidRDefault="00C66CF8" w:rsidP="00C66CF8">
      <w:pPr>
        <w:rPr>
          <w:ins w:id="9432" w:author="RAFAEL SOTOMAYOR" w:date="2016-12-20T17:07:00Z"/>
          <w:noProof/>
        </w:rPr>
      </w:pPr>
    </w:p>
    <w:p w:rsidR="00C66CF8" w:rsidRPr="00067AA5" w:rsidRDefault="00C66CF8" w:rsidP="00C66CF8">
      <w:pPr>
        <w:rPr>
          <w:ins w:id="9433" w:author="RAFAEL SOTOMAYOR" w:date="2016-12-20T17:07:00Z"/>
          <w:noProof/>
        </w:rPr>
      </w:pPr>
    </w:p>
    <w:p w:rsidR="00C66CF8" w:rsidRPr="00067AA5" w:rsidRDefault="00C66CF8" w:rsidP="00C66CF8">
      <w:pPr>
        <w:rPr>
          <w:ins w:id="9434" w:author="RAFAEL SOTOMAYOR" w:date="2016-12-20T17:07:00Z"/>
          <w:noProof/>
        </w:rPr>
      </w:pPr>
    </w:p>
    <w:tbl>
      <w:tblPr>
        <w:tblW w:w="9974" w:type="dxa"/>
        <w:tblInd w:w="-8" w:type="dxa"/>
        <w:tblCellMar>
          <w:top w:w="100" w:type="dxa"/>
          <w:left w:w="100" w:type="dxa"/>
          <w:bottom w:w="100" w:type="dxa"/>
          <w:right w:w="100" w:type="dxa"/>
        </w:tblCellMar>
        <w:tblLook w:val="04A0" w:firstRow="1" w:lastRow="0" w:firstColumn="1" w:lastColumn="0" w:noHBand="0" w:noVBand="1"/>
      </w:tblPr>
      <w:tblGrid>
        <w:gridCol w:w="9974"/>
      </w:tblGrid>
      <w:tr w:rsidR="00C66CF8" w:rsidRPr="00067AA5" w:rsidTr="0038412C">
        <w:trPr>
          <w:ins w:id="9435" w:author="RAFAEL SOTOMAYOR" w:date="2016-12-20T17:07:00Z"/>
        </w:trPr>
        <w:tc>
          <w:tcPr>
            <w:tcW w:w="9974" w:type="dxa"/>
            <w:shd w:val="clear" w:color="auto" w:fill="auto"/>
          </w:tcPr>
          <w:p w:rsidR="00C66CF8" w:rsidRPr="00067AA5" w:rsidRDefault="00C66CF8" w:rsidP="0038412C">
            <w:pPr>
              <w:spacing w:line="276" w:lineRule="auto"/>
              <w:rPr>
                <w:ins w:id="9436" w:author="RAFAEL SOTOMAYOR" w:date="2016-12-20T17:07:00Z"/>
                <w:noProof/>
              </w:rPr>
            </w:pPr>
            <w:ins w:id="9437" w:author="RAFAEL SOTOMAYOR" w:date="2016-12-20T17:07:00Z">
              <w:r w:rsidRPr="00067AA5">
                <w:rPr>
                  <w:noProof/>
                </w:rPr>
                <w:lastRenderedPageBreak/>
                <w:drawing>
                  <wp:inline distT="0" distB="0" distL="0" distR="0" wp14:anchorId="568A64FF" wp14:editId="16516FF1">
                    <wp:extent cx="6191250" cy="3048000"/>
                    <wp:effectExtent l="0" t="0" r="0" b="0"/>
                    <wp:docPr id="50" name="image52.png" descr="Captura de pantalla 2016-12-17 a las 23.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png" descr="Captura de pantalla 2016-12-17 a las 23.47.57.png"/>
                            <pic:cNvPicPr>
                              <a:picLocks noChangeAspect="1" noChangeArrowheads="1"/>
                            </pic:cNvPicPr>
                          </pic:nvPicPr>
                          <pic:blipFill>
                            <a:blip r:embed="rId69"/>
                            <a:stretch>
                              <a:fillRect/>
                            </a:stretch>
                          </pic:blipFill>
                          <pic:spPr bwMode="auto">
                            <a:xfrm>
                              <a:off x="0" y="0"/>
                              <a:ext cx="6191250" cy="3048000"/>
                            </a:xfrm>
                            <a:prstGeom prst="rect">
                              <a:avLst/>
                            </a:prstGeom>
                          </pic:spPr>
                        </pic:pic>
                      </a:graphicData>
                    </a:graphic>
                  </wp:inline>
                </w:drawing>
              </w:r>
            </w:ins>
          </w:p>
          <w:p w:rsidR="00C66CF8" w:rsidRPr="00067AA5" w:rsidRDefault="00C66CF8" w:rsidP="0038412C">
            <w:pPr>
              <w:pStyle w:val="Epgrafe"/>
              <w:rPr>
                <w:ins w:id="9438" w:author="RAFAEL SOTOMAYOR" w:date="2016-12-20T17:07:00Z"/>
                <w:noProof/>
              </w:rPr>
            </w:pPr>
            <w:bookmarkStart w:id="9439" w:name="_Toc470016052"/>
            <w:ins w:id="9440" w:author="RAFAEL SOTOMAYOR" w:date="2016-12-20T17:07:00Z">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Pr>
                  <w:noProof/>
                </w:rPr>
                <w:t>9</w:t>
              </w:r>
              <w:r w:rsidRPr="00067AA5">
                <w:rPr>
                  <w:noProof/>
                </w:rPr>
                <w:fldChar w:fldCharType="end"/>
              </w:r>
              <w:r>
                <w:rPr>
                  <w:noProof/>
                </w:rPr>
                <w:t>: Agrupaci</w:t>
              </w:r>
              <w:r w:rsidRPr="00067AA5">
                <w:rPr>
                  <w:noProof/>
                </w:rPr>
                <w:t>ón de frutas según su comercialización y forma de cultivo</w:t>
              </w:r>
              <w:bookmarkEnd w:id="9439"/>
            </w:ins>
          </w:p>
          <w:p w:rsidR="00C66CF8" w:rsidRPr="00067AA5" w:rsidRDefault="00C66CF8" w:rsidP="0038412C">
            <w:pPr>
              <w:pStyle w:val="Epgrafe"/>
              <w:rPr>
                <w:ins w:id="9441" w:author="RAFAEL SOTOMAYOR" w:date="2016-12-20T17:07:00Z"/>
                <w:noProof/>
              </w:rPr>
            </w:pPr>
            <w:ins w:id="9442" w:author="RAFAEL SOTOMAYOR" w:date="2016-12-20T17:07:00Z">
              <w:r w:rsidRPr="00067AA5">
                <w:rPr>
                  <w:noProof/>
                </w:rPr>
                <w:t xml:space="preserve">Fuente: </w:t>
              </w:r>
              <w:r>
                <w:rPr>
                  <w:noProof/>
                </w:rPr>
                <w:t>Elaboraci</w:t>
              </w:r>
              <w:r w:rsidRPr="00067AA5">
                <w:rPr>
                  <w:noProof/>
                </w:rPr>
                <w:t>ón propia a partir de informació</w:t>
              </w:r>
              <w:r>
                <w:rPr>
                  <w:noProof/>
                </w:rPr>
                <w:t>n ODEPA.</w:t>
              </w:r>
            </w:ins>
          </w:p>
          <w:p w:rsidR="00C66CF8" w:rsidRPr="00067AA5" w:rsidRDefault="00C66CF8" w:rsidP="0038412C">
            <w:pPr>
              <w:spacing w:line="276" w:lineRule="auto"/>
              <w:rPr>
                <w:ins w:id="9443" w:author="RAFAEL SOTOMAYOR" w:date="2016-12-20T17:07:00Z"/>
                <w:noProof/>
              </w:rPr>
            </w:pPr>
          </w:p>
        </w:tc>
      </w:tr>
    </w:tbl>
    <w:p w:rsidR="00C66CF8" w:rsidRPr="00067AA5" w:rsidRDefault="00C66CF8" w:rsidP="00C66CF8">
      <w:pPr>
        <w:rPr>
          <w:ins w:id="9444" w:author="RAFAEL SOTOMAYOR" w:date="2016-12-20T17:07:00Z"/>
          <w:noProof/>
        </w:rPr>
      </w:pPr>
      <w:ins w:id="9445" w:author="RAFAEL SOTOMAYOR" w:date="2016-12-20T17:07:00Z">
        <w:r w:rsidRPr="00067AA5">
          <w:rPr>
            <w:noProof/>
          </w:rPr>
          <w:t>Chile es</w:t>
        </w:r>
        <w:r>
          <w:rPr>
            <w:noProof/>
          </w:rPr>
          <w:t xml:space="preserve"> un pa</w:t>
        </w:r>
        <w:r w:rsidRPr="00067AA5">
          <w:rPr>
            <w:noProof/>
          </w:rPr>
          <w:t xml:space="preserve">ís exportador de fruta como se muestra en la Tabla 10, a enero de 2015 se produjo un aumento de 10,5% en el volumen exportado total de fruta fresca. Por especie, el </w:t>
        </w:r>
        <w:r>
          <w:rPr>
            <w:noProof/>
          </w:rPr>
          <w:t>mayor aumento se dio en los vol</w:t>
        </w:r>
        <w:r w:rsidRPr="00067AA5">
          <w:rPr>
            <w:noProof/>
          </w:rPr>
          <w:t xml:space="preserve">úmenes exportados de cerezas (29,5% por sobre el mismo período de 2013 y un volumen de 11.900 ton. más de fruta), seguidas por los arándanos con más de 8.000 ton. adicionales exportadas en el primer mes de ese año y un aumento de 32%. </w:t>
        </w:r>
      </w:ins>
    </w:p>
    <w:p w:rsidR="00C66CF8" w:rsidRPr="00067AA5" w:rsidRDefault="00C66CF8" w:rsidP="00C66CF8">
      <w:pPr>
        <w:rPr>
          <w:ins w:id="9446" w:author="RAFAEL SOTOMAYOR" w:date="2016-12-20T17:07:00Z"/>
          <w:noProof/>
        </w:rPr>
      </w:pPr>
    </w:p>
    <w:p w:rsidR="00C66CF8" w:rsidRPr="00067AA5" w:rsidRDefault="00C66CF8" w:rsidP="00C66CF8">
      <w:pPr>
        <w:rPr>
          <w:ins w:id="9447" w:author="RAFAEL SOTOMAYOR" w:date="2016-12-20T17:07:00Z"/>
          <w:rFonts w:eastAsia="Times New Roman"/>
          <w:noProof/>
        </w:rPr>
      </w:pPr>
      <w:ins w:id="9448" w:author="RAFAEL SOTOMAYOR" w:date="2016-12-20T17:07:00Z">
        <w:r w:rsidRPr="00067AA5">
          <w:rPr>
            <w:noProof/>
          </w:rPr>
          <w:t>Nectarines y ciruelas aumentan m ás de 6.000 ton. cada uno y duraznos, más de 4.000 ton. Los frutos secos, por su parte, disminuyen 14,3% su volumen exportado al comparar enero de 2014 con enero de 2013. La mayor disminución ocurre en las exportaciones de nueces sin cáscara, que bajaron 329,7 toneladas (42%)</w:t>
        </w:r>
        <w:r w:rsidRPr="00067AA5">
          <w:rPr>
            <w:noProof/>
          </w:rPr>
          <w:fldChar w:fldCharType="begin"/>
        </w:r>
        <w:r w:rsidRPr="00067AA5">
          <w:rPr>
            <w:noProof/>
          </w:rPr>
          <w:instrText xml:space="preserve"> REF _Ref469961489 \r \h  \* MERGEFORMAT </w:instrText>
        </w:r>
        <w:r w:rsidRPr="00067AA5">
          <w:rPr>
            <w:noProof/>
          </w:rPr>
        </w:r>
        <w:r w:rsidRPr="00067AA5">
          <w:rPr>
            <w:noProof/>
          </w:rPr>
          <w:fldChar w:fldCharType="separate"/>
        </w:r>
        <w:r>
          <w:rPr>
            <w:noProof/>
          </w:rPr>
          <w:t>10</w:t>
        </w:r>
        <w:r w:rsidRPr="00067AA5">
          <w:rPr>
            <w:noProof/>
          </w:rPr>
          <w:fldChar w:fldCharType="end"/>
        </w:r>
        <w:r w:rsidRPr="00067AA5">
          <w:rPr>
            <w:noProof/>
          </w:rPr>
          <w:t xml:space="preserve"> </w:t>
        </w:r>
        <w:r w:rsidRPr="00067AA5">
          <w:rPr>
            <w:rFonts w:eastAsia="Times New Roman"/>
            <w:noProof/>
            <w:color w:val="0000FF"/>
          </w:rPr>
          <w:t xml:space="preserve">[R10] </w:t>
        </w:r>
      </w:ins>
    </w:p>
    <w:p w:rsidR="00C66CF8" w:rsidRPr="00067AA5" w:rsidRDefault="00C66CF8" w:rsidP="00C66CF8">
      <w:pPr>
        <w:rPr>
          <w:ins w:id="9449" w:author="RAFAEL SOTOMAYOR" w:date="2016-12-20T17:07:00Z"/>
          <w:noProof/>
        </w:rPr>
      </w:pPr>
    </w:p>
    <w:p w:rsidR="00C66CF8" w:rsidRPr="00067AA5" w:rsidRDefault="00C66CF8" w:rsidP="00C66CF8">
      <w:pPr>
        <w:rPr>
          <w:ins w:id="9450" w:author="RAFAEL SOTOMAYOR" w:date="2016-12-20T17:07:00Z"/>
          <w:noProof/>
        </w:rPr>
      </w:pPr>
    </w:p>
    <w:p w:rsidR="00C66CF8" w:rsidRPr="00067AA5" w:rsidRDefault="00C66CF8" w:rsidP="00C66CF8">
      <w:pPr>
        <w:rPr>
          <w:ins w:id="9451" w:author="RAFAEL SOTOMAYOR" w:date="2016-12-20T17:07:00Z"/>
          <w:noProof/>
        </w:rPr>
      </w:pPr>
    </w:p>
    <w:p w:rsidR="00C66CF8" w:rsidRPr="00067AA5" w:rsidRDefault="00C66CF8" w:rsidP="00C66CF8">
      <w:pPr>
        <w:rPr>
          <w:ins w:id="9452" w:author="RAFAEL SOTOMAYOR" w:date="2016-12-20T17:07:00Z"/>
          <w:noProof/>
        </w:rPr>
      </w:pPr>
      <w:ins w:id="9453" w:author="RAFAEL SOTOMAYOR" w:date="2016-12-20T17:07:00Z">
        <w:r w:rsidRPr="00067AA5">
          <w:rPr>
            <w:noProof/>
          </w:rPr>
          <w:lastRenderedPageBreak/>
          <w:drawing>
            <wp:inline distT="0" distB="0" distL="0" distR="0" wp14:anchorId="1D6F37F2" wp14:editId="4EC1F739">
              <wp:extent cx="5676265" cy="5078730"/>
              <wp:effectExtent l="0" t="0" r="0" b="0"/>
              <wp:docPr id="51" name="image35.png" descr="Captura de pantalla 2016-12-18 a las 11.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png" descr="Captura de pantalla 2016-12-18 a las 11.14.38.png"/>
                      <pic:cNvPicPr>
                        <a:picLocks noChangeAspect="1" noChangeArrowheads="1"/>
                      </pic:cNvPicPr>
                    </pic:nvPicPr>
                    <pic:blipFill>
                      <a:blip r:embed="rId70"/>
                      <a:stretch>
                        <a:fillRect/>
                      </a:stretch>
                    </pic:blipFill>
                    <pic:spPr bwMode="auto">
                      <a:xfrm>
                        <a:off x="0" y="0"/>
                        <a:ext cx="5676265" cy="5078730"/>
                      </a:xfrm>
                      <a:prstGeom prst="rect">
                        <a:avLst/>
                      </a:prstGeom>
                    </pic:spPr>
                  </pic:pic>
                </a:graphicData>
              </a:graphic>
            </wp:inline>
          </w:drawing>
        </w:r>
      </w:ins>
    </w:p>
    <w:p w:rsidR="00C66CF8" w:rsidRPr="00067AA5" w:rsidRDefault="00C66CF8" w:rsidP="00C66CF8">
      <w:pPr>
        <w:pStyle w:val="Epgrafe"/>
        <w:rPr>
          <w:ins w:id="9454" w:author="RAFAEL SOTOMAYOR" w:date="2016-12-20T17:07:00Z"/>
          <w:noProof/>
        </w:rPr>
      </w:pPr>
      <w:bookmarkStart w:id="9455" w:name="_Toc470016053"/>
      <w:ins w:id="9456" w:author="RAFAEL SOTOMAYOR" w:date="2016-12-20T17:07:00Z">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Pr>
            <w:noProof/>
          </w:rPr>
          <w:t>10</w:t>
        </w:r>
        <w:r w:rsidRPr="00067AA5">
          <w:rPr>
            <w:noProof/>
          </w:rPr>
          <w:fldChar w:fldCharType="end"/>
        </w:r>
        <w:r>
          <w:rPr>
            <w:noProof/>
          </w:rPr>
          <w:t>: Exportaciones de frutas seg</w:t>
        </w:r>
        <w:r w:rsidRPr="00067AA5">
          <w:rPr>
            <w:noProof/>
          </w:rPr>
          <w:t>ún rubro de la Fruticultura</w:t>
        </w:r>
        <w:bookmarkEnd w:id="9455"/>
      </w:ins>
    </w:p>
    <w:p w:rsidR="00C66CF8" w:rsidRPr="00067AA5" w:rsidRDefault="00C66CF8" w:rsidP="00C66CF8">
      <w:pPr>
        <w:rPr>
          <w:ins w:id="9457" w:author="RAFAEL SOTOMAYOR" w:date="2016-12-20T17:07:00Z"/>
          <w:noProof/>
        </w:rPr>
      </w:pPr>
    </w:p>
    <w:p w:rsidR="00C66CF8" w:rsidRPr="00067AA5" w:rsidRDefault="00C66CF8" w:rsidP="00C66CF8">
      <w:pPr>
        <w:rPr>
          <w:ins w:id="9458" w:author="RAFAEL SOTOMAYOR" w:date="2016-12-20T17:07:00Z"/>
          <w:noProof/>
        </w:rPr>
      </w:pPr>
      <w:ins w:id="9459" w:author="RAFAEL SOTOMAYOR" w:date="2016-12-20T17:07:00Z">
        <w:r w:rsidRPr="00067AA5">
          <w:rPr>
            <w:noProof/>
          </w:rPr>
          <w:t>Como se aprecia en la Tabla 11</w:t>
        </w:r>
        <w:r>
          <w:rPr>
            <w:noProof/>
          </w:rPr>
          <w:t>, la producci</w:t>
        </w:r>
        <w:r w:rsidRPr="00067AA5">
          <w:rPr>
            <w:noProof/>
          </w:rPr>
          <w:t xml:space="preserve">ón de fruta fresca está concentrada en algunas regiones. El 81,3% de las exportaciones de fruta fresca proviene de las regiones de Coquimbo, Valparaíso, O'Higgins y Maule. Se puede deducir que estas son las regiones en las que se desarrolla una agricultura en la que se requiere de mayor manejo de  datos y tecnologías. </w:t>
        </w:r>
      </w:ins>
    </w:p>
    <w:p w:rsidR="00C66CF8" w:rsidRPr="00067AA5" w:rsidRDefault="00C66CF8" w:rsidP="00C66CF8">
      <w:pPr>
        <w:rPr>
          <w:ins w:id="9460" w:author="RAFAEL SOTOMAYOR" w:date="2016-12-20T17:07:00Z"/>
          <w:noProof/>
        </w:rPr>
      </w:pPr>
    </w:p>
    <w:p w:rsidR="00C66CF8" w:rsidRPr="00067AA5" w:rsidRDefault="00C66CF8" w:rsidP="00C66CF8">
      <w:pPr>
        <w:rPr>
          <w:ins w:id="9461" w:author="RAFAEL SOTOMAYOR" w:date="2016-12-20T17:07:00Z"/>
          <w:noProof/>
        </w:rPr>
      </w:pPr>
      <w:ins w:id="9462" w:author="RAFAEL SOTOMAYOR" w:date="2016-12-20T17:07:00Z">
        <w:r w:rsidRPr="00067AA5">
          <w:rPr>
            <w:noProof/>
          </w:rPr>
          <w:t>Y dentro de cada una de las regiones, hay algun</w:t>
        </w:r>
        <w:r>
          <w:rPr>
            <w:noProof/>
          </w:rPr>
          <w:t>as en las que la actividad frut</w:t>
        </w:r>
        <w:r w:rsidRPr="00067AA5">
          <w:rPr>
            <w:noProof/>
          </w:rPr>
          <w:t>ícola (fruta fresca) ocupa un porcentaje importante del resto de las actividades agrícolas, como son las regiones de Atacama y Coquimbo, cuyas exportaciones de fruta fresca son sobre un 90% de la actividad agrícola.</w:t>
        </w:r>
      </w:ins>
    </w:p>
    <w:p w:rsidR="00C66CF8" w:rsidRPr="00067AA5" w:rsidRDefault="00C66CF8" w:rsidP="00C66CF8">
      <w:pPr>
        <w:rPr>
          <w:ins w:id="9463" w:author="RAFAEL SOTOMAYOR" w:date="2016-12-20T17:07:00Z"/>
          <w:noProof/>
        </w:rPr>
      </w:pPr>
    </w:p>
    <w:p w:rsidR="00C66CF8" w:rsidRDefault="00C66CF8" w:rsidP="00C66CF8">
      <w:pPr>
        <w:rPr>
          <w:ins w:id="9464" w:author="RAFAEL SOTOMAYOR" w:date="2016-12-20T17:07:00Z"/>
          <w:noProof/>
        </w:rPr>
      </w:pPr>
    </w:p>
    <w:p w:rsidR="00C66CF8" w:rsidRPr="00067AA5" w:rsidRDefault="00C66CF8" w:rsidP="00C66CF8">
      <w:pPr>
        <w:rPr>
          <w:ins w:id="9465" w:author="RAFAEL SOTOMAYOR" w:date="2016-12-20T17:07:00Z"/>
          <w:noProof/>
        </w:rPr>
      </w:pPr>
    </w:p>
    <w:p w:rsidR="00C66CF8" w:rsidRPr="00067AA5" w:rsidRDefault="00C66CF8" w:rsidP="00C66CF8">
      <w:pPr>
        <w:rPr>
          <w:ins w:id="9466" w:author="RAFAEL SOTOMAYOR" w:date="2016-12-20T17:07:00Z"/>
          <w:noProof/>
        </w:rPr>
      </w:pPr>
    </w:p>
    <w:tbl>
      <w:tblPr>
        <w:tblW w:w="8789" w:type="dxa"/>
        <w:tblInd w:w="3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40" w:type="dxa"/>
          <w:left w:w="35" w:type="dxa"/>
          <w:bottom w:w="40" w:type="dxa"/>
          <w:right w:w="40" w:type="dxa"/>
        </w:tblCellMar>
        <w:tblLook w:val="04A0" w:firstRow="1" w:lastRow="0" w:firstColumn="1" w:lastColumn="0" w:noHBand="0" w:noVBand="1"/>
      </w:tblPr>
      <w:tblGrid>
        <w:gridCol w:w="1985"/>
        <w:gridCol w:w="1276"/>
        <w:gridCol w:w="1275"/>
        <w:gridCol w:w="1560"/>
        <w:gridCol w:w="1134"/>
        <w:gridCol w:w="1559"/>
      </w:tblGrid>
      <w:tr w:rsidR="00C66CF8" w:rsidRPr="00067AA5" w:rsidTr="0038412C">
        <w:trPr>
          <w:ins w:id="9467" w:author="RAFAEL SOTOMAYOR" w:date="2016-12-20T17:07:00Z"/>
        </w:trPr>
        <w:tc>
          <w:tcPr>
            <w:tcW w:w="1985"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rsidR="00C66CF8" w:rsidRPr="00067AA5" w:rsidRDefault="00C66CF8" w:rsidP="0038412C">
            <w:pPr>
              <w:rPr>
                <w:ins w:id="9468" w:author="RAFAEL SOTOMAYOR" w:date="2016-12-20T17:07:00Z"/>
                <w:noProof/>
                <w:color w:val="FFFFFF"/>
              </w:rPr>
            </w:pPr>
            <w:ins w:id="9469" w:author="RAFAEL SOTOMAYOR" w:date="2016-12-20T17:07:00Z">
              <w:r>
                <w:rPr>
                  <w:noProof/>
                  <w:color w:val="FFFFFF"/>
                </w:rPr>
                <w:lastRenderedPageBreak/>
                <w:t>Regi</w:t>
              </w:r>
              <w:r w:rsidRPr="00067AA5">
                <w:rPr>
                  <w:noProof/>
                  <w:color w:val="FFFFFF"/>
                </w:rPr>
                <w:t>ón</w:t>
              </w:r>
            </w:ins>
          </w:p>
        </w:tc>
        <w:tc>
          <w:tcPr>
            <w:tcW w:w="1276"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rsidR="00C66CF8" w:rsidRPr="00067AA5" w:rsidRDefault="00C66CF8" w:rsidP="0038412C">
            <w:pPr>
              <w:rPr>
                <w:ins w:id="9470" w:author="RAFAEL SOTOMAYOR" w:date="2016-12-20T17:07:00Z"/>
                <w:noProof/>
              </w:rPr>
            </w:pPr>
          </w:p>
          <w:p w:rsidR="00C66CF8" w:rsidRPr="00067AA5" w:rsidRDefault="00C66CF8" w:rsidP="0038412C">
            <w:pPr>
              <w:rPr>
                <w:ins w:id="9471" w:author="RAFAEL SOTOMAYOR" w:date="2016-12-20T17:07:00Z"/>
                <w:noProof/>
              </w:rPr>
            </w:pPr>
          </w:p>
          <w:p w:rsidR="00C66CF8" w:rsidRPr="00067AA5" w:rsidRDefault="00C66CF8" w:rsidP="0038412C">
            <w:pPr>
              <w:rPr>
                <w:ins w:id="9472" w:author="RAFAEL SOTOMAYOR" w:date="2016-12-20T17:07:00Z"/>
                <w:noProof/>
                <w:color w:val="FFFFFF"/>
              </w:rPr>
            </w:pPr>
            <w:ins w:id="9473" w:author="RAFAEL SOTOMAYOR" w:date="2016-12-20T17:07:00Z">
              <w:r w:rsidRPr="00067AA5">
                <w:rPr>
                  <w:noProof/>
                  <w:color w:val="FFFFFF"/>
                </w:rPr>
                <w:t>2015</w:t>
              </w:r>
            </w:ins>
          </w:p>
        </w:tc>
        <w:tc>
          <w:tcPr>
            <w:tcW w:w="2835" w:type="dxa"/>
            <w:gridSpan w:val="2"/>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rsidR="00C66CF8" w:rsidRPr="00067AA5" w:rsidRDefault="00C66CF8" w:rsidP="0038412C">
            <w:pPr>
              <w:rPr>
                <w:ins w:id="9474" w:author="RAFAEL SOTOMAYOR" w:date="2016-12-20T17:07:00Z"/>
                <w:noProof/>
                <w:color w:val="FFFFFF"/>
              </w:rPr>
            </w:pPr>
            <w:ins w:id="9475" w:author="RAFAEL SOTOMAYOR" w:date="2016-12-20T17:07:00Z">
              <w:r w:rsidRPr="00067AA5">
                <w:rPr>
                  <w:noProof/>
                  <w:color w:val="FFFFFF"/>
                </w:rPr>
                <w:t>ene-jul</w:t>
              </w:r>
            </w:ins>
          </w:p>
        </w:tc>
        <w:tc>
          <w:tcPr>
            <w:tcW w:w="1134"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rsidR="00C66CF8" w:rsidRPr="00067AA5" w:rsidRDefault="00C66CF8" w:rsidP="0038412C">
            <w:pPr>
              <w:rPr>
                <w:ins w:id="9476" w:author="RAFAEL SOTOMAYOR" w:date="2016-12-20T17:07:00Z"/>
                <w:noProof/>
                <w:color w:val="FFFFFF"/>
              </w:rPr>
            </w:pPr>
            <w:ins w:id="9477" w:author="RAFAEL SOTOMAYOR" w:date="2016-12-20T17:07:00Z">
              <w:r>
                <w:rPr>
                  <w:noProof/>
                  <w:color w:val="FFFFFF"/>
                </w:rPr>
                <w:t>Regi</w:t>
              </w:r>
              <w:r w:rsidRPr="00067AA5">
                <w:rPr>
                  <w:noProof/>
                  <w:color w:val="FFFFFF"/>
                </w:rPr>
                <w:t>ón/</w:t>
              </w:r>
            </w:ins>
          </w:p>
          <w:p w:rsidR="00C66CF8" w:rsidRPr="00067AA5" w:rsidRDefault="00C66CF8" w:rsidP="0038412C">
            <w:pPr>
              <w:rPr>
                <w:ins w:id="9478" w:author="RAFAEL SOTOMAYOR" w:date="2016-12-20T17:07:00Z"/>
                <w:noProof/>
                <w:color w:val="FFFFFF"/>
              </w:rPr>
            </w:pPr>
            <w:ins w:id="9479" w:author="RAFAEL SOTOMAYOR" w:date="2016-12-20T17:07:00Z">
              <w:r>
                <w:rPr>
                  <w:noProof/>
                  <w:color w:val="FFFFFF"/>
                </w:rPr>
                <w:t>pa</w:t>
              </w:r>
              <w:r w:rsidRPr="00067AA5">
                <w:rPr>
                  <w:noProof/>
                  <w:color w:val="FFFFFF"/>
                </w:rPr>
                <w:t>ís</w:t>
              </w:r>
            </w:ins>
          </w:p>
        </w:tc>
        <w:tc>
          <w:tcPr>
            <w:tcW w:w="1559"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rsidR="00C66CF8" w:rsidRPr="00067AA5" w:rsidRDefault="00C66CF8" w:rsidP="0038412C">
            <w:pPr>
              <w:rPr>
                <w:ins w:id="9480" w:author="RAFAEL SOTOMAYOR" w:date="2016-12-20T17:07:00Z"/>
                <w:noProof/>
                <w:color w:val="FFFFFF"/>
              </w:rPr>
            </w:pPr>
            <w:ins w:id="9481" w:author="RAFAEL SOTOMAYOR" w:date="2016-12-20T17:07:00Z">
              <w:r>
                <w:rPr>
                  <w:noProof/>
                  <w:color w:val="FFFFFF"/>
                </w:rPr>
                <w:t>Participaci</w:t>
              </w:r>
              <w:r w:rsidRPr="00067AA5">
                <w:rPr>
                  <w:noProof/>
                  <w:color w:val="FFFFFF"/>
                </w:rPr>
                <w:t>ón/</w:t>
              </w:r>
            </w:ins>
          </w:p>
          <w:p w:rsidR="00C66CF8" w:rsidRPr="00067AA5" w:rsidRDefault="00C66CF8" w:rsidP="0038412C">
            <w:pPr>
              <w:rPr>
                <w:ins w:id="9482" w:author="RAFAEL SOTOMAYOR" w:date="2016-12-20T17:07:00Z"/>
                <w:noProof/>
                <w:color w:val="FFFFFF"/>
              </w:rPr>
            </w:pPr>
            <w:ins w:id="9483" w:author="RAFAEL SOTOMAYOR" w:date="2016-12-20T17:07:00Z">
              <w:r>
                <w:rPr>
                  <w:noProof/>
                  <w:color w:val="FFFFFF"/>
                </w:rPr>
                <w:t>Regi</w:t>
              </w:r>
              <w:r w:rsidRPr="00067AA5">
                <w:rPr>
                  <w:noProof/>
                  <w:color w:val="FFFFFF"/>
                </w:rPr>
                <w:t>ón</w:t>
              </w:r>
            </w:ins>
          </w:p>
        </w:tc>
      </w:tr>
      <w:tr w:rsidR="00C66CF8" w:rsidRPr="00067AA5" w:rsidTr="0038412C">
        <w:trPr>
          <w:ins w:id="9484" w:author="RAFAEL SOTOMAYOR" w:date="2016-12-20T17:07:00Z"/>
        </w:trPr>
        <w:tc>
          <w:tcPr>
            <w:tcW w:w="1985"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rsidR="00C66CF8" w:rsidRPr="00067AA5" w:rsidRDefault="00C66CF8" w:rsidP="0038412C">
            <w:pPr>
              <w:rPr>
                <w:ins w:id="9485" w:author="RAFAEL SOTOMAYOR" w:date="2016-12-20T17:07:00Z"/>
                <w:noProof/>
              </w:rPr>
            </w:pPr>
          </w:p>
        </w:tc>
        <w:tc>
          <w:tcPr>
            <w:tcW w:w="1276"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rsidR="00C66CF8" w:rsidRPr="00067AA5" w:rsidRDefault="00C66CF8" w:rsidP="0038412C">
            <w:pPr>
              <w:rPr>
                <w:ins w:id="9486" w:author="RAFAEL SOTOMAYOR" w:date="2016-12-20T17:07:00Z"/>
                <w:noProof/>
              </w:rPr>
            </w:pPr>
          </w:p>
        </w:tc>
        <w:tc>
          <w:tcPr>
            <w:tcW w:w="1275"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rsidR="00C66CF8" w:rsidRPr="00067AA5" w:rsidRDefault="00C66CF8" w:rsidP="0038412C">
            <w:pPr>
              <w:rPr>
                <w:ins w:id="9487" w:author="RAFAEL SOTOMAYOR" w:date="2016-12-20T17:07:00Z"/>
                <w:noProof/>
                <w:color w:val="FFFFFF"/>
              </w:rPr>
            </w:pPr>
            <w:ins w:id="9488" w:author="RAFAEL SOTOMAYOR" w:date="2016-12-20T17:07:00Z">
              <w:r w:rsidRPr="00067AA5">
                <w:rPr>
                  <w:noProof/>
                  <w:color w:val="FFFFFF"/>
                </w:rPr>
                <w:t>2015</w:t>
              </w:r>
            </w:ins>
          </w:p>
        </w:tc>
        <w:tc>
          <w:tcPr>
            <w:tcW w:w="1560"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rsidR="00C66CF8" w:rsidRPr="00067AA5" w:rsidRDefault="00C66CF8" w:rsidP="0038412C">
            <w:pPr>
              <w:rPr>
                <w:ins w:id="9489" w:author="RAFAEL SOTOMAYOR" w:date="2016-12-20T17:07:00Z"/>
                <w:noProof/>
                <w:color w:val="FFFFFF"/>
              </w:rPr>
            </w:pPr>
            <w:ins w:id="9490" w:author="RAFAEL SOTOMAYOR" w:date="2016-12-20T17:07:00Z">
              <w:r w:rsidRPr="00067AA5">
                <w:rPr>
                  <w:noProof/>
                  <w:color w:val="FFFFFF"/>
                </w:rPr>
                <w:t>2016</w:t>
              </w:r>
            </w:ins>
          </w:p>
        </w:tc>
        <w:tc>
          <w:tcPr>
            <w:tcW w:w="1134"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rsidR="00C66CF8" w:rsidRPr="00067AA5" w:rsidRDefault="00C66CF8" w:rsidP="0038412C">
            <w:pPr>
              <w:rPr>
                <w:ins w:id="9491" w:author="RAFAEL SOTOMAYOR" w:date="2016-12-20T17:07:00Z"/>
                <w:noProof/>
                <w:color w:val="FFFFFF"/>
              </w:rPr>
            </w:pPr>
            <w:ins w:id="9492" w:author="RAFAEL SOTOMAYOR" w:date="2016-12-20T17:07:00Z">
              <w:r w:rsidRPr="00067AA5">
                <w:rPr>
                  <w:noProof/>
                  <w:color w:val="FFFFFF"/>
                </w:rPr>
                <w:t>2016</w:t>
              </w:r>
            </w:ins>
          </w:p>
        </w:tc>
        <w:tc>
          <w:tcPr>
            <w:tcW w:w="1559"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rsidR="00C66CF8" w:rsidRPr="00067AA5" w:rsidRDefault="00C66CF8" w:rsidP="0038412C">
            <w:pPr>
              <w:rPr>
                <w:ins w:id="9493" w:author="RAFAEL SOTOMAYOR" w:date="2016-12-20T17:07:00Z"/>
                <w:noProof/>
                <w:color w:val="FFFFFF"/>
              </w:rPr>
            </w:pPr>
            <w:ins w:id="9494" w:author="RAFAEL SOTOMAYOR" w:date="2016-12-20T17:07:00Z">
              <w:r w:rsidRPr="00067AA5">
                <w:rPr>
                  <w:noProof/>
                  <w:color w:val="FFFFFF"/>
                </w:rPr>
                <w:t>2016</w:t>
              </w:r>
            </w:ins>
          </w:p>
        </w:tc>
      </w:tr>
      <w:tr w:rsidR="00C66CF8" w:rsidRPr="00067AA5" w:rsidTr="0038412C">
        <w:trPr>
          <w:trHeight w:val="294"/>
          <w:ins w:id="9495" w:author="RAFAEL SOTOMAYOR" w:date="2016-12-20T17:07:00Z"/>
        </w:trPr>
        <w:tc>
          <w:tcPr>
            <w:tcW w:w="1985"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496" w:author="RAFAEL SOTOMAYOR" w:date="2016-12-20T17:07:00Z"/>
                <w:noProof/>
                <w:color w:val="000000"/>
                <w:sz w:val="20"/>
                <w:szCs w:val="20"/>
              </w:rPr>
            </w:pPr>
            <w:ins w:id="9497" w:author="RAFAEL SOTOMAYOR" w:date="2016-12-20T17:07:00Z">
              <w:r w:rsidRPr="00067AA5">
                <w:rPr>
                  <w:noProof/>
                  <w:color w:val="000000"/>
                  <w:sz w:val="20"/>
                  <w:szCs w:val="20"/>
                </w:rPr>
                <w:t>Tar</w:t>
              </w:r>
              <w:r>
                <w:rPr>
                  <w:noProof/>
                  <w:color w:val="000000"/>
                  <w:sz w:val="20"/>
                  <w:szCs w:val="20"/>
                </w:rPr>
                <w:t>apac</w:t>
              </w:r>
              <w:r w:rsidRPr="00067AA5">
                <w:rPr>
                  <w:noProof/>
                  <w:color w:val="000000"/>
                  <w:sz w:val="20"/>
                  <w:szCs w:val="20"/>
                </w:rPr>
                <w:t>á</w:t>
              </w:r>
            </w:ins>
          </w:p>
        </w:tc>
        <w:tc>
          <w:tcPr>
            <w:tcW w:w="1276"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498" w:author="RAFAEL SOTOMAYOR" w:date="2016-12-20T17:07:00Z"/>
                <w:noProof/>
                <w:color w:val="000000"/>
                <w:sz w:val="20"/>
                <w:szCs w:val="20"/>
              </w:rPr>
            </w:pPr>
            <w:ins w:id="9499" w:author="RAFAEL SOTOMAYOR" w:date="2016-12-20T17:07:00Z">
              <w:r w:rsidRPr="00067AA5">
                <w:rPr>
                  <w:noProof/>
                  <w:color w:val="000000"/>
                  <w:sz w:val="20"/>
                  <w:szCs w:val="20"/>
                </w:rPr>
                <w:t>163</w:t>
              </w:r>
            </w:ins>
          </w:p>
        </w:tc>
        <w:tc>
          <w:tcPr>
            <w:tcW w:w="1275"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00" w:author="RAFAEL SOTOMAYOR" w:date="2016-12-20T17:07:00Z"/>
                <w:noProof/>
                <w:color w:val="000000"/>
                <w:sz w:val="20"/>
                <w:szCs w:val="20"/>
              </w:rPr>
            </w:pPr>
            <w:ins w:id="9501" w:author="RAFAEL SOTOMAYOR" w:date="2016-12-20T17:07:00Z">
              <w:r w:rsidRPr="00067AA5">
                <w:rPr>
                  <w:noProof/>
                  <w:color w:val="000000"/>
                  <w:sz w:val="20"/>
                  <w:szCs w:val="20"/>
                </w:rPr>
                <w:t>121</w:t>
              </w:r>
            </w:ins>
          </w:p>
        </w:tc>
        <w:tc>
          <w:tcPr>
            <w:tcW w:w="1560"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02" w:author="RAFAEL SOTOMAYOR" w:date="2016-12-20T17:07:00Z"/>
                <w:noProof/>
                <w:color w:val="000000"/>
                <w:sz w:val="20"/>
                <w:szCs w:val="20"/>
              </w:rPr>
            </w:pPr>
            <w:ins w:id="9503" w:author="RAFAEL SOTOMAYOR" w:date="2016-12-20T17:07:00Z">
              <w:r w:rsidRPr="00067AA5">
                <w:rPr>
                  <w:noProof/>
                  <w:color w:val="000000"/>
                  <w:sz w:val="20"/>
                  <w:szCs w:val="20"/>
                </w:rPr>
                <w:t>1.061</w:t>
              </w:r>
            </w:ins>
          </w:p>
        </w:tc>
        <w:tc>
          <w:tcPr>
            <w:tcW w:w="1134"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04" w:author="RAFAEL SOTOMAYOR" w:date="2016-12-20T17:07:00Z"/>
                <w:noProof/>
                <w:color w:val="000000"/>
                <w:sz w:val="20"/>
                <w:szCs w:val="20"/>
              </w:rPr>
            </w:pPr>
            <w:ins w:id="9505" w:author="RAFAEL SOTOMAYOR" w:date="2016-12-20T17:07:00Z">
              <w:r w:rsidRPr="00067AA5">
                <w:rPr>
                  <w:noProof/>
                  <w:color w:val="000000"/>
                  <w:sz w:val="20"/>
                  <w:szCs w:val="20"/>
                </w:rPr>
                <w:t>0,00%</w:t>
              </w:r>
            </w:ins>
          </w:p>
        </w:tc>
        <w:tc>
          <w:tcPr>
            <w:tcW w:w="1559"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06" w:author="RAFAEL SOTOMAYOR" w:date="2016-12-20T17:07:00Z"/>
                <w:noProof/>
                <w:color w:val="000000"/>
                <w:sz w:val="20"/>
                <w:szCs w:val="20"/>
              </w:rPr>
            </w:pPr>
            <w:ins w:id="9507" w:author="RAFAEL SOTOMAYOR" w:date="2016-12-20T17:07:00Z">
              <w:r w:rsidRPr="00067AA5">
                <w:rPr>
                  <w:noProof/>
                  <w:color w:val="000000"/>
                  <w:sz w:val="20"/>
                  <w:szCs w:val="20"/>
                </w:rPr>
                <w:t>48,40%</w:t>
              </w:r>
            </w:ins>
          </w:p>
        </w:tc>
      </w:tr>
      <w:tr w:rsidR="00C66CF8" w:rsidRPr="00067AA5" w:rsidTr="0038412C">
        <w:trPr>
          <w:ins w:id="9508"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09" w:author="RAFAEL SOTOMAYOR" w:date="2016-12-20T17:07:00Z"/>
                <w:noProof/>
                <w:color w:val="000000"/>
                <w:sz w:val="20"/>
                <w:szCs w:val="20"/>
              </w:rPr>
            </w:pPr>
            <w:ins w:id="9510" w:author="RAFAEL SOTOMAYOR" w:date="2016-12-20T17:07:00Z">
              <w:r w:rsidRPr="00067AA5">
                <w:rPr>
                  <w:noProof/>
                  <w:color w:val="000000"/>
                  <w:sz w:val="20"/>
                  <w:szCs w:val="20"/>
                </w:rPr>
                <w:t>Antofagasta</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11" w:author="RAFAEL SOTOMAYOR" w:date="2016-12-20T17:07:00Z"/>
                <w:noProof/>
                <w:color w:val="000000"/>
                <w:sz w:val="20"/>
                <w:szCs w:val="20"/>
              </w:rPr>
            </w:pPr>
            <w:ins w:id="9512" w:author="RAFAEL SOTOMAYOR" w:date="2016-12-20T17:07:00Z">
              <w:r w:rsidRPr="00067AA5">
                <w:rPr>
                  <w:noProof/>
                  <w:color w:val="000000"/>
                  <w:sz w:val="20"/>
                  <w:szCs w:val="20"/>
                </w:rPr>
                <w:t>953</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13" w:author="RAFAEL SOTOMAYOR" w:date="2016-12-20T17:07:00Z"/>
                <w:noProof/>
                <w:color w:val="000000"/>
                <w:sz w:val="20"/>
                <w:szCs w:val="20"/>
              </w:rPr>
            </w:pPr>
            <w:ins w:id="9514" w:author="RAFAEL SOTOMAYOR" w:date="2016-12-20T17:07:00Z">
              <w:r w:rsidRPr="00067AA5">
                <w:rPr>
                  <w:noProof/>
                  <w:color w:val="000000"/>
                  <w:sz w:val="20"/>
                  <w:szCs w:val="20"/>
                </w:rPr>
                <w:t>953</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15" w:author="RAFAEL SOTOMAYOR" w:date="2016-12-20T17:07:00Z"/>
                <w:noProof/>
                <w:color w:val="000000"/>
                <w:sz w:val="20"/>
                <w:szCs w:val="20"/>
              </w:rPr>
            </w:pPr>
            <w:ins w:id="9516" w:author="RAFAEL SOTOMAYOR" w:date="2016-12-20T17:07:00Z">
              <w:r w:rsidRPr="00067AA5">
                <w:rPr>
                  <w:noProof/>
                  <w:color w:val="000000"/>
                  <w:sz w:val="20"/>
                  <w:szCs w:val="20"/>
                </w:rPr>
                <w:t>845</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17" w:author="RAFAEL SOTOMAYOR" w:date="2016-12-20T17:07:00Z"/>
                <w:noProof/>
                <w:color w:val="000000"/>
                <w:sz w:val="20"/>
                <w:szCs w:val="20"/>
              </w:rPr>
            </w:pPr>
            <w:ins w:id="9518" w:author="RAFAEL SOTOMAYOR" w:date="2016-12-20T17:07:00Z">
              <w:r w:rsidRPr="00067AA5">
                <w:rPr>
                  <w:noProof/>
                  <w:color w:val="000000"/>
                  <w:sz w:val="20"/>
                  <w:szCs w:val="20"/>
                </w:rPr>
                <w:t>0,00%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19" w:author="RAFAEL SOTOMAYOR" w:date="2016-12-20T17:07:00Z"/>
                <w:noProof/>
                <w:color w:val="000000"/>
                <w:sz w:val="20"/>
                <w:szCs w:val="20"/>
              </w:rPr>
            </w:pPr>
            <w:ins w:id="9520" w:author="RAFAEL SOTOMAYOR" w:date="2016-12-20T17:07:00Z">
              <w:r w:rsidRPr="00067AA5">
                <w:rPr>
                  <w:noProof/>
                  <w:color w:val="000000"/>
                  <w:sz w:val="20"/>
                  <w:szCs w:val="20"/>
                </w:rPr>
                <w:t>50,40%</w:t>
              </w:r>
            </w:ins>
          </w:p>
        </w:tc>
      </w:tr>
      <w:tr w:rsidR="00C66CF8" w:rsidRPr="00067AA5" w:rsidTr="0038412C">
        <w:trPr>
          <w:ins w:id="9521"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22" w:author="RAFAEL SOTOMAYOR" w:date="2016-12-20T17:07:00Z"/>
                <w:noProof/>
                <w:color w:val="000000"/>
                <w:sz w:val="20"/>
                <w:szCs w:val="20"/>
              </w:rPr>
            </w:pPr>
            <w:ins w:id="9523" w:author="RAFAEL SOTOMAYOR" w:date="2016-12-20T17:07:00Z">
              <w:r w:rsidRPr="00067AA5">
                <w:rPr>
                  <w:noProof/>
                  <w:color w:val="000000"/>
                  <w:sz w:val="20"/>
                  <w:szCs w:val="20"/>
                </w:rPr>
                <w:t>Atacama</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24" w:author="RAFAEL SOTOMAYOR" w:date="2016-12-20T17:07:00Z"/>
                <w:noProof/>
                <w:color w:val="000000"/>
                <w:sz w:val="20"/>
                <w:szCs w:val="20"/>
              </w:rPr>
            </w:pPr>
            <w:ins w:id="9525" w:author="RAFAEL SOTOMAYOR" w:date="2016-12-20T17:07:00Z">
              <w:r w:rsidRPr="00067AA5">
                <w:rPr>
                  <w:noProof/>
                  <w:color w:val="000000"/>
                  <w:sz w:val="20"/>
                  <w:szCs w:val="20"/>
                </w:rPr>
                <w:t>244.406</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26" w:author="RAFAEL SOTOMAYOR" w:date="2016-12-20T17:07:00Z"/>
                <w:noProof/>
                <w:color w:val="000000"/>
                <w:sz w:val="20"/>
                <w:szCs w:val="20"/>
              </w:rPr>
            </w:pPr>
            <w:ins w:id="9527" w:author="RAFAEL SOTOMAYOR" w:date="2016-12-20T17:07:00Z">
              <w:r w:rsidRPr="00067AA5">
                <w:rPr>
                  <w:noProof/>
                  <w:color w:val="000000"/>
                  <w:sz w:val="20"/>
                  <w:szCs w:val="20"/>
                </w:rPr>
                <w:t>219.383</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28" w:author="RAFAEL SOTOMAYOR" w:date="2016-12-20T17:07:00Z"/>
                <w:noProof/>
                <w:color w:val="000000"/>
                <w:sz w:val="20"/>
                <w:szCs w:val="20"/>
              </w:rPr>
            </w:pPr>
            <w:ins w:id="9529" w:author="RAFAEL SOTOMAYOR" w:date="2016-12-20T17:07:00Z">
              <w:r w:rsidRPr="00067AA5">
                <w:rPr>
                  <w:noProof/>
                  <w:color w:val="000000"/>
                  <w:sz w:val="20"/>
                  <w:szCs w:val="20"/>
                </w:rPr>
                <w:t>187.786</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30" w:author="RAFAEL SOTOMAYOR" w:date="2016-12-20T17:07:00Z"/>
                <w:noProof/>
                <w:color w:val="000000"/>
                <w:sz w:val="20"/>
                <w:szCs w:val="20"/>
              </w:rPr>
            </w:pPr>
            <w:ins w:id="9531" w:author="RAFAEL SOTOMAYOR" w:date="2016-12-20T17:07:00Z">
              <w:r w:rsidRPr="00067AA5">
                <w:rPr>
                  <w:noProof/>
                  <w:color w:val="000000"/>
                  <w:sz w:val="20"/>
                  <w:szCs w:val="20"/>
                </w:rPr>
                <w:t>5,60%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32" w:author="RAFAEL SOTOMAYOR" w:date="2016-12-20T17:07:00Z"/>
                <w:noProof/>
                <w:color w:val="000000"/>
                <w:sz w:val="20"/>
                <w:szCs w:val="20"/>
              </w:rPr>
            </w:pPr>
            <w:ins w:id="9533" w:author="RAFAEL SOTOMAYOR" w:date="2016-12-20T17:07:00Z">
              <w:r w:rsidRPr="00067AA5">
                <w:rPr>
                  <w:noProof/>
                  <w:color w:val="000000"/>
                  <w:sz w:val="20"/>
                  <w:szCs w:val="20"/>
                </w:rPr>
                <w:t>99,50%</w:t>
              </w:r>
            </w:ins>
          </w:p>
        </w:tc>
      </w:tr>
      <w:tr w:rsidR="00C66CF8" w:rsidRPr="00067AA5" w:rsidTr="0038412C">
        <w:trPr>
          <w:ins w:id="9534"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35" w:author="RAFAEL SOTOMAYOR" w:date="2016-12-20T17:07:00Z"/>
                <w:noProof/>
                <w:color w:val="000000"/>
                <w:sz w:val="20"/>
                <w:szCs w:val="20"/>
              </w:rPr>
            </w:pPr>
            <w:ins w:id="9536" w:author="RAFAEL SOTOMAYOR" w:date="2016-12-20T17:07:00Z">
              <w:r w:rsidRPr="00067AA5">
                <w:rPr>
                  <w:noProof/>
                  <w:color w:val="000000"/>
                  <w:sz w:val="20"/>
                  <w:szCs w:val="20"/>
                </w:rPr>
                <w:t>Coquimbo</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37" w:author="RAFAEL SOTOMAYOR" w:date="2016-12-20T17:07:00Z"/>
                <w:noProof/>
                <w:color w:val="000000"/>
                <w:sz w:val="20"/>
                <w:szCs w:val="20"/>
              </w:rPr>
            </w:pPr>
            <w:ins w:id="9538" w:author="RAFAEL SOTOMAYOR" w:date="2016-12-20T17:07:00Z">
              <w:r w:rsidRPr="00067AA5">
                <w:rPr>
                  <w:noProof/>
                  <w:color w:val="000000"/>
                  <w:sz w:val="20"/>
                  <w:szCs w:val="20"/>
                </w:rPr>
                <w:t>391.086</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39" w:author="RAFAEL SOTOMAYOR" w:date="2016-12-20T17:07:00Z"/>
                <w:noProof/>
                <w:color w:val="000000"/>
                <w:sz w:val="20"/>
                <w:szCs w:val="20"/>
              </w:rPr>
            </w:pPr>
            <w:ins w:id="9540" w:author="RAFAEL SOTOMAYOR" w:date="2016-12-20T17:07:00Z">
              <w:r w:rsidRPr="00067AA5">
                <w:rPr>
                  <w:noProof/>
                  <w:color w:val="000000"/>
                  <w:sz w:val="20"/>
                  <w:szCs w:val="20"/>
                </w:rPr>
                <w:t>264.041</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41" w:author="RAFAEL SOTOMAYOR" w:date="2016-12-20T17:07:00Z"/>
                <w:noProof/>
                <w:color w:val="000000"/>
                <w:sz w:val="20"/>
                <w:szCs w:val="20"/>
              </w:rPr>
            </w:pPr>
            <w:ins w:id="9542" w:author="RAFAEL SOTOMAYOR" w:date="2016-12-20T17:07:00Z">
              <w:r w:rsidRPr="00067AA5">
                <w:rPr>
                  <w:noProof/>
                  <w:color w:val="000000"/>
                  <w:sz w:val="20"/>
                  <w:szCs w:val="20"/>
                </w:rPr>
                <w:t>364.708</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43" w:author="RAFAEL SOTOMAYOR" w:date="2016-12-20T17:07:00Z"/>
                <w:noProof/>
                <w:color w:val="000000"/>
                <w:sz w:val="20"/>
                <w:szCs w:val="20"/>
              </w:rPr>
            </w:pPr>
            <w:ins w:id="9544" w:author="RAFAEL SOTOMAYOR" w:date="2016-12-20T17:07:00Z">
              <w:r w:rsidRPr="00067AA5">
                <w:rPr>
                  <w:noProof/>
                  <w:color w:val="000000"/>
                  <w:sz w:val="20"/>
                  <w:szCs w:val="20"/>
                </w:rPr>
                <w:t>10,80%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45" w:author="RAFAEL SOTOMAYOR" w:date="2016-12-20T17:07:00Z"/>
                <w:noProof/>
                <w:color w:val="000000"/>
                <w:sz w:val="20"/>
                <w:szCs w:val="20"/>
              </w:rPr>
            </w:pPr>
            <w:ins w:id="9546" w:author="RAFAEL SOTOMAYOR" w:date="2016-12-20T17:07:00Z">
              <w:r w:rsidRPr="00067AA5">
                <w:rPr>
                  <w:noProof/>
                  <w:color w:val="000000"/>
                  <w:sz w:val="20"/>
                  <w:szCs w:val="20"/>
                </w:rPr>
                <w:t>94,00%</w:t>
              </w:r>
            </w:ins>
          </w:p>
        </w:tc>
      </w:tr>
      <w:tr w:rsidR="00C66CF8" w:rsidRPr="00067AA5" w:rsidTr="0038412C">
        <w:trPr>
          <w:ins w:id="9547"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48" w:author="RAFAEL SOTOMAYOR" w:date="2016-12-20T17:07:00Z"/>
                <w:noProof/>
                <w:color w:val="000000"/>
                <w:sz w:val="20"/>
                <w:szCs w:val="20"/>
              </w:rPr>
            </w:pPr>
            <w:ins w:id="9549" w:author="RAFAEL SOTOMAYOR" w:date="2016-12-20T17:07:00Z">
              <w:r>
                <w:rPr>
                  <w:noProof/>
                  <w:color w:val="000000"/>
                  <w:sz w:val="20"/>
                  <w:szCs w:val="20"/>
                </w:rPr>
                <w:t>Valpara</w:t>
              </w:r>
              <w:r w:rsidRPr="00067AA5">
                <w:rPr>
                  <w:noProof/>
                  <w:color w:val="000000"/>
                  <w:sz w:val="20"/>
                  <w:szCs w:val="20"/>
                </w:rPr>
                <w:t>íso</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50" w:author="RAFAEL SOTOMAYOR" w:date="2016-12-20T17:07:00Z"/>
                <w:noProof/>
                <w:color w:val="000000"/>
                <w:sz w:val="20"/>
                <w:szCs w:val="20"/>
              </w:rPr>
            </w:pPr>
            <w:ins w:id="9551" w:author="RAFAEL SOTOMAYOR" w:date="2016-12-20T17:07:00Z">
              <w:r w:rsidRPr="00067AA5">
                <w:rPr>
                  <w:noProof/>
                  <w:color w:val="000000"/>
                  <w:sz w:val="20"/>
                  <w:szCs w:val="20"/>
                </w:rPr>
                <w:t>884.351</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52" w:author="RAFAEL SOTOMAYOR" w:date="2016-12-20T17:07:00Z"/>
                <w:noProof/>
                <w:color w:val="000000"/>
                <w:sz w:val="20"/>
                <w:szCs w:val="20"/>
              </w:rPr>
            </w:pPr>
            <w:ins w:id="9553" w:author="RAFAEL SOTOMAYOR" w:date="2016-12-20T17:07:00Z">
              <w:r w:rsidRPr="00067AA5">
                <w:rPr>
                  <w:noProof/>
                  <w:color w:val="000000"/>
                  <w:sz w:val="20"/>
                  <w:szCs w:val="20"/>
                </w:rPr>
                <w:t>612.882</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54" w:author="RAFAEL SOTOMAYOR" w:date="2016-12-20T17:07:00Z"/>
                <w:noProof/>
                <w:color w:val="000000"/>
                <w:sz w:val="20"/>
                <w:szCs w:val="20"/>
              </w:rPr>
            </w:pPr>
            <w:ins w:id="9555" w:author="RAFAEL SOTOMAYOR" w:date="2016-12-20T17:07:00Z">
              <w:r w:rsidRPr="00067AA5">
                <w:rPr>
                  <w:noProof/>
                  <w:color w:val="000000"/>
                  <w:sz w:val="20"/>
                  <w:szCs w:val="20"/>
                </w:rPr>
                <w:t>735.706</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56" w:author="RAFAEL SOTOMAYOR" w:date="2016-12-20T17:07:00Z"/>
                <w:noProof/>
                <w:color w:val="000000"/>
                <w:sz w:val="20"/>
                <w:szCs w:val="20"/>
              </w:rPr>
            </w:pPr>
            <w:ins w:id="9557" w:author="RAFAEL SOTOMAYOR" w:date="2016-12-20T17:07:00Z">
              <w:r w:rsidRPr="00067AA5">
                <w:rPr>
                  <w:noProof/>
                  <w:color w:val="000000"/>
                  <w:sz w:val="20"/>
                  <w:szCs w:val="20"/>
                </w:rPr>
                <w:t>21,80%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58" w:author="RAFAEL SOTOMAYOR" w:date="2016-12-20T17:07:00Z"/>
                <w:noProof/>
                <w:color w:val="000000"/>
                <w:sz w:val="20"/>
                <w:szCs w:val="20"/>
              </w:rPr>
            </w:pPr>
            <w:ins w:id="9559" w:author="RAFAEL SOTOMAYOR" w:date="2016-12-20T17:07:00Z">
              <w:r w:rsidRPr="00067AA5">
                <w:rPr>
                  <w:noProof/>
                  <w:color w:val="000000"/>
                  <w:sz w:val="20"/>
                  <w:szCs w:val="20"/>
                </w:rPr>
                <w:t>74,20%</w:t>
              </w:r>
            </w:ins>
          </w:p>
        </w:tc>
      </w:tr>
      <w:tr w:rsidR="00C66CF8" w:rsidRPr="00067AA5" w:rsidTr="0038412C">
        <w:trPr>
          <w:trHeight w:val="300"/>
          <w:ins w:id="9560"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61" w:author="RAFAEL SOTOMAYOR" w:date="2016-12-20T17:07:00Z"/>
                <w:noProof/>
                <w:color w:val="000000"/>
                <w:sz w:val="20"/>
                <w:szCs w:val="20"/>
              </w:rPr>
            </w:pPr>
            <w:ins w:id="9562" w:author="RAFAEL SOTOMAYOR" w:date="2016-12-20T17:07:00Z">
              <w:r>
                <w:rPr>
                  <w:noProof/>
                  <w:color w:val="000000"/>
                  <w:sz w:val="20"/>
                  <w:szCs w:val="20"/>
                </w:rPr>
                <w:t>Regi</w:t>
              </w:r>
              <w:r w:rsidRPr="00067AA5">
                <w:rPr>
                  <w:noProof/>
                  <w:color w:val="000000"/>
                  <w:sz w:val="20"/>
                  <w:szCs w:val="20"/>
                </w:rPr>
                <w:t>ón Metropolitana</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63" w:author="RAFAEL SOTOMAYOR" w:date="2016-12-20T17:07:00Z"/>
                <w:noProof/>
                <w:color w:val="000000"/>
                <w:sz w:val="20"/>
                <w:szCs w:val="20"/>
              </w:rPr>
            </w:pPr>
            <w:ins w:id="9564" w:author="RAFAEL SOTOMAYOR" w:date="2016-12-20T17:07:00Z">
              <w:r w:rsidRPr="00067AA5">
                <w:rPr>
                  <w:noProof/>
                  <w:color w:val="000000"/>
                  <w:sz w:val="20"/>
                  <w:szCs w:val="20"/>
                </w:rPr>
                <w:t>554.896</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65" w:author="RAFAEL SOTOMAYOR" w:date="2016-12-20T17:07:00Z"/>
                <w:noProof/>
                <w:color w:val="000000"/>
                <w:sz w:val="20"/>
                <w:szCs w:val="20"/>
              </w:rPr>
            </w:pPr>
            <w:ins w:id="9566" w:author="RAFAEL SOTOMAYOR" w:date="2016-12-20T17:07:00Z">
              <w:r w:rsidRPr="00067AA5">
                <w:rPr>
                  <w:noProof/>
                  <w:color w:val="000000"/>
                  <w:sz w:val="20"/>
                  <w:szCs w:val="20"/>
                </w:rPr>
                <w:t>387.607</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67" w:author="RAFAEL SOTOMAYOR" w:date="2016-12-20T17:07:00Z"/>
                <w:noProof/>
                <w:color w:val="000000"/>
                <w:sz w:val="20"/>
                <w:szCs w:val="20"/>
              </w:rPr>
            </w:pPr>
            <w:ins w:id="9568" w:author="RAFAEL SOTOMAYOR" w:date="2016-12-20T17:07:00Z">
              <w:r w:rsidRPr="00067AA5">
                <w:rPr>
                  <w:noProof/>
                  <w:color w:val="000000"/>
                  <w:sz w:val="20"/>
                  <w:szCs w:val="20"/>
                </w:rPr>
                <w:t>244.565</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69" w:author="RAFAEL SOTOMAYOR" w:date="2016-12-20T17:07:00Z"/>
                <w:noProof/>
                <w:color w:val="000000"/>
                <w:sz w:val="20"/>
                <w:szCs w:val="20"/>
              </w:rPr>
            </w:pPr>
            <w:ins w:id="9570" w:author="RAFAEL SOTOMAYOR" w:date="2016-12-20T17:07:00Z">
              <w:r w:rsidRPr="00067AA5">
                <w:rPr>
                  <w:noProof/>
                  <w:color w:val="000000"/>
                  <w:sz w:val="20"/>
                  <w:szCs w:val="20"/>
                </w:rPr>
                <w:t>7,20%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71" w:author="RAFAEL SOTOMAYOR" w:date="2016-12-20T17:07:00Z"/>
                <w:noProof/>
                <w:color w:val="000000"/>
                <w:sz w:val="20"/>
                <w:szCs w:val="20"/>
              </w:rPr>
            </w:pPr>
            <w:ins w:id="9572" w:author="RAFAEL SOTOMAYOR" w:date="2016-12-20T17:07:00Z">
              <w:r w:rsidRPr="00067AA5">
                <w:rPr>
                  <w:noProof/>
                  <w:color w:val="000000"/>
                  <w:sz w:val="20"/>
                  <w:szCs w:val="20"/>
                </w:rPr>
                <w:t>19,40%</w:t>
              </w:r>
            </w:ins>
          </w:p>
        </w:tc>
      </w:tr>
      <w:tr w:rsidR="00C66CF8" w:rsidRPr="00067AA5" w:rsidTr="0038412C">
        <w:trPr>
          <w:trHeight w:val="293"/>
          <w:ins w:id="9573"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74" w:author="RAFAEL SOTOMAYOR" w:date="2016-12-20T17:07:00Z"/>
                <w:noProof/>
                <w:color w:val="000000"/>
                <w:sz w:val="20"/>
                <w:szCs w:val="20"/>
              </w:rPr>
            </w:pPr>
            <w:ins w:id="9575" w:author="RAFAEL SOTOMAYOR" w:date="2016-12-20T17:07:00Z">
              <w:r w:rsidRPr="00067AA5">
                <w:rPr>
                  <w:noProof/>
                  <w:color w:val="000000"/>
                  <w:sz w:val="20"/>
                  <w:szCs w:val="20"/>
                </w:rPr>
                <w:t>O ´Higgins</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76" w:author="RAFAEL SOTOMAYOR" w:date="2016-12-20T17:07:00Z"/>
                <w:noProof/>
                <w:color w:val="000000"/>
                <w:sz w:val="20"/>
                <w:szCs w:val="20"/>
              </w:rPr>
            </w:pPr>
            <w:ins w:id="9577" w:author="RAFAEL SOTOMAYOR" w:date="2016-12-20T17:07:00Z">
              <w:r w:rsidRPr="00067AA5">
                <w:rPr>
                  <w:noProof/>
                  <w:color w:val="000000"/>
                  <w:sz w:val="20"/>
                  <w:szCs w:val="20"/>
                </w:rPr>
                <w:t>1.447.637</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78" w:author="RAFAEL SOTOMAYOR" w:date="2016-12-20T17:07:00Z"/>
                <w:noProof/>
                <w:color w:val="000000"/>
                <w:sz w:val="20"/>
                <w:szCs w:val="20"/>
              </w:rPr>
            </w:pPr>
            <w:ins w:id="9579" w:author="RAFAEL SOTOMAYOR" w:date="2016-12-20T17:07:00Z">
              <w:r w:rsidRPr="00067AA5">
                <w:rPr>
                  <w:noProof/>
                  <w:color w:val="000000"/>
                  <w:sz w:val="20"/>
                  <w:szCs w:val="20"/>
                </w:rPr>
                <w:t>1.180.989</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80" w:author="RAFAEL SOTOMAYOR" w:date="2016-12-20T17:07:00Z"/>
                <w:noProof/>
                <w:color w:val="000000"/>
                <w:sz w:val="20"/>
                <w:szCs w:val="20"/>
              </w:rPr>
            </w:pPr>
            <w:ins w:id="9581" w:author="RAFAEL SOTOMAYOR" w:date="2016-12-20T17:07:00Z">
              <w:r w:rsidRPr="00067AA5">
                <w:rPr>
                  <w:noProof/>
                  <w:color w:val="000000"/>
                  <w:sz w:val="20"/>
                  <w:szCs w:val="20"/>
                </w:rPr>
                <w:t>1.110.053</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82" w:author="RAFAEL SOTOMAYOR" w:date="2016-12-20T17:07:00Z"/>
                <w:noProof/>
                <w:color w:val="000000"/>
                <w:sz w:val="20"/>
                <w:szCs w:val="20"/>
              </w:rPr>
            </w:pPr>
            <w:ins w:id="9583" w:author="RAFAEL SOTOMAYOR" w:date="2016-12-20T17:07:00Z">
              <w:r w:rsidRPr="00067AA5">
                <w:rPr>
                  <w:noProof/>
                  <w:color w:val="000000"/>
                  <w:sz w:val="20"/>
                  <w:szCs w:val="20"/>
                </w:rPr>
                <w:t>32,90%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84" w:author="RAFAEL SOTOMAYOR" w:date="2016-12-20T17:07:00Z"/>
                <w:noProof/>
                <w:color w:val="000000"/>
                <w:sz w:val="20"/>
                <w:szCs w:val="20"/>
              </w:rPr>
            </w:pPr>
            <w:ins w:id="9585" w:author="RAFAEL SOTOMAYOR" w:date="2016-12-20T17:07:00Z">
              <w:r w:rsidRPr="00067AA5">
                <w:rPr>
                  <w:noProof/>
                  <w:color w:val="000000"/>
                  <w:sz w:val="20"/>
                  <w:szCs w:val="20"/>
                </w:rPr>
                <w:t>60,70%</w:t>
              </w:r>
            </w:ins>
          </w:p>
        </w:tc>
      </w:tr>
      <w:tr w:rsidR="00C66CF8" w:rsidRPr="00067AA5" w:rsidTr="0038412C">
        <w:trPr>
          <w:ins w:id="9586"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87" w:author="RAFAEL SOTOMAYOR" w:date="2016-12-20T17:07:00Z"/>
                <w:noProof/>
                <w:color w:val="000000"/>
                <w:sz w:val="20"/>
                <w:szCs w:val="20"/>
              </w:rPr>
            </w:pPr>
            <w:ins w:id="9588" w:author="RAFAEL SOTOMAYOR" w:date="2016-12-20T17:07:00Z">
              <w:r w:rsidRPr="00067AA5">
                <w:rPr>
                  <w:noProof/>
                  <w:color w:val="000000"/>
                  <w:sz w:val="20"/>
                  <w:szCs w:val="20"/>
                </w:rPr>
                <w:t>Maule</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89" w:author="RAFAEL SOTOMAYOR" w:date="2016-12-20T17:07:00Z"/>
                <w:noProof/>
                <w:color w:val="000000"/>
                <w:sz w:val="20"/>
                <w:szCs w:val="20"/>
              </w:rPr>
            </w:pPr>
            <w:ins w:id="9590" w:author="RAFAEL SOTOMAYOR" w:date="2016-12-20T17:07:00Z">
              <w:r w:rsidRPr="00067AA5">
                <w:rPr>
                  <w:noProof/>
                  <w:color w:val="000000"/>
                  <w:sz w:val="20"/>
                  <w:szCs w:val="20"/>
                </w:rPr>
                <w:t>683.956</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91" w:author="RAFAEL SOTOMAYOR" w:date="2016-12-20T17:07:00Z"/>
                <w:noProof/>
                <w:color w:val="000000"/>
                <w:sz w:val="20"/>
                <w:szCs w:val="20"/>
              </w:rPr>
            </w:pPr>
            <w:ins w:id="9592" w:author="RAFAEL SOTOMAYOR" w:date="2016-12-20T17:07:00Z">
              <w:r w:rsidRPr="00067AA5">
                <w:rPr>
                  <w:noProof/>
                  <w:color w:val="000000"/>
                  <w:sz w:val="20"/>
                  <w:szCs w:val="20"/>
                </w:rPr>
                <w:t>524.282</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93" w:author="RAFAEL SOTOMAYOR" w:date="2016-12-20T17:07:00Z"/>
                <w:noProof/>
                <w:color w:val="000000"/>
                <w:sz w:val="20"/>
                <w:szCs w:val="20"/>
              </w:rPr>
            </w:pPr>
            <w:ins w:id="9594" w:author="RAFAEL SOTOMAYOR" w:date="2016-12-20T17:07:00Z">
              <w:r w:rsidRPr="00067AA5">
                <w:rPr>
                  <w:noProof/>
                  <w:color w:val="000000"/>
                  <w:sz w:val="20"/>
                  <w:szCs w:val="20"/>
                </w:rPr>
                <w:t>532.232</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95" w:author="RAFAEL SOTOMAYOR" w:date="2016-12-20T17:07:00Z"/>
                <w:noProof/>
                <w:color w:val="000000"/>
                <w:sz w:val="20"/>
                <w:szCs w:val="20"/>
              </w:rPr>
            </w:pPr>
            <w:ins w:id="9596" w:author="RAFAEL SOTOMAYOR" w:date="2016-12-20T17:07:00Z">
              <w:r w:rsidRPr="00067AA5">
                <w:rPr>
                  <w:noProof/>
                  <w:color w:val="000000"/>
                  <w:sz w:val="20"/>
                  <w:szCs w:val="20"/>
                </w:rPr>
                <w:t>15,80%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597" w:author="RAFAEL SOTOMAYOR" w:date="2016-12-20T17:07:00Z"/>
                <w:noProof/>
                <w:color w:val="000000"/>
                <w:sz w:val="20"/>
                <w:szCs w:val="20"/>
              </w:rPr>
            </w:pPr>
            <w:ins w:id="9598" w:author="RAFAEL SOTOMAYOR" w:date="2016-12-20T17:07:00Z">
              <w:r w:rsidRPr="00067AA5">
                <w:rPr>
                  <w:noProof/>
                  <w:color w:val="000000"/>
                  <w:sz w:val="20"/>
                  <w:szCs w:val="20"/>
                </w:rPr>
                <w:t>41,40%</w:t>
              </w:r>
            </w:ins>
          </w:p>
        </w:tc>
      </w:tr>
      <w:tr w:rsidR="00C66CF8" w:rsidRPr="00067AA5" w:rsidTr="0038412C">
        <w:trPr>
          <w:ins w:id="9599"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00" w:author="RAFAEL SOTOMAYOR" w:date="2016-12-20T17:07:00Z"/>
                <w:noProof/>
                <w:color w:val="000000"/>
                <w:sz w:val="20"/>
                <w:szCs w:val="20"/>
              </w:rPr>
            </w:pPr>
            <w:ins w:id="9601" w:author="RAFAEL SOTOMAYOR" w:date="2016-12-20T17:07:00Z">
              <w:r w:rsidRPr="00067AA5">
                <w:rPr>
                  <w:noProof/>
                  <w:color w:val="000000"/>
                  <w:sz w:val="20"/>
                  <w:szCs w:val="20"/>
                </w:rPr>
                <w:t>Bio Bio</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02" w:author="RAFAEL SOTOMAYOR" w:date="2016-12-20T17:07:00Z"/>
                <w:noProof/>
                <w:color w:val="000000"/>
                <w:sz w:val="20"/>
                <w:szCs w:val="20"/>
              </w:rPr>
            </w:pPr>
            <w:ins w:id="9603" w:author="RAFAEL SOTOMAYOR" w:date="2016-12-20T17:07:00Z">
              <w:r w:rsidRPr="00067AA5">
                <w:rPr>
                  <w:noProof/>
                  <w:color w:val="000000"/>
                  <w:sz w:val="20"/>
                  <w:szCs w:val="20"/>
                </w:rPr>
                <w:t>116.862</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04" w:author="RAFAEL SOTOMAYOR" w:date="2016-12-20T17:07:00Z"/>
                <w:noProof/>
                <w:color w:val="000000"/>
                <w:sz w:val="20"/>
                <w:szCs w:val="20"/>
              </w:rPr>
            </w:pPr>
            <w:ins w:id="9605" w:author="RAFAEL SOTOMAYOR" w:date="2016-12-20T17:07:00Z">
              <w:r w:rsidRPr="00067AA5">
                <w:rPr>
                  <w:noProof/>
                  <w:color w:val="000000"/>
                  <w:sz w:val="20"/>
                  <w:szCs w:val="20"/>
                </w:rPr>
                <w:t>104.417</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06" w:author="RAFAEL SOTOMAYOR" w:date="2016-12-20T17:07:00Z"/>
                <w:noProof/>
                <w:color w:val="000000"/>
                <w:sz w:val="20"/>
                <w:szCs w:val="20"/>
              </w:rPr>
            </w:pPr>
            <w:ins w:id="9607" w:author="RAFAEL SOTOMAYOR" w:date="2016-12-20T17:07:00Z">
              <w:r w:rsidRPr="00067AA5">
                <w:rPr>
                  <w:noProof/>
                  <w:color w:val="000000"/>
                  <w:sz w:val="20"/>
                  <w:szCs w:val="20"/>
                </w:rPr>
                <w:t>73.497</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08" w:author="RAFAEL SOTOMAYOR" w:date="2016-12-20T17:07:00Z"/>
                <w:noProof/>
                <w:color w:val="000000"/>
                <w:sz w:val="20"/>
                <w:szCs w:val="20"/>
              </w:rPr>
            </w:pPr>
            <w:ins w:id="9609" w:author="RAFAEL SOTOMAYOR" w:date="2016-12-20T17:07:00Z">
              <w:r w:rsidRPr="00067AA5">
                <w:rPr>
                  <w:noProof/>
                  <w:color w:val="000000"/>
                  <w:sz w:val="20"/>
                  <w:szCs w:val="20"/>
                </w:rPr>
                <w:t>2,20%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10" w:author="RAFAEL SOTOMAYOR" w:date="2016-12-20T17:07:00Z"/>
                <w:noProof/>
                <w:color w:val="000000"/>
                <w:sz w:val="20"/>
                <w:szCs w:val="20"/>
              </w:rPr>
            </w:pPr>
            <w:ins w:id="9611" w:author="RAFAEL SOTOMAYOR" w:date="2016-12-20T17:07:00Z">
              <w:r w:rsidRPr="00067AA5">
                <w:rPr>
                  <w:noProof/>
                  <w:color w:val="000000"/>
                  <w:sz w:val="20"/>
                  <w:szCs w:val="20"/>
                </w:rPr>
                <w:t>3,00%</w:t>
              </w:r>
            </w:ins>
          </w:p>
        </w:tc>
      </w:tr>
      <w:tr w:rsidR="00C66CF8" w:rsidRPr="00067AA5" w:rsidTr="0038412C">
        <w:trPr>
          <w:ins w:id="9612"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13" w:author="RAFAEL SOTOMAYOR" w:date="2016-12-20T17:07:00Z"/>
                <w:noProof/>
                <w:color w:val="000000"/>
                <w:sz w:val="20"/>
                <w:szCs w:val="20"/>
              </w:rPr>
            </w:pPr>
            <w:ins w:id="9614" w:author="RAFAEL SOTOMAYOR" w:date="2016-12-20T17:07:00Z">
              <w:r>
                <w:rPr>
                  <w:noProof/>
                  <w:color w:val="000000"/>
                  <w:sz w:val="20"/>
                  <w:szCs w:val="20"/>
                </w:rPr>
                <w:t>La Araucan</w:t>
              </w:r>
              <w:r w:rsidRPr="00067AA5">
                <w:rPr>
                  <w:noProof/>
                  <w:color w:val="000000"/>
                  <w:sz w:val="20"/>
                  <w:szCs w:val="20"/>
                </w:rPr>
                <w:t>ía</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15" w:author="RAFAEL SOTOMAYOR" w:date="2016-12-20T17:07:00Z"/>
                <w:noProof/>
                <w:color w:val="000000"/>
                <w:sz w:val="20"/>
                <w:szCs w:val="20"/>
              </w:rPr>
            </w:pPr>
            <w:ins w:id="9616" w:author="RAFAEL SOTOMAYOR" w:date="2016-12-20T17:07:00Z">
              <w:r w:rsidRPr="00067AA5">
                <w:rPr>
                  <w:noProof/>
                  <w:color w:val="000000"/>
                  <w:sz w:val="20"/>
                  <w:szCs w:val="20"/>
                </w:rPr>
                <w:t>127.917</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17" w:author="RAFAEL SOTOMAYOR" w:date="2016-12-20T17:07:00Z"/>
                <w:noProof/>
                <w:color w:val="000000"/>
                <w:sz w:val="20"/>
                <w:szCs w:val="20"/>
              </w:rPr>
            </w:pPr>
            <w:ins w:id="9618" w:author="RAFAEL SOTOMAYOR" w:date="2016-12-20T17:07:00Z">
              <w:r w:rsidRPr="00067AA5">
                <w:rPr>
                  <w:noProof/>
                  <w:color w:val="000000"/>
                  <w:sz w:val="20"/>
                  <w:szCs w:val="20"/>
                </w:rPr>
                <w:t>122.297</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19" w:author="RAFAEL SOTOMAYOR" w:date="2016-12-20T17:07:00Z"/>
                <w:noProof/>
                <w:color w:val="000000"/>
                <w:sz w:val="20"/>
                <w:szCs w:val="20"/>
              </w:rPr>
            </w:pPr>
            <w:ins w:id="9620" w:author="RAFAEL SOTOMAYOR" w:date="2016-12-20T17:07:00Z">
              <w:r w:rsidRPr="00067AA5">
                <w:rPr>
                  <w:noProof/>
                  <w:color w:val="000000"/>
                  <w:sz w:val="20"/>
                  <w:szCs w:val="20"/>
                </w:rPr>
                <w:t>87.959</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21" w:author="RAFAEL SOTOMAYOR" w:date="2016-12-20T17:07:00Z"/>
                <w:noProof/>
                <w:color w:val="000000"/>
                <w:sz w:val="20"/>
                <w:szCs w:val="20"/>
              </w:rPr>
            </w:pPr>
            <w:ins w:id="9622" w:author="RAFAEL SOTOMAYOR" w:date="2016-12-20T17:07:00Z">
              <w:r w:rsidRPr="00067AA5">
                <w:rPr>
                  <w:noProof/>
                  <w:color w:val="000000"/>
                  <w:sz w:val="20"/>
                  <w:szCs w:val="20"/>
                </w:rPr>
                <w:t>2,60%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23" w:author="RAFAEL SOTOMAYOR" w:date="2016-12-20T17:07:00Z"/>
                <w:noProof/>
                <w:color w:val="000000"/>
                <w:sz w:val="20"/>
                <w:szCs w:val="20"/>
              </w:rPr>
            </w:pPr>
            <w:ins w:id="9624" w:author="RAFAEL SOTOMAYOR" w:date="2016-12-20T17:07:00Z">
              <w:r w:rsidRPr="00067AA5">
                <w:rPr>
                  <w:noProof/>
                  <w:color w:val="000000"/>
                  <w:sz w:val="20"/>
                  <w:szCs w:val="20"/>
                </w:rPr>
                <w:t>40,80%</w:t>
              </w:r>
            </w:ins>
          </w:p>
        </w:tc>
      </w:tr>
      <w:tr w:rsidR="00C66CF8" w:rsidRPr="00067AA5" w:rsidTr="0038412C">
        <w:trPr>
          <w:ins w:id="9625"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26" w:author="RAFAEL SOTOMAYOR" w:date="2016-12-20T17:07:00Z"/>
                <w:noProof/>
                <w:color w:val="000000"/>
                <w:sz w:val="20"/>
                <w:szCs w:val="20"/>
              </w:rPr>
            </w:pPr>
            <w:ins w:id="9627" w:author="RAFAEL SOTOMAYOR" w:date="2016-12-20T17:07:00Z">
              <w:r>
                <w:rPr>
                  <w:noProof/>
                  <w:color w:val="000000"/>
                  <w:sz w:val="20"/>
                  <w:szCs w:val="20"/>
                </w:rPr>
                <w:t>Los R</w:t>
              </w:r>
              <w:r w:rsidRPr="00067AA5">
                <w:rPr>
                  <w:noProof/>
                  <w:color w:val="000000"/>
                  <w:sz w:val="20"/>
                  <w:szCs w:val="20"/>
                </w:rPr>
                <w:t>íos</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28" w:author="RAFAEL SOTOMAYOR" w:date="2016-12-20T17:07:00Z"/>
                <w:noProof/>
                <w:color w:val="000000"/>
                <w:sz w:val="20"/>
                <w:szCs w:val="20"/>
              </w:rPr>
            </w:pPr>
            <w:ins w:id="9629" w:author="RAFAEL SOTOMAYOR" w:date="2016-12-20T17:07:00Z">
              <w:r w:rsidRPr="00067AA5">
                <w:rPr>
                  <w:noProof/>
                  <w:color w:val="000000"/>
                  <w:sz w:val="20"/>
                  <w:szCs w:val="20"/>
                </w:rPr>
                <w:t>9.237</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30" w:author="RAFAEL SOTOMAYOR" w:date="2016-12-20T17:07:00Z"/>
                <w:noProof/>
                <w:color w:val="000000"/>
                <w:sz w:val="20"/>
                <w:szCs w:val="20"/>
              </w:rPr>
            </w:pPr>
            <w:ins w:id="9631" w:author="RAFAEL SOTOMAYOR" w:date="2016-12-20T17:07:00Z">
              <w:r w:rsidRPr="00067AA5">
                <w:rPr>
                  <w:noProof/>
                  <w:color w:val="000000"/>
                  <w:sz w:val="20"/>
                  <w:szCs w:val="20"/>
                </w:rPr>
                <w:t>9.237</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32" w:author="RAFAEL SOTOMAYOR" w:date="2016-12-20T17:07:00Z"/>
                <w:noProof/>
                <w:color w:val="000000"/>
                <w:sz w:val="20"/>
                <w:szCs w:val="20"/>
              </w:rPr>
            </w:pPr>
            <w:ins w:id="9633" w:author="RAFAEL SOTOMAYOR" w:date="2016-12-20T17:07:00Z">
              <w:r w:rsidRPr="00067AA5">
                <w:rPr>
                  <w:noProof/>
                  <w:color w:val="000000"/>
                  <w:sz w:val="20"/>
                  <w:szCs w:val="20"/>
                </w:rPr>
                <w:t>13.937</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34" w:author="RAFAEL SOTOMAYOR" w:date="2016-12-20T17:07:00Z"/>
                <w:noProof/>
                <w:color w:val="000000"/>
                <w:sz w:val="20"/>
                <w:szCs w:val="20"/>
              </w:rPr>
            </w:pPr>
            <w:ins w:id="9635" w:author="RAFAEL SOTOMAYOR" w:date="2016-12-20T17:07:00Z">
              <w:r w:rsidRPr="00067AA5">
                <w:rPr>
                  <w:noProof/>
                  <w:color w:val="000000"/>
                  <w:sz w:val="20"/>
                  <w:szCs w:val="20"/>
                </w:rPr>
                <w:t>0,40%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36" w:author="RAFAEL SOTOMAYOR" w:date="2016-12-20T17:07:00Z"/>
                <w:noProof/>
                <w:color w:val="000000"/>
                <w:sz w:val="20"/>
                <w:szCs w:val="20"/>
              </w:rPr>
            </w:pPr>
            <w:ins w:id="9637" w:author="RAFAEL SOTOMAYOR" w:date="2016-12-20T17:07:00Z">
              <w:r w:rsidRPr="00067AA5">
                <w:rPr>
                  <w:noProof/>
                  <w:color w:val="000000"/>
                  <w:sz w:val="20"/>
                  <w:szCs w:val="20"/>
                </w:rPr>
                <w:t>5,20%</w:t>
              </w:r>
            </w:ins>
          </w:p>
        </w:tc>
      </w:tr>
      <w:tr w:rsidR="00C66CF8" w:rsidRPr="00067AA5" w:rsidTr="0038412C">
        <w:trPr>
          <w:ins w:id="9638"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39" w:author="RAFAEL SOTOMAYOR" w:date="2016-12-20T17:07:00Z"/>
                <w:noProof/>
                <w:color w:val="000000"/>
                <w:sz w:val="20"/>
                <w:szCs w:val="20"/>
              </w:rPr>
            </w:pPr>
            <w:ins w:id="9640" w:author="RAFAEL SOTOMAYOR" w:date="2016-12-20T17:07:00Z">
              <w:r w:rsidRPr="00067AA5">
                <w:rPr>
                  <w:noProof/>
                  <w:color w:val="000000"/>
                  <w:sz w:val="20"/>
                  <w:szCs w:val="20"/>
                </w:rPr>
                <w:t>Los Lagos</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41" w:author="RAFAEL SOTOMAYOR" w:date="2016-12-20T17:07:00Z"/>
                <w:noProof/>
                <w:color w:val="000000"/>
                <w:sz w:val="20"/>
                <w:szCs w:val="20"/>
              </w:rPr>
            </w:pPr>
            <w:ins w:id="9642" w:author="RAFAEL SOTOMAYOR" w:date="2016-12-20T17:07:00Z">
              <w:r w:rsidRPr="00067AA5">
                <w:rPr>
                  <w:noProof/>
                  <w:color w:val="000000"/>
                  <w:sz w:val="20"/>
                  <w:szCs w:val="20"/>
                </w:rPr>
                <w:t>23.899</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43" w:author="RAFAEL SOTOMAYOR" w:date="2016-12-20T17:07:00Z"/>
                <w:noProof/>
                <w:color w:val="000000"/>
                <w:sz w:val="20"/>
                <w:szCs w:val="20"/>
              </w:rPr>
            </w:pPr>
            <w:ins w:id="9644" w:author="RAFAEL SOTOMAYOR" w:date="2016-12-20T17:07:00Z">
              <w:r w:rsidRPr="00067AA5">
                <w:rPr>
                  <w:noProof/>
                  <w:color w:val="000000"/>
                  <w:sz w:val="20"/>
                  <w:szCs w:val="20"/>
                </w:rPr>
                <w:t>23.387</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45" w:author="RAFAEL SOTOMAYOR" w:date="2016-12-20T17:07:00Z"/>
                <w:noProof/>
                <w:color w:val="000000"/>
                <w:sz w:val="20"/>
                <w:szCs w:val="20"/>
              </w:rPr>
            </w:pPr>
            <w:ins w:id="9646" w:author="RAFAEL SOTOMAYOR" w:date="2016-12-20T17:07:00Z">
              <w:r w:rsidRPr="00067AA5">
                <w:rPr>
                  <w:noProof/>
                  <w:color w:val="000000"/>
                  <w:sz w:val="20"/>
                  <w:szCs w:val="20"/>
                </w:rPr>
                <w:t>22.938</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47" w:author="RAFAEL SOTOMAYOR" w:date="2016-12-20T17:07:00Z"/>
                <w:noProof/>
                <w:color w:val="000000"/>
                <w:sz w:val="20"/>
                <w:szCs w:val="20"/>
              </w:rPr>
            </w:pPr>
            <w:ins w:id="9648" w:author="RAFAEL SOTOMAYOR" w:date="2016-12-20T17:07:00Z">
              <w:r w:rsidRPr="00067AA5">
                <w:rPr>
                  <w:noProof/>
                  <w:color w:val="000000"/>
                  <w:sz w:val="20"/>
                  <w:szCs w:val="20"/>
                </w:rPr>
                <w:t>0,70%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49" w:author="RAFAEL SOTOMAYOR" w:date="2016-12-20T17:07:00Z"/>
                <w:noProof/>
                <w:color w:val="000000"/>
                <w:sz w:val="20"/>
                <w:szCs w:val="20"/>
              </w:rPr>
            </w:pPr>
            <w:ins w:id="9650" w:author="RAFAEL SOTOMAYOR" w:date="2016-12-20T17:07:00Z">
              <w:r w:rsidRPr="00067AA5">
                <w:rPr>
                  <w:noProof/>
                  <w:color w:val="000000"/>
                  <w:sz w:val="20"/>
                  <w:szCs w:val="20"/>
                </w:rPr>
                <w:t>11,30%</w:t>
              </w:r>
            </w:ins>
          </w:p>
        </w:tc>
      </w:tr>
      <w:tr w:rsidR="00C66CF8" w:rsidRPr="00067AA5" w:rsidTr="0038412C">
        <w:trPr>
          <w:ins w:id="9651" w:author="RAFAEL SOTOMAYOR" w:date="2016-12-20T17:07:00Z"/>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52" w:author="RAFAEL SOTOMAYOR" w:date="2016-12-20T17:07:00Z"/>
                <w:noProof/>
                <w:color w:val="000000"/>
                <w:sz w:val="20"/>
                <w:szCs w:val="20"/>
              </w:rPr>
            </w:pPr>
            <w:ins w:id="9653" w:author="RAFAEL SOTOMAYOR" w:date="2016-12-20T17:07:00Z">
              <w:r>
                <w:rPr>
                  <w:noProof/>
                  <w:color w:val="000000"/>
                  <w:sz w:val="20"/>
                  <w:szCs w:val="20"/>
                </w:rPr>
                <w:t>Ais</w:t>
              </w:r>
              <w:r w:rsidRPr="00067AA5">
                <w:rPr>
                  <w:noProof/>
                  <w:color w:val="000000"/>
                  <w:sz w:val="20"/>
                  <w:szCs w:val="20"/>
                </w:rPr>
                <w:t>én del Gral. Carlos Ibáñez</w:t>
              </w:r>
            </w:ins>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54" w:author="RAFAEL SOTOMAYOR" w:date="2016-12-20T17:07:00Z"/>
                <w:noProof/>
                <w:color w:val="000000"/>
                <w:sz w:val="20"/>
                <w:szCs w:val="20"/>
              </w:rPr>
            </w:pPr>
            <w:ins w:id="9655" w:author="RAFAEL SOTOMAYOR" w:date="2016-12-20T17:07:00Z">
              <w:r w:rsidRPr="00067AA5">
                <w:rPr>
                  <w:noProof/>
                  <w:color w:val="000000"/>
                  <w:sz w:val="20"/>
                  <w:szCs w:val="20"/>
                </w:rPr>
                <w:t>941</w:t>
              </w:r>
            </w:ins>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56" w:author="RAFAEL SOTOMAYOR" w:date="2016-12-20T17:07:00Z"/>
                <w:noProof/>
                <w:color w:val="000000"/>
                <w:sz w:val="20"/>
                <w:szCs w:val="20"/>
              </w:rPr>
            </w:pPr>
            <w:ins w:id="9657" w:author="RAFAEL SOTOMAYOR" w:date="2016-12-20T17:07:00Z">
              <w:r w:rsidRPr="00067AA5">
                <w:rPr>
                  <w:noProof/>
                  <w:color w:val="000000"/>
                  <w:sz w:val="20"/>
                  <w:szCs w:val="20"/>
                </w:rPr>
                <w:t>941</w:t>
              </w:r>
            </w:ins>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58" w:author="RAFAEL SOTOMAYOR" w:date="2016-12-20T17:07:00Z"/>
                <w:noProof/>
                <w:color w:val="000000"/>
                <w:sz w:val="20"/>
                <w:szCs w:val="20"/>
              </w:rPr>
            </w:pPr>
            <w:ins w:id="9659" w:author="RAFAEL SOTOMAYOR" w:date="2016-12-20T17:07:00Z">
              <w:r w:rsidRPr="00067AA5">
                <w:rPr>
                  <w:noProof/>
                  <w:color w:val="000000"/>
                  <w:sz w:val="20"/>
                  <w:szCs w:val="20"/>
                </w:rPr>
                <w:t>1.801</w:t>
              </w:r>
            </w:ins>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60" w:author="RAFAEL SOTOMAYOR" w:date="2016-12-20T17:07:00Z"/>
                <w:noProof/>
                <w:color w:val="000000"/>
                <w:sz w:val="20"/>
                <w:szCs w:val="20"/>
              </w:rPr>
            </w:pPr>
            <w:ins w:id="9661" w:author="RAFAEL SOTOMAYOR" w:date="2016-12-20T17:07:00Z">
              <w:r w:rsidRPr="00067AA5">
                <w:rPr>
                  <w:noProof/>
                  <w:color w:val="000000"/>
                  <w:sz w:val="20"/>
                  <w:szCs w:val="20"/>
                </w:rPr>
                <w:t>0,10%</w:t>
              </w:r>
            </w:ins>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rPr>
                <w:ins w:id="9662" w:author="RAFAEL SOTOMAYOR" w:date="2016-12-20T17:07:00Z"/>
                <w:noProof/>
                <w:color w:val="000000"/>
                <w:sz w:val="20"/>
                <w:szCs w:val="20"/>
              </w:rPr>
            </w:pPr>
            <w:ins w:id="9663" w:author="RAFAEL SOTOMAYOR" w:date="2016-12-20T17:07:00Z">
              <w:r w:rsidRPr="00067AA5">
                <w:rPr>
                  <w:noProof/>
                  <w:color w:val="000000"/>
                  <w:sz w:val="20"/>
                  <w:szCs w:val="20"/>
                </w:rPr>
                <w:t>44,10%</w:t>
              </w:r>
            </w:ins>
          </w:p>
        </w:tc>
      </w:tr>
    </w:tbl>
    <w:p w:rsidR="00C66CF8" w:rsidRPr="00067AA5" w:rsidRDefault="00C66CF8" w:rsidP="00C66CF8">
      <w:pPr>
        <w:rPr>
          <w:ins w:id="9664" w:author="RAFAEL SOTOMAYOR" w:date="2016-12-20T17:07:00Z"/>
          <w:noProof/>
          <w:sz w:val="18"/>
          <w:szCs w:val="18"/>
        </w:rPr>
      </w:pPr>
      <w:ins w:id="9665" w:author="RAFAEL SOTOMAYOR" w:date="2016-12-20T17:07:00Z">
        <w:r>
          <w:rPr>
            <w:noProof/>
            <w:sz w:val="18"/>
            <w:szCs w:val="18"/>
          </w:rPr>
          <w:t>Nota: Miles de d</w:t>
        </w:r>
        <w:r w:rsidRPr="00067AA5">
          <w:rPr>
            <w:noProof/>
            <w:sz w:val="18"/>
            <w:szCs w:val="18"/>
          </w:rPr>
          <w:t>ólares FOB Participación/Región, Fruta Fresca dentro de Resto de actividades Silvo Agropecuarias de cada región.</w:t>
        </w:r>
      </w:ins>
    </w:p>
    <w:p w:rsidR="00C66CF8" w:rsidRPr="00067AA5" w:rsidRDefault="00C66CF8" w:rsidP="00C66CF8">
      <w:pPr>
        <w:pStyle w:val="Epgrafe"/>
        <w:rPr>
          <w:ins w:id="9666" w:author="RAFAEL SOTOMAYOR" w:date="2016-12-20T17:07:00Z"/>
          <w:noProof/>
        </w:rPr>
      </w:pPr>
      <w:bookmarkStart w:id="9667" w:name="_Toc470016054"/>
      <w:ins w:id="9668" w:author="RAFAEL SOTOMAYOR" w:date="2016-12-20T17:07:00Z">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Pr>
            <w:noProof/>
          </w:rPr>
          <w:t>11</w:t>
        </w:r>
        <w:r w:rsidRPr="00067AA5">
          <w:rPr>
            <w:noProof/>
          </w:rPr>
          <w:fldChar w:fldCharType="end"/>
        </w:r>
        <w:r w:rsidRPr="00067AA5">
          <w:rPr>
            <w:noProof/>
          </w:rPr>
          <w:t xml:space="preserve">: Ingresos generados por </w:t>
        </w:r>
        <w:r>
          <w:rPr>
            <w:noProof/>
          </w:rPr>
          <w:t>fruta Fresca exportada por Regi</w:t>
        </w:r>
        <w:r w:rsidRPr="00067AA5">
          <w:rPr>
            <w:noProof/>
          </w:rPr>
          <w:t>ón</w:t>
        </w:r>
        <w:bookmarkEnd w:id="9667"/>
        <w:r w:rsidRPr="00067AA5">
          <w:rPr>
            <w:noProof/>
          </w:rPr>
          <w:t xml:space="preserve"> </w:t>
        </w:r>
      </w:ins>
    </w:p>
    <w:p w:rsidR="00C66CF8" w:rsidRPr="00067AA5" w:rsidRDefault="00C66CF8" w:rsidP="00C66CF8">
      <w:pPr>
        <w:rPr>
          <w:ins w:id="9669" w:author="RAFAEL SOTOMAYOR" w:date="2016-12-20T17:07:00Z"/>
          <w:noProof/>
          <w:sz w:val="18"/>
          <w:szCs w:val="18"/>
        </w:rPr>
      </w:pPr>
      <w:ins w:id="9670" w:author="RAFAEL SOTOMAYOR" w:date="2016-12-20T17:07:00Z">
        <w:r w:rsidRPr="00067AA5">
          <w:rPr>
            <w:noProof/>
            <w:sz w:val="18"/>
            <w:szCs w:val="18"/>
          </w:rPr>
          <w:t>Fuente: ODEPA</w:t>
        </w:r>
      </w:ins>
    </w:p>
    <w:p w:rsidR="00C66CF8" w:rsidRPr="00067AA5" w:rsidRDefault="00C66CF8" w:rsidP="00C66CF8">
      <w:pPr>
        <w:rPr>
          <w:ins w:id="9671" w:author="RAFAEL SOTOMAYOR" w:date="2016-12-20T17:07:00Z"/>
          <w:noProof/>
        </w:rPr>
      </w:pPr>
    </w:p>
    <w:p w:rsidR="00C66CF8" w:rsidRPr="00067AA5" w:rsidRDefault="00C66CF8" w:rsidP="00C66CF8">
      <w:pPr>
        <w:rPr>
          <w:ins w:id="9672" w:author="RAFAEL SOTOMAYOR" w:date="2016-12-20T17:07:00Z"/>
          <w:noProof/>
        </w:rPr>
      </w:pPr>
      <w:ins w:id="9673" w:author="RAFAEL SOTOMAYOR" w:date="2016-12-20T17:07:00Z">
        <w:r>
          <w:rPr>
            <w:noProof/>
          </w:rPr>
          <w:t>El rubro frutí</w:t>
        </w:r>
        <w:r w:rsidRPr="00067AA5">
          <w:rPr>
            <w:noProof/>
          </w:rPr>
          <w:t xml:space="preserve">cola nacional ha aumentado consistentemente la oferta de productos alimenticios al mundo, teniendo un rol relevante en el desarrollo exportador del sector silvoagropecuario chileno, aportando en promedio, para el período 2007-2015, el 52% del valor total de las exportaciones agropecuarias y el 29% del valor del total de las exportaciones silvoagropecuarias. </w:t>
        </w:r>
        <w:r>
          <w:rPr>
            <w:noProof/>
          </w:rPr>
          <w:t>A su vez, y para el mismo perí</w:t>
        </w:r>
        <w:r w:rsidRPr="00067AA5">
          <w:rPr>
            <w:noProof/>
          </w:rPr>
          <w:t>odo, los envíos de fruta fresca han experimentado un crecimiento de 65% y una tasa anual de crecimiento de 7% del valor de sus exportaciones, siendo su expansión mayor que el promedio del sector silvoagropecuario (4%). Se espera que en el año 2030 el valor de las exportaciones frutícolas a lcance al menos el doble del valor del año 2015.</w:t>
        </w:r>
      </w:ins>
    </w:p>
    <w:p w:rsidR="00C66CF8" w:rsidRPr="00067AA5" w:rsidRDefault="00C66CF8" w:rsidP="00C66CF8">
      <w:pPr>
        <w:rPr>
          <w:ins w:id="9674" w:author="RAFAEL SOTOMAYOR" w:date="2016-12-20T17:07:00Z"/>
          <w:noProof/>
        </w:rPr>
      </w:pPr>
      <w:ins w:id="9675"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676" w:author="RAFAEL SOTOMAYOR" w:date="2016-12-20T17:07:00Z"/>
          <w:noProof/>
        </w:rPr>
      </w:pPr>
      <w:ins w:id="9677" w:author="RAFAEL SOTOMAYOR" w:date="2016-12-20T17:07:00Z">
        <w:r w:rsidRPr="00067AA5">
          <w:rPr>
            <w:noProof/>
          </w:rPr>
          <w:t>Actualmente, Chile ocupa</w:t>
        </w:r>
        <w:r>
          <w:rPr>
            <w:noProof/>
          </w:rPr>
          <w:t xml:space="preserve"> el primer lugar entre los paí</w:t>
        </w:r>
        <w:r w:rsidRPr="00067AA5">
          <w:rPr>
            <w:noProof/>
          </w:rPr>
          <w:t>ses exportadores de fruta del hemisferio sur y el cuarto lugar a nivel mundial; además, es líder mundial en términos de valor exportado en uva de mesa, cerezas, ciruelas y arándanos (Odepa, 2013). El desarrollo de la fruticultura de exportación ha sido posi</w:t>
        </w:r>
        <w:r>
          <w:rPr>
            <w:noProof/>
          </w:rPr>
          <w:t>ble gracias a una serie de vent</w:t>
        </w:r>
        <w:r w:rsidRPr="00067AA5">
          <w:rPr>
            <w:noProof/>
          </w:rPr>
          <w:t xml:space="preserve">ajas comparativas de nuestro país, tales como las buenas condiciones edafoclimáticas, las buenas condiciones fitosanitarias, la posibilidad de producción en contraestación respecto del hemisferio norte y la amplia red de acuerdos comerciales, entre otras. Sin embargo, y pese a las favorables  condiciones para el desarrollo de las exportaciones, los agricultores chilenos no están exentos de la competencia que ejercen productores de otros de países del hemisferio sur, tales como Perú, Brasil, Sudáfrica, Australia, Nueva Zelandia y Argentina, generando </w:t>
        </w:r>
        <w:r w:rsidRPr="00067AA5">
          <w:rPr>
            <w:noProof/>
          </w:rPr>
          <w:lastRenderedPageBreak/>
          <w:t>presio ́n por mantener altos niveles de competitividad.</w:t>
        </w:r>
        <w:r w:rsidRPr="00067AA5">
          <w:rPr>
            <w:noProof/>
          </w:rPr>
          <w:tab/>
        </w:r>
        <w:r w:rsidRPr="00067AA5">
          <w:rPr>
            <w:noProof/>
          </w:rPr>
          <w:tab/>
        </w:r>
        <w:r w:rsidRPr="00067AA5">
          <w:rPr>
            <w:noProof/>
          </w:rPr>
          <w:tab/>
        </w:r>
      </w:ins>
    </w:p>
    <w:p w:rsidR="00C66CF8" w:rsidRPr="00067AA5" w:rsidRDefault="00C66CF8" w:rsidP="00C66CF8">
      <w:pPr>
        <w:rPr>
          <w:ins w:id="9678" w:author="RAFAEL SOTOMAYOR" w:date="2016-12-20T17:07:00Z"/>
          <w:rFonts w:eastAsia="Times New Roman"/>
          <w:noProof/>
          <w:sz w:val="24"/>
          <w:szCs w:val="24"/>
          <w:lang w:eastAsia="es-ES_tradnl"/>
        </w:rPr>
      </w:pPr>
      <w:ins w:id="9679" w:author="RAFAEL SOTOMAYOR" w:date="2016-12-20T17:07:00Z">
        <w:r>
          <w:rPr>
            <w:noProof/>
          </w:rPr>
          <w:t>No obstante, la evolució</w:t>
        </w:r>
        <w:r w:rsidRPr="00067AA5">
          <w:rPr>
            <w:noProof/>
          </w:rPr>
          <w:t>n del grado de competitividad de la fruticultura chilena, medida a través del Índice de Ventajas Comparativas Reveladas (VCR) (Balassa, 1965) evidencia que las exportaciones frutícolas han disminuido levemente su competitividad entre los años 2011-2015. Sin embargo, al desagregar la i</w:t>
        </w:r>
        <w:r>
          <w:rPr>
            <w:noProof/>
          </w:rPr>
          <w:t>nform</w:t>
        </w:r>
        <w:r w:rsidRPr="00067AA5">
          <w:rPr>
            <w:noProof/>
          </w:rPr>
          <w:t>ación, se observa un comportamiento mixto: por un lado, la uva de mesa y las manzanas pierden competitividad, y por el otro, los frutos secos y cítricos aumentan su competitividad.</w:t>
        </w:r>
        <w:r w:rsidRPr="00067AA5">
          <w:rPr>
            <w:noProof/>
          </w:rPr>
          <w:fldChar w:fldCharType="begin"/>
        </w:r>
        <w:r w:rsidRPr="00067AA5">
          <w:rPr>
            <w:noProof/>
          </w:rPr>
          <w:instrText xml:space="preserve"> REF _Ref469964874 \r \h  \* MERGEFORMAT </w:instrText>
        </w:r>
        <w:r w:rsidRPr="00067AA5">
          <w:rPr>
            <w:noProof/>
          </w:rPr>
        </w:r>
        <w:r w:rsidRPr="00067AA5">
          <w:rPr>
            <w:noProof/>
          </w:rPr>
          <w:fldChar w:fldCharType="separate"/>
        </w:r>
        <w:r>
          <w:rPr>
            <w:noProof/>
          </w:rPr>
          <w:t>14</w:t>
        </w:r>
        <w:r w:rsidRPr="00067AA5">
          <w:rPr>
            <w:noProof/>
          </w:rPr>
          <w:fldChar w:fldCharType="end"/>
        </w:r>
        <w:r w:rsidRPr="00067AA5">
          <w:rPr>
            <w:rFonts w:eastAsia="Times New Roman"/>
            <w:noProof/>
            <w:color w:val="0000FF"/>
          </w:rPr>
          <w:t xml:space="preserve"> </w:t>
        </w:r>
        <w:r w:rsidRPr="00067AA5">
          <w:rPr>
            <w:rFonts w:eastAsia="Times New Roman"/>
            <w:noProof/>
            <w:color w:val="0000FF"/>
            <w:lang w:eastAsia="es-ES_tradnl"/>
          </w:rPr>
          <w:t>[R14</w:t>
        </w:r>
        <w:r w:rsidRPr="00067AA5">
          <w:rPr>
            <w:rFonts w:eastAsia="Times New Roman"/>
            <w:noProof/>
            <w:lang w:eastAsia="es-ES_tradnl"/>
          </w:rPr>
          <w:t>].</w:t>
        </w:r>
      </w:ins>
    </w:p>
    <w:p w:rsidR="00C66CF8" w:rsidRPr="00067AA5" w:rsidRDefault="00C66CF8" w:rsidP="00C66CF8">
      <w:pPr>
        <w:rPr>
          <w:ins w:id="9680" w:author="RAFAEL SOTOMAYOR" w:date="2016-12-20T17:07:00Z"/>
          <w:noProof/>
        </w:rPr>
      </w:pPr>
    </w:p>
    <w:p w:rsidR="00C66CF8" w:rsidRPr="00067AA5" w:rsidRDefault="00C66CF8" w:rsidP="00C66CF8">
      <w:pPr>
        <w:rPr>
          <w:ins w:id="9681" w:author="RAFAEL SOTOMAYOR" w:date="2016-12-20T17:07:00Z"/>
          <w:noProof/>
        </w:rPr>
      </w:pPr>
      <w:ins w:id="9682" w:author="RAFAEL SOTOMAYOR" w:date="2016-12-20T17:07:00Z">
        <w:r w:rsidRPr="00067AA5">
          <w:rPr>
            <w:noProof/>
          </w:rPr>
          <w:t xml:space="preserve">Para sostener e incrementar la presencia y competitividad de la fruticultura en los mercados internacionales se requiere mejorar la productividad, </w:t>
        </w:r>
        <w:r>
          <w:rPr>
            <w:noProof/>
          </w:rPr>
          <w:t>es decir, optimizar la relació</w:t>
        </w:r>
        <w:r w:rsidRPr="00067AA5">
          <w:rPr>
            <w:noProof/>
          </w:rPr>
          <w:t>n entre los recursos invertidos y la producción obtenida. Además, las mejoras de la productividad por la vía de la innovación, la gestión predial y el cambio tecnológico, permiten enfrentar de mejor manera un ambiente internacional competitivo, atenuar lo</w:t>
        </w:r>
        <w:r>
          <w:rPr>
            <w:noProof/>
          </w:rPr>
          <w:t>s impactos de las variaciones c</w:t>
        </w:r>
        <w:r w:rsidRPr="00067AA5">
          <w:rPr>
            <w:noProof/>
          </w:rPr>
          <w:t>limáticas y las limitaciones propias de la oferta de los recursos naturales (ABARES, 2015; OECD, 2001; USDA, 2012).</w:t>
        </w:r>
      </w:ins>
    </w:p>
    <w:p w:rsidR="00C66CF8" w:rsidRPr="00067AA5" w:rsidRDefault="00C66CF8" w:rsidP="00C66CF8">
      <w:pPr>
        <w:rPr>
          <w:ins w:id="9683" w:author="RAFAEL SOTOMAYOR" w:date="2016-12-20T17:07:00Z"/>
          <w:noProof/>
        </w:rPr>
      </w:pPr>
      <w:ins w:id="9684" w:author="RAFAEL SOTOMAYOR" w:date="2016-12-20T17:07:00Z">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ins>
    </w:p>
    <w:p w:rsidR="00C66CF8" w:rsidRPr="00067AA5" w:rsidRDefault="00C66CF8" w:rsidP="00C66CF8">
      <w:pPr>
        <w:rPr>
          <w:ins w:id="9685" w:author="RAFAEL SOTOMAYOR" w:date="2016-12-20T17:07:00Z"/>
          <w:noProof/>
        </w:rPr>
      </w:pPr>
      <w:ins w:id="9686" w:author="RAFAEL SOTOMAYOR" w:date="2016-12-20T17:07:00Z">
        <w:r>
          <w:rPr>
            <w:noProof/>
          </w:rPr>
          <w:t>El sector frutí</w:t>
        </w:r>
        <w:r w:rsidRPr="00067AA5">
          <w:rPr>
            <w:noProof/>
          </w:rPr>
          <w:t>cola en Chile se desarrolla a lo largo de todo el país concentrándose principalmente entre las regiones de Coquimbo y el Maule por sus características edafoclimáticas. Actualmente, la industria frutícola está llegando a más de 70 países en forma directa, con más de 75 diferentes especies.</w:t>
        </w:r>
      </w:ins>
    </w:p>
    <w:p w:rsidR="00C66CF8" w:rsidRPr="00067AA5" w:rsidRDefault="00C66CF8" w:rsidP="00C66CF8">
      <w:pPr>
        <w:rPr>
          <w:ins w:id="9687" w:author="RAFAEL SOTOMAYOR" w:date="2016-12-20T17:07:00Z"/>
          <w:noProof/>
        </w:rPr>
      </w:pPr>
    </w:p>
    <w:p w:rsidR="00C66CF8" w:rsidRPr="00067AA5" w:rsidRDefault="00C66CF8" w:rsidP="00C66CF8">
      <w:pPr>
        <w:rPr>
          <w:ins w:id="9688" w:author="RAFAEL SOTOMAYOR" w:date="2016-12-20T17:07:00Z"/>
          <w:noProof/>
        </w:rPr>
      </w:pPr>
      <w:ins w:id="9689" w:author="RAFAEL SOTOMAYOR" w:date="2016-12-20T17:07:00Z">
        <w:r w:rsidRPr="00067AA5">
          <w:rPr>
            <w:noProof/>
          </w:rPr>
          <w:t xml:space="preserve">El sector produce cerca de 5 millones de toneladas de fruta, de las cuales se exportan 2,6 millones como fruta fresca, generando m ás de USD 4.000 millones anualmente. </w:t>
        </w:r>
      </w:ins>
    </w:p>
    <w:p w:rsidR="00C66CF8" w:rsidRPr="00067AA5" w:rsidRDefault="00C66CF8" w:rsidP="00C66CF8">
      <w:pPr>
        <w:rPr>
          <w:ins w:id="9690" w:author="RAFAEL SOTOMAYOR" w:date="2016-12-20T17:07:00Z"/>
          <w:noProof/>
        </w:rPr>
      </w:pPr>
    </w:p>
    <w:p w:rsidR="00C66CF8" w:rsidRPr="00067AA5" w:rsidRDefault="00C66CF8" w:rsidP="00C66CF8">
      <w:pPr>
        <w:rPr>
          <w:ins w:id="9691" w:author="RAFAEL SOTOMAYOR" w:date="2016-12-20T17:07:00Z"/>
          <w:noProof/>
        </w:rPr>
      </w:pPr>
      <w:ins w:id="9692" w:author="RAFAEL SOTOMAYOR" w:date="2016-12-20T17:07:00Z">
        <w:r w:rsidRPr="00067AA5">
          <w:rPr>
            <w:noProof/>
          </w:rPr>
          <w:t>A partir de todas las especies frutales cultivadas analizadas</w:t>
        </w:r>
        <w:r>
          <w:rPr>
            <w:noProof/>
          </w:rPr>
          <w:t>, se ha elaborado la T</w:t>
        </w:r>
        <w:r w:rsidRPr="00067AA5">
          <w:rPr>
            <w:noProof/>
          </w:rPr>
          <w:t xml:space="preserve">abla </w:t>
        </w:r>
        <w:r>
          <w:rPr>
            <w:noProof/>
          </w:rPr>
          <w:t xml:space="preserve">12 </w:t>
        </w:r>
        <w:r w:rsidRPr="00067AA5">
          <w:rPr>
            <w:noProof/>
          </w:rPr>
          <w:t xml:space="preserve">en la que se agrupan los distintos </w:t>
        </w:r>
        <w:r>
          <w:rPr>
            <w:noProof/>
          </w:rPr>
          <w:t>tipos de fruta. Esta tipificaci</w:t>
        </w:r>
        <w:r w:rsidRPr="00067AA5">
          <w:rPr>
            <w:noProof/>
          </w:rPr>
          <w:t>ón es la que se utiliza para clasificar los distintos tipos de UMA que se analiza</w:t>
        </w:r>
        <w:r>
          <w:rPr>
            <w:noProof/>
          </w:rPr>
          <w:t>r</w:t>
        </w:r>
        <w:r w:rsidRPr="00067AA5">
          <w:rPr>
            <w:noProof/>
          </w:rPr>
          <w:t xml:space="preserve">án en los capítulos siguientes. En la Tabla 12 se agrupan las UMAs del Rubro Fruticultura según especies totalizando 302.661 UMAs. </w:t>
        </w:r>
      </w:ins>
    </w:p>
    <w:p w:rsidR="00C66CF8" w:rsidRPr="00067AA5" w:rsidRDefault="00C66CF8" w:rsidP="00C66CF8">
      <w:pPr>
        <w:rPr>
          <w:ins w:id="9693" w:author="RAFAEL SOTOMAYOR" w:date="2016-12-20T17:07:00Z"/>
          <w:noProof/>
        </w:rPr>
      </w:pPr>
    </w:p>
    <w:p w:rsidR="00C66CF8" w:rsidRPr="00067AA5" w:rsidRDefault="00C66CF8" w:rsidP="00C66CF8">
      <w:pPr>
        <w:rPr>
          <w:ins w:id="9694" w:author="RAFAEL SOTOMAYOR" w:date="2016-12-20T17:07:00Z"/>
          <w:noProof/>
        </w:rPr>
      </w:pPr>
      <w:ins w:id="9695" w:author="RAFAEL SOTOMAYOR" w:date="2016-12-20T17:07:00Z">
        <w:r>
          <w:rPr>
            <w:noProof/>
          </w:rPr>
          <w:t>En Chile, la industria frutí</w:t>
        </w:r>
        <w:r w:rsidRPr="00067AA5">
          <w:rPr>
            <w:noProof/>
          </w:rPr>
          <w:t xml:space="preserve">cola está conformada por 13.800 productores, 300 viveros frutales, sobre 60 empresas procesadoras, 385 cámaras de frío, 100 packings y más de 1.000 packings satélites en huertos. El sector exportador incluye a 7.800 productores y 518 empresas exportadoras. En las últimas temporadas, es ta industria ha generado cerca de 450.000 empleos directos (180.000 permanentes y 270.000 de temporada) y un empleo indirecto en bienes y servicios superior a 1 millón de personas, totalizando cerca de 1,5 millones de empleos. </w:t>
        </w:r>
      </w:ins>
    </w:p>
    <w:p w:rsidR="00C66CF8" w:rsidRPr="00067AA5" w:rsidRDefault="00C66CF8" w:rsidP="00C66CF8">
      <w:pPr>
        <w:rPr>
          <w:ins w:id="9696" w:author="RAFAEL SOTOMAYOR" w:date="2016-12-20T17:07:00Z"/>
          <w:noProof/>
        </w:rPr>
      </w:pPr>
    </w:p>
    <w:p w:rsidR="00C66CF8" w:rsidRPr="00067AA5" w:rsidRDefault="00C66CF8" w:rsidP="00C66CF8">
      <w:pPr>
        <w:rPr>
          <w:ins w:id="9697" w:author="RAFAEL SOTOMAYOR" w:date="2016-12-20T17:07:00Z"/>
          <w:noProof/>
        </w:rPr>
      </w:pPr>
      <w:ins w:id="9698" w:author="RAFAEL SOTOMAYOR" w:date="2016-12-20T17:07:00Z">
        <w:r>
          <w:rPr>
            <w:noProof/>
          </w:rPr>
          <w:t>Una representaci</w:t>
        </w:r>
        <w:r w:rsidRPr="00067AA5">
          <w:rPr>
            <w:noProof/>
          </w:rPr>
          <w:t>ón cartográfica de las UMA de acuerdo a hectáreas plantadas es mostrada en la siguiente. El respaldo cartográfico del mapa está en formato cartográfico GIS con sus respectivos DBF y SHP, adjunto en medio digital.</w:t>
        </w:r>
      </w:ins>
    </w:p>
    <w:p w:rsidR="00C66CF8" w:rsidRPr="00067AA5" w:rsidRDefault="00C66CF8" w:rsidP="00C66CF8">
      <w:pPr>
        <w:rPr>
          <w:ins w:id="9699" w:author="RAFAEL SOTOMAYOR" w:date="2016-12-20T17:07:00Z"/>
          <w:noProof/>
        </w:rPr>
      </w:pPr>
      <w:ins w:id="9700" w:author="RAFAEL SOTOMAYOR" w:date="2016-12-20T17:07:00Z">
        <w:r w:rsidRPr="00067AA5">
          <w:rPr>
            <w:noProof/>
          </w:rPr>
          <w:lastRenderedPageBreak/>
          <w:drawing>
            <wp:inline distT="0" distB="0" distL="0" distR="0" wp14:anchorId="77359538" wp14:editId="5DAA8578">
              <wp:extent cx="4124325" cy="4933950"/>
              <wp:effectExtent l="0" t="0" r="0" b="0"/>
              <wp:docPr id="52" name="image42.png" descr="Captura de pantalla 2016-12-18 a las 11.0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2.png" descr="Captura de pantalla 2016-12-18 a las 11.06.13.png"/>
                      <pic:cNvPicPr>
                        <a:picLocks noChangeAspect="1" noChangeArrowheads="1"/>
                      </pic:cNvPicPr>
                    </pic:nvPicPr>
                    <pic:blipFill>
                      <a:blip r:embed="rId71"/>
                      <a:stretch>
                        <a:fillRect/>
                      </a:stretch>
                    </pic:blipFill>
                    <pic:spPr bwMode="auto">
                      <a:xfrm>
                        <a:off x="0" y="0"/>
                        <a:ext cx="4124325" cy="4933950"/>
                      </a:xfrm>
                      <a:prstGeom prst="rect">
                        <a:avLst/>
                      </a:prstGeom>
                    </pic:spPr>
                  </pic:pic>
                </a:graphicData>
              </a:graphic>
            </wp:inline>
          </w:drawing>
        </w:r>
      </w:ins>
    </w:p>
    <w:p w:rsidR="00C66CF8" w:rsidRPr="00067AA5" w:rsidRDefault="00C66CF8" w:rsidP="00C66CF8">
      <w:pPr>
        <w:pStyle w:val="Epgrafe"/>
        <w:rPr>
          <w:ins w:id="9701" w:author="RAFAEL SOTOMAYOR" w:date="2016-12-20T17:07:00Z"/>
          <w:noProof/>
        </w:rPr>
      </w:pPr>
      <w:bookmarkStart w:id="9702" w:name="_Toc470016055"/>
      <w:ins w:id="9703" w:author="RAFAEL SOTOMAYOR" w:date="2016-12-20T17:07:00Z">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Pr>
            <w:noProof/>
          </w:rPr>
          <w:t>12</w:t>
        </w:r>
        <w:r w:rsidRPr="00067AA5">
          <w:rPr>
            <w:noProof/>
          </w:rPr>
          <w:fldChar w:fldCharType="end"/>
        </w:r>
        <w:r>
          <w:rPr>
            <w:noProof/>
          </w:rPr>
          <w:t>: Agrupaci</w:t>
        </w:r>
        <w:r w:rsidRPr="00067AA5">
          <w:rPr>
            <w:noProof/>
          </w:rPr>
          <w:t>ón de Fruticultura por UMA</w:t>
        </w:r>
        <w:bookmarkEnd w:id="9702"/>
        <w:r w:rsidRPr="00067AA5">
          <w:rPr>
            <w:noProof/>
          </w:rPr>
          <w:t xml:space="preserve"> </w:t>
        </w:r>
      </w:ins>
    </w:p>
    <w:p w:rsidR="00C66CF8" w:rsidRPr="00067AA5" w:rsidRDefault="00C66CF8" w:rsidP="00C66CF8">
      <w:pPr>
        <w:pStyle w:val="Epgrafe"/>
        <w:rPr>
          <w:ins w:id="9704" w:author="RAFAEL SOTOMAYOR" w:date="2016-12-20T17:07:00Z"/>
          <w:noProof/>
        </w:rPr>
      </w:pPr>
      <w:ins w:id="9705" w:author="RAFAEL SOTOMAYOR" w:date="2016-12-20T17:07:00Z">
        <w:r>
          <w:rPr>
            <w:noProof/>
          </w:rPr>
          <w:t>Fuente: Elaboraci</w:t>
        </w:r>
        <w:r w:rsidRPr="00067AA5">
          <w:rPr>
            <w:noProof/>
          </w:rPr>
          <w:t xml:space="preserve">ón propia, 2016 </w:t>
        </w:r>
      </w:ins>
    </w:p>
    <w:p w:rsidR="00C66CF8" w:rsidRPr="00067AA5" w:rsidRDefault="00C66CF8" w:rsidP="00C66CF8">
      <w:pPr>
        <w:rPr>
          <w:ins w:id="9706" w:author="RAFAEL SOTOMAYOR" w:date="2016-12-20T17:07:00Z"/>
          <w:noProof/>
        </w:rPr>
      </w:pPr>
    </w:p>
    <w:p w:rsidR="00C66CF8" w:rsidRPr="00067AA5" w:rsidRDefault="00C66CF8" w:rsidP="00C66CF8">
      <w:pPr>
        <w:rPr>
          <w:ins w:id="9707" w:author="RAFAEL SOTOMAYOR" w:date="2016-12-20T17:07:00Z"/>
          <w:noProof/>
        </w:rPr>
      </w:pPr>
    </w:p>
    <w:p w:rsidR="00C66CF8" w:rsidRPr="00067AA5" w:rsidRDefault="00C66CF8" w:rsidP="00C66CF8">
      <w:pPr>
        <w:rPr>
          <w:ins w:id="9708" w:author="RAFAEL SOTOMAYOR" w:date="2016-12-20T17:07:00Z"/>
          <w:noProof/>
        </w:rPr>
      </w:pPr>
      <w:ins w:id="9709" w:author="RAFAEL SOTOMAYOR" w:date="2016-12-20T17:07:00Z">
        <w:r>
          <w:rPr>
            <w:noProof/>
          </w:rPr>
          <w:t>Una representaci</w:t>
        </w:r>
        <w:r w:rsidRPr="00067AA5">
          <w:rPr>
            <w:noProof/>
          </w:rPr>
          <w:t xml:space="preserve">ón cartográfica de las UMA de acuerdo a hectáreas plantadas es mostrada en la siguiente. El respaldo cartográfico del mapa </w:t>
        </w:r>
        <w:r>
          <w:rPr>
            <w:noProof/>
          </w:rPr>
          <w:t>est</w:t>
        </w:r>
        <w:r w:rsidRPr="00067AA5">
          <w:rPr>
            <w:noProof/>
          </w:rPr>
          <w:t xml:space="preserve">á en formato cartográfico GIS con sus respectivos DBF y SHP, adjunto en medio digital. </w:t>
        </w:r>
        <w:r w:rsidRPr="00067AA5">
          <w:rPr>
            <w:noProof/>
          </w:rPr>
          <w:br w:type="page"/>
        </w:r>
      </w:ins>
    </w:p>
    <w:p w:rsidR="00C66CF8" w:rsidRPr="00067AA5" w:rsidRDefault="00C66CF8" w:rsidP="004423CA">
      <w:pPr>
        <w:pStyle w:val="Ttulo2"/>
        <w:widowControl/>
        <w:numPr>
          <w:ilvl w:val="1"/>
          <w:numId w:val="58"/>
        </w:numPr>
        <w:pBdr>
          <w:bottom w:val="single" w:sz="8" w:space="1" w:color="4F81BD" w:themeColor="accent1"/>
        </w:pBdr>
        <w:spacing w:before="200" w:after="80" w:line="240" w:lineRule="auto"/>
        <w:contextualSpacing w:val="0"/>
        <w:rPr>
          <w:ins w:id="9710" w:author="RAFAEL SOTOMAYOR" w:date="2016-12-20T17:07:00Z"/>
          <w:noProof/>
        </w:rPr>
        <w:pPrChange w:id="9711" w:author="RAFAEL SOTOMAYOR" w:date="2016-12-20T17:07:00Z">
          <w:pPr>
            <w:pStyle w:val="Ttulo2"/>
            <w:widowControl/>
            <w:numPr>
              <w:ilvl w:val="1"/>
              <w:numId w:val="60"/>
            </w:numPr>
            <w:pBdr>
              <w:bottom w:val="single" w:sz="8" w:space="1" w:color="4F81BD" w:themeColor="accent1"/>
            </w:pBdr>
            <w:spacing w:before="200" w:after="80" w:line="240" w:lineRule="auto"/>
            <w:ind w:left="1440" w:hanging="360"/>
            <w:contextualSpacing w:val="0"/>
          </w:pPr>
        </w:pPrChange>
      </w:pPr>
      <w:bookmarkStart w:id="9712" w:name="_Toc470016871"/>
      <w:ins w:id="9713" w:author="RAFAEL SOTOMAYOR" w:date="2016-12-20T17:07:00Z">
        <w:r>
          <w:rPr>
            <w:noProof/>
          </w:rPr>
          <w:lastRenderedPageBreak/>
          <w:t>Tecnolog</w:t>
        </w:r>
        <w:r w:rsidRPr="00067AA5">
          <w:rPr>
            <w:noProof/>
          </w:rPr>
          <w:t>ía digital aplicada</w:t>
        </w:r>
        <w:bookmarkEnd w:id="9712"/>
      </w:ins>
    </w:p>
    <w:p w:rsidR="00C66CF8" w:rsidRDefault="00C66CF8" w:rsidP="00C66CF8">
      <w:pPr>
        <w:pStyle w:val="Textoindependiente"/>
        <w:rPr>
          <w:ins w:id="9714" w:author="RAFAEL SOTOMAYOR" w:date="2016-12-20T17:07:00Z"/>
          <w:noProof/>
          <w:lang w:val="es-ES"/>
        </w:rPr>
      </w:pPr>
    </w:p>
    <w:p w:rsidR="00C66CF8" w:rsidRPr="00067AA5" w:rsidRDefault="00C66CF8" w:rsidP="00C66CF8">
      <w:pPr>
        <w:pStyle w:val="Textoindependiente"/>
        <w:rPr>
          <w:ins w:id="9715" w:author="RAFAEL SOTOMAYOR" w:date="2016-12-20T17:07:00Z"/>
          <w:noProof/>
          <w:lang w:val="es-ES"/>
        </w:rPr>
      </w:pPr>
      <w:ins w:id="9716" w:author="RAFAEL SOTOMAYOR" w:date="2016-12-20T17:07:00Z">
        <w:r w:rsidRPr="00067AA5">
          <w:rPr>
            <w:noProof/>
            <w:lang w:val="es-ES"/>
          </w:rPr>
          <w:t>La incorporación de tecnología en la agricultura es considerada como una herramienta clave en el desarrollo competitivo y eficiente de la industria alimentaria, los avances en electrónica, comunicaciones y desarrollo de sensores otorgan la posibilidad de tener sistemas productivos que consideren la variabilidad natural de la producción en los huertos, de tal forma de disminuir costos y aumentar la producción.  Un término común utilizado para la tecnología aplicada a la agricultura, se denomin</w:t>
        </w:r>
        <w:r>
          <w:rPr>
            <w:noProof/>
            <w:lang w:val="es-ES"/>
          </w:rPr>
          <w:t>a Agricultura de Precisi</w:t>
        </w:r>
        <w:r w:rsidRPr="00067AA5">
          <w:rPr>
            <w:noProof/>
            <w:lang w:val="es-ES"/>
          </w:rPr>
          <w:t>ón (AP).</w:t>
        </w:r>
      </w:ins>
    </w:p>
    <w:p w:rsidR="00C66CF8" w:rsidRPr="00067AA5" w:rsidRDefault="00C66CF8" w:rsidP="00C66CF8">
      <w:pPr>
        <w:pStyle w:val="Textoindependiente"/>
        <w:rPr>
          <w:ins w:id="9717" w:author="RAFAEL SOTOMAYOR" w:date="2016-12-20T17:07:00Z"/>
          <w:noProof/>
          <w:lang w:val="es-ES"/>
        </w:rPr>
      </w:pPr>
    </w:p>
    <w:p w:rsidR="00C66CF8" w:rsidRPr="00067AA5" w:rsidRDefault="00C66CF8" w:rsidP="00C66CF8">
      <w:pPr>
        <w:pStyle w:val="Textoindependiente"/>
        <w:rPr>
          <w:ins w:id="9718" w:author="RAFAEL SOTOMAYOR" w:date="2016-12-20T17:07:00Z"/>
          <w:noProof/>
          <w:lang w:val="es-ES"/>
        </w:rPr>
      </w:pPr>
      <w:ins w:id="9719" w:author="RAFAEL SOTOMAYOR" w:date="2016-12-20T17:07:00Z">
        <w:r w:rsidRPr="00067AA5">
          <w:rPr>
            <w:noProof/>
            <w:lang w:val="es-ES"/>
          </w:rPr>
          <w:t>Existen varios estudio</w:t>
        </w:r>
        <w:r>
          <w:rPr>
            <w:noProof/>
            <w:lang w:val="es-ES"/>
          </w:rPr>
          <w:t>s donde se exponen las tecnolog</w:t>
        </w:r>
        <w:r w:rsidRPr="00067AA5">
          <w:rPr>
            <w:noProof/>
            <w:lang w:val="es-ES"/>
          </w:rPr>
          <w:t>ías y sus beneficios asociados</w:t>
        </w:r>
        <w:r>
          <w:rPr>
            <w:rStyle w:val="Ancladenotaalpie"/>
          </w:rPr>
          <w:fldChar w:fldCharType="begin"/>
        </w:r>
        <w:r>
          <w:rPr>
            <w:noProof/>
            <w:lang w:val="es-ES"/>
          </w:rPr>
          <w:instrText xml:space="preserve"> REF _Ref469996474 \r \h </w:instrText>
        </w:r>
        <w:r>
          <w:rPr>
            <w:rStyle w:val="Ancladenotaalpie"/>
          </w:rPr>
        </w:r>
        <w:r>
          <w:rPr>
            <w:rStyle w:val="Ancladenotaalpie"/>
          </w:rPr>
          <w:fldChar w:fldCharType="separate"/>
        </w:r>
        <w:r>
          <w:rPr>
            <w:noProof/>
            <w:lang w:val="es-ES"/>
          </w:rPr>
          <w:t>22</w:t>
        </w:r>
        <w:r>
          <w:rPr>
            <w:rStyle w:val="Ancladenotaalpie"/>
          </w:rPr>
          <w:fldChar w:fldCharType="end"/>
        </w:r>
        <w:r w:rsidRPr="00067AA5">
          <w:rPr>
            <w:noProof/>
            <w:lang w:val="es-ES"/>
          </w:rPr>
          <w:t xml:space="preserve">. </w:t>
        </w:r>
        <w:r>
          <w:rPr>
            <w:rFonts w:eastAsia="Times New Roman"/>
            <w:noProof/>
            <w:color w:val="0000FF"/>
            <w:lang w:eastAsia="es-ES_tradnl" w:bidi="ar-SA"/>
          </w:rPr>
          <w:t>[R22</w:t>
        </w:r>
        <w:r w:rsidRPr="00067AA5">
          <w:rPr>
            <w:rFonts w:eastAsia="Times New Roman"/>
            <w:noProof/>
            <w:lang w:eastAsia="es-ES_tradnl" w:bidi="ar-SA"/>
          </w:rPr>
          <w:t>].</w:t>
        </w:r>
        <w:r w:rsidRPr="00067AA5">
          <w:rPr>
            <w:noProof/>
            <w:lang w:val="es-ES"/>
          </w:rPr>
          <w:t xml:space="preserve"> Resumiendo q</w:t>
        </w:r>
        <w:r>
          <w:rPr>
            <w:noProof/>
            <w:lang w:val="es-ES"/>
          </w:rPr>
          <w:t>ue el objetivo de toda producci</w:t>
        </w:r>
        <w:r w:rsidRPr="00067AA5">
          <w:rPr>
            <w:noProof/>
            <w:lang w:val="es-ES"/>
          </w:rPr>
          <w:t>ón agrícola es la obtención de mayores rendimientos al menor costo posible sin desmedro de la calidad, el rendimiento depende de variables de:</w:t>
        </w:r>
      </w:ins>
    </w:p>
    <w:p w:rsidR="00C66CF8" w:rsidRPr="00067AA5" w:rsidRDefault="00C66CF8" w:rsidP="004423CA">
      <w:pPr>
        <w:pStyle w:val="Textoindependiente"/>
        <w:numPr>
          <w:ilvl w:val="0"/>
          <w:numId w:val="31"/>
        </w:numPr>
        <w:rPr>
          <w:ins w:id="9720" w:author="RAFAEL SOTOMAYOR" w:date="2016-12-20T17:07:00Z"/>
          <w:noProof/>
          <w:lang w:val="es-ES"/>
        </w:rPr>
        <w:pPrChange w:id="9721" w:author="RAFAEL SOTOMAYOR" w:date="2016-12-20T17:07:00Z">
          <w:pPr>
            <w:pStyle w:val="Textoindependiente"/>
            <w:numPr>
              <w:numId w:val="32"/>
            </w:numPr>
            <w:ind w:left="720" w:firstLine="1080"/>
          </w:pPr>
        </w:pPrChange>
      </w:pPr>
      <w:ins w:id="9722" w:author="RAFAEL SOTOMAYOR" w:date="2016-12-20T17:07:00Z">
        <w:r>
          <w:rPr>
            <w:noProof/>
            <w:lang w:val="es-ES"/>
          </w:rPr>
          <w:t>Producci</w:t>
        </w:r>
        <w:r w:rsidRPr="00067AA5">
          <w:rPr>
            <w:noProof/>
            <w:lang w:val="es-ES"/>
          </w:rPr>
          <w:t>ón: Distribución presente e histórica</w:t>
        </w:r>
      </w:ins>
    </w:p>
    <w:p w:rsidR="00C66CF8" w:rsidRPr="00067AA5" w:rsidRDefault="00C66CF8" w:rsidP="004423CA">
      <w:pPr>
        <w:pStyle w:val="Textoindependiente"/>
        <w:numPr>
          <w:ilvl w:val="0"/>
          <w:numId w:val="31"/>
        </w:numPr>
        <w:rPr>
          <w:ins w:id="9723" w:author="RAFAEL SOTOMAYOR" w:date="2016-12-20T17:07:00Z"/>
          <w:noProof/>
          <w:lang w:val="es-ES"/>
        </w:rPr>
        <w:pPrChange w:id="9724" w:author="RAFAEL SOTOMAYOR" w:date="2016-12-20T17:07:00Z">
          <w:pPr>
            <w:pStyle w:val="Textoindependiente"/>
            <w:numPr>
              <w:numId w:val="32"/>
            </w:numPr>
            <w:ind w:left="720" w:firstLine="1080"/>
          </w:pPr>
        </w:pPrChange>
      </w:pPr>
      <w:ins w:id="9725" w:author="RAFAEL SOTOMAYOR" w:date="2016-12-20T17:07:00Z">
        <w:r w:rsidRPr="00067AA5">
          <w:rPr>
            <w:noProof/>
            <w:lang w:val="es-ES"/>
          </w:rPr>
          <w:t>Suelo: Propiedades químicas, físicas, profundidad del suelo, etc</w:t>
        </w:r>
      </w:ins>
    </w:p>
    <w:p w:rsidR="00C66CF8" w:rsidRPr="00067AA5" w:rsidRDefault="00C66CF8" w:rsidP="004423CA">
      <w:pPr>
        <w:pStyle w:val="Textoindependiente"/>
        <w:numPr>
          <w:ilvl w:val="0"/>
          <w:numId w:val="31"/>
        </w:numPr>
        <w:rPr>
          <w:ins w:id="9726" w:author="RAFAEL SOTOMAYOR" w:date="2016-12-20T17:07:00Z"/>
          <w:noProof/>
          <w:lang w:val="es-ES"/>
        </w:rPr>
        <w:pPrChange w:id="9727" w:author="RAFAEL SOTOMAYOR" w:date="2016-12-20T17:07:00Z">
          <w:pPr>
            <w:pStyle w:val="Textoindependiente"/>
            <w:numPr>
              <w:numId w:val="32"/>
            </w:numPr>
            <w:ind w:left="720" w:firstLine="1080"/>
          </w:pPr>
        </w:pPrChange>
      </w:pPr>
      <w:ins w:id="9728" w:author="RAFAEL SOTOMAYOR" w:date="2016-12-20T17:07:00Z">
        <w:r w:rsidRPr="00067AA5">
          <w:rPr>
            <w:noProof/>
            <w:lang w:val="es-ES"/>
          </w:rPr>
          <w:t>Topogr áfica</w:t>
        </w:r>
      </w:ins>
    </w:p>
    <w:p w:rsidR="00C66CF8" w:rsidRPr="00067AA5" w:rsidRDefault="00C66CF8" w:rsidP="004423CA">
      <w:pPr>
        <w:pStyle w:val="Textoindependiente"/>
        <w:numPr>
          <w:ilvl w:val="0"/>
          <w:numId w:val="31"/>
        </w:numPr>
        <w:rPr>
          <w:ins w:id="9729" w:author="RAFAEL SOTOMAYOR" w:date="2016-12-20T17:07:00Z"/>
          <w:noProof/>
          <w:lang w:val="es-ES"/>
        </w:rPr>
        <w:pPrChange w:id="9730" w:author="RAFAEL SOTOMAYOR" w:date="2016-12-20T17:07:00Z">
          <w:pPr>
            <w:pStyle w:val="Textoindependiente"/>
            <w:numPr>
              <w:numId w:val="32"/>
            </w:numPr>
            <w:ind w:left="720" w:firstLine="1080"/>
          </w:pPr>
        </w:pPrChange>
      </w:pPr>
      <w:ins w:id="9731" w:author="RAFAEL SOTOMAYOR" w:date="2016-12-20T17:07:00Z">
        <w:r w:rsidRPr="00067AA5">
          <w:rPr>
            <w:noProof/>
            <w:lang w:val="es-ES"/>
          </w:rPr>
          <w:t>Tipo Cultivo</w:t>
        </w:r>
      </w:ins>
    </w:p>
    <w:p w:rsidR="00C66CF8" w:rsidRPr="00067AA5" w:rsidRDefault="00C66CF8" w:rsidP="004423CA">
      <w:pPr>
        <w:pStyle w:val="Textoindependiente"/>
        <w:numPr>
          <w:ilvl w:val="0"/>
          <w:numId w:val="31"/>
        </w:numPr>
        <w:rPr>
          <w:ins w:id="9732" w:author="RAFAEL SOTOMAYOR" w:date="2016-12-20T17:07:00Z"/>
          <w:noProof/>
          <w:lang w:val="es-ES"/>
        </w:rPr>
        <w:pPrChange w:id="9733" w:author="RAFAEL SOTOMAYOR" w:date="2016-12-20T17:07:00Z">
          <w:pPr>
            <w:pStyle w:val="Textoindependiente"/>
            <w:numPr>
              <w:numId w:val="32"/>
            </w:numPr>
            <w:ind w:left="720" w:firstLine="1080"/>
          </w:pPr>
        </w:pPrChange>
      </w:pPr>
      <w:ins w:id="9734" w:author="RAFAEL SOTOMAYOR" w:date="2016-12-20T17:07:00Z">
        <w:r w:rsidRPr="00067AA5">
          <w:rPr>
            <w:noProof/>
            <w:lang w:val="es-ES"/>
          </w:rPr>
          <w:t>Factores Anormales: Malezas, insectos, enfermedades</w:t>
        </w:r>
      </w:ins>
    </w:p>
    <w:p w:rsidR="00C66CF8" w:rsidRPr="00067AA5" w:rsidRDefault="00C66CF8" w:rsidP="00C66CF8">
      <w:pPr>
        <w:pStyle w:val="Textoindependiente"/>
        <w:rPr>
          <w:ins w:id="9735" w:author="RAFAEL SOTOMAYOR" w:date="2016-12-20T17:07:00Z"/>
          <w:noProof/>
          <w:lang w:val="es-ES"/>
        </w:rPr>
      </w:pPr>
    </w:p>
    <w:p w:rsidR="00C66CF8" w:rsidRPr="00067AA5" w:rsidRDefault="00C66CF8" w:rsidP="00C66CF8">
      <w:pPr>
        <w:pStyle w:val="Textoindependiente"/>
        <w:rPr>
          <w:ins w:id="9736" w:author="RAFAEL SOTOMAYOR" w:date="2016-12-20T17:07:00Z"/>
          <w:noProof/>
          <w:lang w:val="es-ES"/>
        </w:rPr>
      </w:pPr>
      <w:ins w:id="9737" w:author="RAFAEL SOTOMAYOR" w:date="2016-12-20T17:07:00Z">
        <w:r w:rsidRPr="00067AA5">
          <w:rPr>
            <w:noProof/>
            <w:lang w:val="es-ES"/>
          </w:rPr>
          <w:t>El control de la variabilidad requiere incorporación de tecnología para poder medir y controlar los rendimientos deseados mediante la aplicación de fertilizantes, p</w:t>
        </w:r>
        <w:r>
          <w:rPr>
            <w:noProof/>
            <w:lang w:val="es-ES"/>
          </w:rPr>
          <w:t>esticidas y riego. La Ilustración 16</w:t>
        </w:r>
        <w:r w:rsidRPr="00067AA5">
          <w:rPr>
            <w:noProof/>
            <w:lang w:val="es-ES"/>
          </w:rPr>
          <w:t xml:space="preserve"> muestra un lazo de control clásico,</w:t>
        </w:r>
        <w:r>
          <w:rPr>
            <w:noProof/>
            <w:lang w:val="es-ES"/>
          </w:rPr>
          <w:t xml:space="preserve"> </w:t>
        </w:r>
        <w:r w:rsidRPr="00067AA5">
          <w:rPr>
            <w:noProof/>
            <w:lang w:val="es-ES"/>
          </w:rPr>
          <w:t xml:space="preserve">y la </w:t>
        </w:r>
        <w:r>
          <w:rPr>
            <w:noProof/>
            <w:lang w:val="es-ES"/>
          </w:rPr>
          <w:t>r</w:t>
        </w:r>
        <w:r w:rsidRPr="00067AA5">
          <w:rPr>
            <w:noProof/>
            <w:lang w:val="es-ES"/>
          </w:rPr>
          <w:t>etrolamientación que considera las variables mencionadas.</w:t>
        </w:r>
        <w:r w:rsidRPr="00B7065B">
          <w:rPr>
            <w:noProof/>
            <w:color w:val="244061" w:themeColor="accent1" w:themeShade="80"/>
            <w:lang w:val="es-ES"/>
          </w:rPr>
          <w:fldChar w:fldCharType="begin"/>
        </w:r>
        <w:r w:rsidRPr="00B7065B">
          <w:rPr>
            <w:noProof/>
            <w:color w:val="244061" w:themeColor="accent1" w:themeShade="80"/>
            <w:lang w:val="es-ES"/>
          </w:rPr>
          <w:instrText xml:space="preserve"> REF _Ref469996880 \r \h </w:instrText>
        </w:r>
        <w:r w:rsidRPr="00B7065B">
          <w:rPr>
            <w:noProof/>
            <w:color w:val="244061" w:themeColor="accent1" w:themeShade="80"/>
            <w:lang w:val="es-ES"/>
          </w:rPr>
        </w:r>
        <w:r w:rsidRPr="00B7065B">
          <w:rPr>
            <w:noProof/>
            <w:color w:val="244061" w:themeColor="accent1" w:themeShade="80"/>
            <w:lang w:val="es-ES"/>
          </w:rPr>
          <w:fldChar w:fldCharType="separate"/>
        </w:r>
        <w:r>
          <w:rPr>
            <w:noProof/>
            <w:color w:val="244061" w:themeColor="accent1" w:themeShade="80"/>
            <w:lang w:val="es-ES"/>
          </w:rPr>
          <w:t>30</w:t>
        </w:r>
        <w:r w:rsidRPr="00B7065B">
          <w:rPr>
            <w:noProof/>
            <w:color w:val="244061" w:themeColor="accent1" w:themeShade="80"/>
            <w:lang w:val="es-ES"/>
          </w:rPr>
          <w:fldChar w:fldCharType="end"/>
        </w:r>
        <w:r w:rsidRPr="00B7065B">
          <w:rPr>
            <w:noProof/>
            <w:color w:val="244061" w:themeColor="accent1" w:themeShade="80"/>
            <w:lang w:val="es-ES"/>
          </w:rPr>
          <w:t>(R30)</w:t>
        </w:r>
      </w:ins>
    </w:p>
    <w:p w:rsidR="00C66CF8" w:rsidRPr="00067AA5" w:rsidRDefault="00C66CF8" w:rsidP="00C66CF8">
      <w:pPr>
        <w:rPr>
          <w:ins w:id="9738" w:author="RAFAEL SOTOMAYOR" w:date="2016-12-20T17:07:00Z"/>
          <w:noProof/>
        </w:rPr>
      </w:pPr>
      <w:ins w:id="9739" w:author="RAFAEL SOTOMAYOR" w:date="2016-12-20T17:07:00Z">
        <w:r w:rsidRPr="00067AA5">
          <w:rPr>
            <w:noProof/>
          </w:rPr>
          <mc:AlternateContent>
            <mc:Choice Requires="wps">
              <w:drawing>
                <wp:inline distT="0" distB="0" distL="0" distR="0" wp14:anchorId="55B9073E" wp14:editId="3657AC37">
                  <wp:extent cx="4564380" cy="2621915"/>
                  <wp:effectExtent l="0" t="0" r="0" b="0"/>
                  <wp:docPr id="54" name="Marco24"/>
                  <wp:cNvGraphicFramePr/>
                  <a:graphic xmlns:a="http://schemas.openxmlformats.org/drawingml/2006/main">
                    <a:graphicData uri="http://schemas.microsoft.com/office/word/2010/wordprocessingShape">
                      <wps:wsp>
                        <wps:cNvSpPr txBox="1"/>
                        <wps:spPr>
                          <a:xfrm>
                            <a:off x="0" y="0"/>
                            <a:ext cx="4564380" cy="2621915"/>
                          </a:xfrm>
                          <a:prstGeom prst="rect">
                            <a:avLst/>
                          </a:prstGeom>
                        </wps:spPr>
                        <wps:txbx>
                          <w:txbxContent>
                            <w:p w:rsidR="00C66CF8" w:rsidRDefault="00C66CF8" w:rsidP="00C66CF8">
                              <w:pPr>
                                <w:pStyle w:val="Figura"/>
                              </w:pPr>
                              <w:r>
                                <w:rPr>
                                  <w:noProof/>
                                  <w:lang w:val="es-CL" w:eastAsia="es-CL" w:bidi="ar-SA"/>
                                </w:rPr>
                                <w:drawing>
                                  <wp:inline distT="0" distB="0" distL="0" distR="0" wp14:anchorId="51A12AF2" wp14:editId="2EF97A34">
                                    <wp:extent cx="4191000" cy="2176545"/>
                                    <wp:effectExtent l="0" t="0" r="0" b="0"/>
                                    <wp:docPr id="24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png"/>
                                            <pic:cNvPicPr>
                                              <a:picLocks noChangeAspect="1" noChangeArrowheads="1"/>
                                            </pic:cNvPicPr>
                                          </pic:nvPicPr>
                                          <pic:blipFill>
                                            <a:blip r:embed="rId15"/>
                                            <a:stretch>
                                              <a:fillRect/>
                                            </a:stretch>
                                          </pic:blipFill>
                                          <pic:spPr bwMode="auto">
                                            <a:xfrm>
                                              <a:off x="0" y="0"/>
                                              <a:ext cx="4192750" cy="2177454"/>
                                            </a:xfrm>
                                            <a:prstGeom prst="rect">
                                              <a:avLst/>
                                            </a:prstGeom>
                                          </pic:spPr>
                                        </pic:pic>
                                      </a:graphicData>
                                    </a:graphic>
                                  </wp:inline>
                                </w:drawing>
                              </w:r>
                            </w:p>
                            <w:p w:rsidR="00C66CF8" w:rsidRDefault="00C66CF8" w:rsidP="00C66CF8">
                              <w:pPr>
                                <w:pStyle w:val="Epgrafe"/>
                                <w:jc w:val="center"/>
                              </w:pPr>
                              <w:bookmarkStart w:id="9740" w:name="_Toc470016012"/>
                              <w:r>
                                <w:t xml:space="preserve">Ilustración </w:t>
                              </w:r>
                              <w:r>
                                <w:fldChar w:fldCharType="begin"/>
                              </w:r>
                              <w:r>
                                <w:instrText xml:space="preserve"> SEQ Ilustración \* ARABIC </w:instrText>
                              </w:r>
                              <w:r>
                                <w:fldChar w:fldCharType="separate"/>
                              </w:r>
                              <w:r>
                                <w:rPr>
                                  <w:noProof/>
                                </w:rPr>
                                <w:t>16</w:t>
                              </w:r>
                              <w:r>
                                <w:rPr>
                                  <w:noProof/>
                                </w:rPr>
                                <w:fldChar w:fldCharType="end"/>
                              </w:r>
                              <w:r>
                                <w:rPr>
                                  <w:noProof/>
                                </w:rPr>
                                <w:t xml:space="preserve">: </w:t>
                              </w:r>
                              <w:r>
                                <w:t xml:space="preserve"> </w:t>
                              </w:r>
                              <w:r w:rsidRPr="0008522E">
                                <w:t>Modelo de Control de Rendimiento</w:t>
                              </w:r>
                              <w:bookmarkEnd w:id="9740"/>
                            </w:p>
                            <w:p w:rsidR="00C66CF8" w:rsidRDefault="00C66CF8" w:rsidP="00C66CF8">
                              <w:pPr>
                                <w:pStyle w:val="Figura"/>
                              </w:pPr>
                            </w:p>
                            <w:p w:rsidR="00C66CF8" w:rsidRDefault="00C66CF8" w:rsidP="00C66CF8">
                              <w:pPr>
                                <w:pStyle w:val="Figura"/>
                              </w:pPr>
                            </w:p>
                          </w:txbxContent>
                        </wps:txbx>
                        <wps:bodyPr lIns="0" tIns="0" rIns="0" bIns="0" anchor="t">
                          <a:noAutofit/>
                        </wps:bodyPr>
                      </wps:wsp>
                    </a:graphicData>
                  </a:graphic>
                </wp:inline>
              </w:drawing>
            </mc:Choice>
            <mc:Fallback>
              <w:pict>
                <v:shape id="Marco24" o:spid="_x0000_s1038" type="#_x0000_t202" style="width:359.4pt;height:20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4lEWlwEAACADAAAOAAAAZHJzL2Uyb0RvYy54bWysUttu2zAMfS+wfxD0vjj2kqAz4hQbig0D egO6fYAiS7EASxQoNXb+vpQcp0P7NuxFpknq8JxDbW9G27OjwmDANbxcLDlTTkJr3KHhf37/+HzN WYjCtaIHpxp+UoHf7D5dbQdfqwo66FuFjEBcqAff8C5GXxdFkJ2yIizAK0dFDWhFpF88FC2KgdBt X1TL5aYYAFuPIFUIlL2dinyX8bVWMj5qHVRkfcOJW8wn5nOfzmK3FfUBhe+MPNMQ/8DCCuNo6AXq VkTBXtB8gLJGIgTQcSHBFqC1kSprIDXl8p2a5054lbWQOcFfbAr/D1Y+HJ+Qmbbh6xVnTlja0b1A CdUqeTP4UFPLs6emOH6HkXY85wMlk+RRo01fEsOoTi6fLs6qMTJJydV6s/pyTSVJtWpTlV/LdcIp 3q57DPGnAstS0HCk1WVHxfEuxKl1bqF7idhEIEVx3I9ZRFnN7PbQnoh0/8uRW2nzc4BzsJ8D4WQH 9CameQ6+vUTQJs9M4BPSeSatIbM+P5m057//c9fbw969AgAA//8DAFBLAwQUAAYACAAAACEAJMC5 c9cAAAACAQAADwAAAGRycy9kb3ducmV2LnhtbEyPS2vDMBCE74H8B7H3RnYIeRjLoZT0VCh13EOO srWxRayVaymvf99tLullYJll5pt8e3O9uOAYrCcF6SwBgdR4Y6lV8F29v6xBhKjJ6N4TKrhjgG0x neQ6M/5KJV72sRUcQiHTCroYh0zK0HTodJj5AYm9ox+djnyOrTSjvnK46+U8SZbSaUvc0OkB3zps TvuzU/B6oHJnfz7rr/JY2qraJPSxPCk1nYCIeIvPT/hjZ24oGKj2ZzJB9Ap4RXwoe6t0zRtqBYt0 vgFZ5PI/evELAAD//wMAUEsBAi0AFAAGAAgAAAAhALaDOJL+AAAA4QEAABMAAAAAAAAAAAAAAAAA AAAAAFtDb250ZW50X1R5cGVzXS54bWxQSwECLQAUAAYACAAAACEAOP0h/9YAAACUAQAACwAAAAAA AAAAAAAAAAAvAQAAX3JlbHMvLnJlbHNQSwECLQAUAAYACAAAACEAo+JRFpcBAAAgAwAADgAAAAAA AAAAAAAAAAAuAgAAZHJzL2Uyb0RvYy54bWxQSwECLQAUAAYACAAAACEAJMC5c9cAAAACAQAADwAA AAAAAAAAAAAAAADxAwAAZHJzL2Rvd25yZXYueG1sUEsFBgAAAAAEAAQA8wAAAPUEAAAAAA== " filled="f" stroked="f">
                  <v:textbox inset="0,0,0,0">
                    <w:txbxContent>
                      <w:p w:rsidR="00C66CF8" w:rsidRDefault="00C66CF8" w:rsidP="00C66CF8">
                        <w:pPr>
                          <w:pStyle w:val="Figura"/>
                        </w:pPr>
                        <w:r>
                          <w:rPr>
                            <w:noProof/>
                            <w:lang w:val="es-CL" w:eastAsia="es-CL" w:bidi="ar-SA"/>
                          </w:rPr>
                          <w:drawing>
                            <wp:inline distT="0" distB="0" distL="0" distR="0" wp14:anchorId="51A12AF2" wp14:editId="2EF97A34">
                              <wp:extent cx="4191000" cy="2176545"/>
                              <wp:effectExtent l="0" t="0" r="0" b="0"/>
                              <wp:docPr id="24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png"/>
                                      <pic:cNvPicPr>
                                        <a:picLocks noChangeAspect="1" noChangeArrowheads="1"/>
                                      </pic:cNvPicPr>
                                    </pic:nvPicPr>
                                    <pic:blipFill>
                                      <a:blip r:embed="rId15"/>
                                      <a:stretch>
                                        <a:fillRect/>
                                      </a:stretch>
                                    </pic:blipFill>
                                    <pic:spPr bwMode="auto">
                                      <a:xfrm>
                                        <a:off x="0" y="0"/>
                                        <a:ext cx="4192750" cy="2177454"/>
                                      </a:xfrm>
                                      <a:prstGeom prst="rect">
                                        <a:avLst/>
                                      </a:prstGeom>
                                    </pic:spPr>
                                  </pic:pic>
                                </a:graphicData>
                              </a:graphic>
                            </wp:inline>
                          </w:drawing>
                        </w:r>
                      </w:p>
                      <w:p w:rsidR="00C66CF8" w:rsidRDefault="00C66CF8" w:rsidP="00C66CF8">
                        <w:pPr>
                          <w:pStyle w:val="Epgrafe"/>
                          <w:jc w:val="center"/>
                        </w:pPr>
                        <w:bookmarkStart w:id="9741" w:name="_Toc470016012"/>
                        <w:r>
                          <w:t xml:space="preserve">Ilustración </w:t>
                        </w:r>
                        <w:r>
                          <w:fldChar w:fldCharType="begin"/>
                        </w:r>
                        <w:r>
                          <w:instrText xml:space="preserve"> SEQ Ilustración \* ARABIC </w:instrText>
                        </w:r>
                        <w:r>
                          <w:fldChar w:fldCharType="separate"/>
                        </w:r>
                        <w:r>
                          <w:rPr>
                            <w:noProof/>
                          </w:rPr>
                          <w:t>16</w:t>
                        </w:r>
                        <w:r>
                          <w:rPr>
                            <w:noProof/>
                          </w:rPr>
                          <w:fldChar w:fldCharType="end"/>
                        </w:r>
                        <w:r>
                          <w:rPr>
                            <w:noProof/>
                          </w:rPr>
                          <w:t xml:space="preserve">: </w:t>
                        </w:r>
                        <w:r>
                          <w:t xml:space="preserve"> </w:t>
                        </w:r>
                        <w:r w:rsidRPr="0008522E">
                          <w:t>Modelo de Control de Rendimiento</w:t>
                        </w:r>
                        <w:bookmarkEnd w:id="9741"/>
                      </w:p>
                      <w:p w:rsidR="00C66CF8" w:rsidRDefault="00C66CF8" w:rsidP="00C66CF8">
                        <w:pPr>
                          <w:pStyle w:val="Figura"/>
                        </w:pPr>
                      </w:p>
                      <w:p w:rsidR="00C66CF8" w:rsidRDefault="00C66CF8" w:rsidP="00C66CF8">
                        <w:pPr>
                          <w:pStyle w:val="Figura"/>
                        </w:pPr>
                      </w:p>
                    </w:txbxContent>
                  </v:textbox>
                  <w10:anchorlock/>
                </v:shape>
              </w:pict>
            </mc:Fallback>
          </mc:AlternateContent>
        </w:r>
      </w:ins>
    </w:p>
    <w:p w:rsidR="00C66CF8" w:rsidRPr="00067AA5" w:rsidRDefault="00C66CF8" w:rsidP="00C66CF8">
      <w:pPr>
        <w:rPr>
          <w:ins w:id="9742" w:author="RAFAEL SOTOMAYOR" w:date="2016-12-20T17:07:00Z"/>
          <w:noProof/>
        </w:rPr>
      </w:pPr>
    </w:p>
    <w:p w:rsidR="00C66CF8" w:rsidRPr="00067AA5" w:rsidRDefault="00C66CF8" w:rsidP="00C66CF8">
      <w:pPr>
        <w:rPr>
          <w:ins w:id="9743" w:author="RAFAEL SOTOMAYOR" w:date="2016-12-20T17:07:00Z"/>
          <w:noProof/>
        </w:rPr>
      </w:pPr>
    </w:p>
    <w:p w:rsidR="00C66CF8" w:rsidRPr="00067AA5" w:rsidRDefault="00C66CF8" w:rsidP="00C66CF8">
      <w:pPr>
        <w:rPr>
          <w:ins w:id="9744" w:author="RAFAEL SOTOMAYOR" w:date="2016-12-20T17:07:00Z"/>
          <w:noProof/>
        </w:rPr>
      </w:pPr>
      <w:ins w:id="9745" w:author="RAFAEL SOTOMAYOR" w:date="2016-12-20T17:07:00Z">
        <w:r>
          <w:rPr>
            <w:noProof/>
          </w:rPr>
          <w:lastRenderedPageBreak/>
          <w:t>De la Ilustraci</w:t>
        </w:r>
        <w:r w:rsidRPr="00067AA5">
          <w:rPr>
            <w:noProof/>
          </w:rPr>
          <w:t>ón 16</w:t>
        </w:r>
        <w:r>
          <w:rPr>
            <w:noProof/>
          </w:rPr>
          <w:t xml:space="preserve"> se desprende que el prop</w:t>
        </w:r>
        <w:r w:rsidRPr="00067AA5">
          <w:rPr>
            <w:noProof/>
          </w:rPr>
          <w:t>ósito final de la AP es lograr que el rendimiento deseado sea similar al logrado, sin la incorporación de tecnología de sensores y control</w:t>
        </w:r>
        <w:r>
          <w:rPr>
            <w:noProof/>
          </w:rPr>
          <w:t>,</w:t>
        </w:r>
        <w:r w:rsidRPr="00067AA5">
          <w:rPr>
            <w:noProof/>
          </w:rPr>
          <w:t xml:space="preserve"> el eco</w:t>
        </w:r>
        <w:r>
          <w:rPr>
            <w:noProof/>
          </w:rPr>
          <w:t>sistema operar</w:t>
        </w:r>
        <w:r w:rsidRPr="00067AA5">
          <w:rPr>
            <w:noProof/>
          </w:rPr>
          <w:t>ía en lazo abierto, sin predicción ni control de lo que pueda ocurrir.</w:t>
        </w:r>
      </w:ins>
    </w:p>
    <w:p w:rsidR="00C66CF8" w:rsidRPr="00067AA5" w:rsidRDefault="00C66CF8" w:rsidP="00C66CF8">
      <w:pPr>
        <w:rPr>
          <w:ins w:id="9746" w:author="RAFAEL SOTOMAYOR" w:date="2016-12-20T17:07:00Z"/>
          <w:noProof/>
        </w:rPr>
      </w:pPr>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9747" w:author="RAFAEL SOTOMAYOR" w:date="2016-12-20T17:07:00Z"/>
          <w:noProof/>
        </w:rPr>
        <w:pPrChange w:id="9748"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9749" w:name="_Toc470016872"/>
      <w:ins w:id="9750" w:author="RAFAEL SOTOMAYOR" w:date="2016-12-20T17:07:00Z">
        <w:r w:rsidRPr="00067AA5">
          <w:rPr>
            <w:noProof/>
          </w:rPr>
          <w:t>Grados de Adopción Tecnológica</w:t>
        </w:r>
        <w:bookmarkEnd w:id="9749"/>
      </w:ins>
    </w:p>
    <w:p w:rsidR="00C66CF8" w:rsidRPr="00067AA5" w:rsidRDefault="00C66CF8" w:rsidP="00C66CF8">
      <w:pPr>
        <w:pStyle w:val="Textoindependiente"/>
        <w:rPr>
          <w:ins w:id="9751" w:author="RAFAEL SOTOMAYOR" w:date="2016-12-20T17:07:00Z"/>
          <w:noProof/>
          <w:lang w:val="es-ES"/>
        </w:rPr>
      </w:pPr>
    </w:p>
    <w:p w:rsidR="00C66CF8" w:rsidRPr="00067AA5" w:rsidRDefault="00C66CF8" w:rsidP="00C66CF8">
      <w:pPr>
        <w:pStyle w:val="Textoindependiente"/>
        <w:rPr>
          <w:ins w:id="9752" w:author="RAFAEL SOTOMAYOR" w:date="2016-12-20T17:07:00Z"/>
          <w:noProof/>
          <w:lang w:val="es-ES"/>
        </w:rPr>
      </w:pPr>
      <w:ins w:id="9753" w:author="RAFAEL SOTOMAYOR" w:date="2016-12-20T17:07:00Z">
        <w:r w:rsidRPr="00067AA5">
          <w:rPr>
            <w:noProof/>
            <w:lang w:val="es-ES"/>
          </w:rPr>
          <w:t>La adopción tecnológica ha sido largamente estudiada y tiene una curva que fue primeramente desarrollada por Rogger</w:t>
        </w:r>
        <w:r w:rsidRPr="00B7065B">
          <w:rPr>
            <w:noProof/>
            <w:color w:val="244061" w:themeColor="accent1" w:themeShade="80"/>
            <w:lang w:val="es-ES"/>
          </w:rPr>
          <w:fldChar w:fldCharType="begin"/>
        </w:r>
        <w:r w:rsidRPr="00B7065B">
          <w:rPr>
            <w:noProof/>
            <w:color w:val="244061" w:themeColor="accent1" w:themeShade="80"/>
            <w:lang w:val="es-ES"/>
          </w:rPr>
          <w:instrText xml:space="preserve"> REF _Ref469996774 \r \h </w:instrText>
        </w:r>
        <w:r w:rsidRPr="00B7065B">
          <w:rPr>
            <w:noProof/>
            <w:color w:val="244061" w:themeColor="accent1" w:themeShade="80"/>
            <w:lang w:val="es-ES"/>
          </w:rPr>
        </w:r>
        <w:r w:rsidRPr="00B7065B">
          <w:rPr>
            <w:noProof/>
            <w:color w:val="244061" w:themeColor="accent1" w:themeShade="80"/>
            <w:lang w:val="es-ES"/>
          </w:rPr>
          <w:fldChar w:fldCharType="separate"/>
        </w:r>
        <w:r>
          <w:rPr>
            <w:noProof/>
            <w:color w:val="244061" w:themeColor="accent1" w:themeShade="80"/>
            <w:lang w:val="es-ES"/>
          </w:rPr>
          <w:t>31</w:t>
        </w:r>
        <w:r w:rsidRPr="00B7065B">
          <w:rPr>
            <w:noProof/>
            <w:color w:val="244061" w:themeColor="accent1" w:themeShade="80"/>
            <w:lang w:val="es-ES"/>
          </w:rPr>
          <w:fldChar w:fldCharType="end"/>
        </w:r>
        <w:r w:rsidRPr="00B7065B">
          <w:rPr>
            <w:noProof/>
            <w:color w:val="244061" w:themeColor="accent1" w:themeShade="80"/>
            <w:lang w:val="es-ES"/>
          </w:rPr>
          <w:t xml:space="preserve">(R31) </w:t>
        </w:r>
        <w:r w:rsidRPr="00067AA5">
          <w:rPr>
            <w:noProof/>
            <w:lang w:val="es-ES"/>
          </w:rPr>
          <w:t xml:space="preserve">y es </w:t>
        </w:r>
        <w:r>
          <w:rPr>
            <w:noProof/>
            <w:lang w:val="es-ES"/>
          </w:rPr>
          <w:t>resumida en la Ilustraci</w:t>
        </w:r>
        <w:r w:rsidRPr="00067AA5">
          <w:rPr>
            <w:noProof/>
            <w:lang w:val="es-ES"/>
          </w:rPr>
          <w:t xml:space="preserve">ón 17. </w:t>
        </w:r>
      </w:ins>
    </w:p>
    <w:p w:rsidR="00C66CF8" w:rsidRPr="00067AA5" w:rsidRDefault="00C66CF8" w:rsidP="00C66CF8">
      <w:pPr>
        <w:rPr>
          <w:ins w:id="9754" w:author="RAFAEL SOTOMAYOR" w:date="2016-12-20T17:07:00Z"/>
          <w:noProof/>
        </w:rPr>
      </w:pPr>
    </w:p>
    <w:p w:rsidR="00C66CF8" w:rsidRPr="00067AA5" w:rsidRDefault="00C66CF8" w:rsidP="00C66CF8">
      <w:pPr>
        <w:rPr>
          <w:ins w:id="9755" w:author="RAFAEL SOTOMAYOR" w:date="2016-12-20T17:07:00Z"/>
          <w:noProof/>
        </w:rPr>
      </w:pPr>
      <w:ins w:id="9756" w:author="RAFAEL SOTOMAYOR" w:date="2016-12-20T17:07:00Z">
        <w:r w:rsidRPr="00067AA5">
          <w:rPr>
            <w:noProof/>
          </w:rPr>
          <mc:AlternateContent>
            <mc:Choice Requires="wps">
              <w:drawing>
                <wp:inline distT="0" distB="0" distL="0" distR="0" wp14:anchorId="1FF049A0" wp14:editId="6045421C">
                  <wp:extent cx="3895725" cy="2362200"/>
                  <wp:effectExtent l="0" t="0" r="0" b="0"/>
                  <wp:docPr id="57" name="Marco2"/>
                  <wp:cNvGraphicFramePr/>
                  <a:graphic xmlns:a="http://schemas.openxmlformats.org/drawingml/2006/main">
                    <a:graphicData uri="http://schemas.microsoft.com/office/word/2010/wordprocessingShape">
                      <wps:wsp>
                        <wps:cNvSpPr txBox="1"/>
                        <wps:spPr>
                          <a:xfrm>
                            <a:off x="0" y="0"/>
                            <a:ext cx="3895725" cy="2362200"/>
                          </a:xfrm>
                          <a:prstGeom prst="rect">
                            <a:avLst/>
                          </a:prstGeom>
                        </wps:spPr>
                        <wps:txbx>
                          <w:txbxContent>
                            <w:p w:rsidR="00C66CF8" w:rsidRDefault="00C66CF8" w:rsidP="00C66CF8">
                              <w:pPr>
                                <w:pStyle w:val="Figura"/>
                              </w:pPr>
                              <w:r>
                                <w:rPr>
                                  <w:noProof/>
                                  <w:lang w:val="es-CL" w:eastAsia="es-CL" w:bidi="ar-SA"/>
                                </w:rPr>
                                <w:drawing>
                                  <wp:inline distT="0" distB="0" distL="0" distR="0" wp14:anchorId="22DC289E" wp14:editId="730F0917">
                                    <wp:extent cx="3823970" cy="1857375"/>
                                    <wp:effectExtent l="0" t="0" r="0" b="0"/>
                                    <wp:docPr id="24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7.png"/>
                                            <pic:cNvPicPr>
                                              <a:picLocks noChangeAspect="1" noChangeArrowheads="1"/>
                                            </pic:cNvPicPr>
                                          </pic:nvPicPr>
                                          <pic:blipFill>
                                            <a:blip r:embed="rId72"/>
                                            <a:stretch>
                                              <a:fillRect/>
                                            </a:stretch>
                                          </pic:blipFill>
                                          <pic:spPr bwMode="auto">
                                            <a:xfrm>
                                              <a:off x="0" y="0"/>
                                              <a:ext cx="3823970" cy="1857375"/>
                                            </a:xfrm>
                                            <a:prstGeom prst="rect">
                                              <a:avLst/>
                                            </a:prstGeom>
                                          </pic:spPr>
                                        </pic:pic>
                                      </a:graphicData>
                                    </a:graphic>
                                  </wp:inline>
                                </w:drawing>
                              </w:r>
                            </w:p>
                            <w:p w:rsidR="00C66CF8" w:rsidRDefault="00C66CF8" w:rsidP="00C66CF8">
                              <w:pPr>
                                <w:pStyle w:val="Epgrafe"/>
                                <w:jc w:val="center"/>
                              </w:pPr>
                              <w:bookmarkStart w:id="9757" w:name="_Toc470016013"/>
                              <w:r>
                                <w:t xml:space="preserve">Ilustración  </w:t>
                              </w:r>
                              <w:r>
                                <w:fldChar w:fldCharType="begin"/>
                              </w:r>
                              <w:r>
                                <w:instrText xml:space="preserve"> SEQ Ilustración \* ARABIC </w:instrText>
                              </w:r>
                              <w:r>
                                <w:fldChar w:fldCharType="separate"/>
                              </w:r>
                              <w:r>
                                <w:rPr>
                                  <w:noProof/>
                                </w:rPr>
                                <w:t>17</w:t>
                              </w:r>
                              <w:r>
                                <w:rPr>
                                  <w:noProof/>
                                </w:rPr>
                                <w:fldChar w:fldCharType="end"/>
                              </w:r>
                              <w:r>
                                <w:t>: Esquema de curva de adopción</w:t>
                              </w:r>
                              <w:bookmarkEnd w:id="9757"/>
                            </w:p>
                            <w:p w:rsidR="00C66CF8" w:rsidRDefault="00C66CF8" w:rsidP="00C66CF8">
                              <w:pPr>
                                <w:pStyle w:val="Figura"/>
                              </w:pPr>
                            </w:p>
                            <w:p w:rsidR="00C66CF8" w:rsidRDefault="00C66CF8" w:rsidP="00C66CF8">
                              <w:pPr>
                                <w:pStyle w:val="Epgrafe"/>
                                <w:jc w:val="center"/>
                              </w:pPr>
                              <w:r>
                                <w:t>Ilustración:  Esquema de curva de adopci</w:t>
                              </w:r>
                              <w:r w:rsidRPr="00AB2360">
                                <w:t>ón</w:t>
                              </w:r>
                            </w:p>
                            <w:p w:rsidR="00C66CF8" w:rsidRDefault="00C66CF8" w:rsidP="00C66CF8">
                              <w:pPr>
                                <w:pStyle w:val="Figura"/>
                              </w:pPr>
                            </w:p>
                          </w:txbxContent>
                        </wps:txbx>
                        <wps:bodyPr lIns="0" tIns="0" rIns="0" bIns="0" anchor="t">
                          <a:noAutofit/>
                        </wps:bodyPr>
                      </wps:wsp>
                    </a:graphicData>
                  </a:graphic>
                </wp:inline>
              </w:drawing>
            </mc:Choice>
            <mc:Fallback>
              <w:pict>
                <v:shape id="Marco2" o:spid="_x0000_s1039" type="#_x0000_t202" style="width:306.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yrXJlgEAAB8DAAAOAAAAZHJzL2Uyb0RvYy54bWysUttO4zAQfV+Jf7D8TtOmKpeoKQIhViux Fwn4ANexG0uxxxqbJv17xk5TVvCGeHEmM+Mz55zx+mawHdsrDAZczRezOWfKSWiM29X85fnh/Iqz EIVrRAdO1fygAr/ZnP1Y975SJbTQNQoZgbhQ9b7mbYy+KoogW2VFmIFXjooa0IpIv7grGhQ9oduu KOfzi6IHbDyCVCFQ9n4s8k3G11rJ+FfroCLrak7cYj4xn9t0Fpu1qHYofGvkkYb4AgsrjKOhJ6h7 EQV7RfMJyhqJEEDHmQRbgNZGqqyB1CzmH9Q8tcKrrIXMCf5kU/g+WPln/w+ZaWq+uuTMCUs7+i1Q Qpms6X2oqOPJU08c7mCgFU/5QMmkeNBo05e0MKqTyYeTsWqITFJyeXW9uixXnEmqlcuLklaXcIr3 6x5D/KnAshTUHGlz2VCxfwxxbJ1a6F4iNhJIURy2Q9awWE7sttAciHT3y5FZafFTgFOwnQLhZAv0 JMZ5Dm5fI2iTZybwEek4k7aQWR9fTFrz//+56/1db94AAAD//wMAUEsDBBQABgAIAAAAIQDhweAx 2AAAAAIBAAAPAAAAZHJzL2Rvd25yZXYueG1sTI/NTsMwEITvlfoO1t6p3VYEiOJUVQUnJESaHjg6 8TaxGq9D7P7w9ixc4LLSaEYz3xabmx/EBafoAmlYLhQIpDZYR52GQ/1y9wgiJkPWDIFQwxdG2JTz WWFyG65U4WWfOsElFHOjoU9pzKWMbY/exEUYkdg7hsmbxHLqpJ3Mlcv9IFdKZdIbR7zQmxF3Pban /dlr2H5Q9ew+35r36li5un5S9JqdtJ7PQCS8pb8k/LAzN5QM1IQz2SgGDfxF+r3sZcv1PYhGw/ph pUCWhfyPXn4DAAD//wMAUEsBAi0AFAAGAAgAAAAhALaDOJL+AAAA4QEAABMAAAAAAAAAAAAAAAAA AAAAAFtDb250ZW50X1R5cGVzXS54bWxQSwECLQAUAAYACAAAACEAOP0h/9YAAACUAQAACwAAAAAA AAAAAAAAAAAvAQAAX3JlbHMvLnJlbHNQSwECLQAUAAYACAAAACEARcq1yZYBAAAfAwAADgAAAAAA AAAAAAAAAAAuAgAAZHJzL2Uyb0RvYy54bWxQSwECLQAUAAYACAAAACEA4cHgMdgAAAACAQAADwAA AAAAAAAAAAAAAADwAwAAZHJzL2Rvd25yZXYueG1sUEsFBgAAAAAEAAQA8wAAAPUEAAAAAA== " filled="f" stroked="f">
                  <v:textbox inset="0,0,0,0">
                    <w:txbxContent>
                      <w:p w:rsidR="00C66CF8" w:rsidRDefault="00C66CF8" w:rsidP="00C66CF8">
                        <w:pPr>
                          <w:pStyle w:val="Figura"/>
                        </w:pPr>
                        <w:r>
                          <w:rPr>
                            <w:noProof/>
                            <w:lang w:val="es-CL" w:eastAsia="es-CL" w:bidi="ar-SA"/>
                          </w:rPr>
                          <w:drawing>
                            <wp:inline distT="0" distB="0" distL="0" distR="0" wp14:anchorId="22DC289E" wp14:editId="730F0917">
                              <wp:extent cx="3823970" cy="1857375"/>
                              <wp:effectExtent l="0" t="0" r="0" b="0"/>
                              <wp:docPr id="24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7.png"/>
                                      <pic:cNvPicPr>
                                        <a:picLocks noChangeAspect="1" noChangeArrowheads="1"/>
                                      </pic:cNvPicPr>
                                    </pic:nvPicPr>
                                    <pic:blipFill>
                                      <a:blip r:embed="rId72"/>
                                      <a:stretch>
                                        <a:fillRect/>
                                      </a:stretch>
                                    </pic:blipFill>
                                    <pic:spPr bwMode="auto">
                                      <a:xfrm>
                                        <a:off x="0" y="0"/>
                                        <a:ext cx="3823970" cy="1857375"/>
                                      </a:xfrm>
                                      <a:prstGeom prst="rect">
                                        <a:avLst/>
                                      </a:prstGeom>
                                    </pic:spPr>
                                  </pic:pic>
                                </a:graphicData>
                              </a:graphic>
                            </wp:inline>
                          </w:drawing>
                        </w:r>
                      </w:p>
                      <w:p w:rsidR="00C66CF8" w:rsidRDefault="00C66CF8" w:rsidP="00C66CF8">
                        <w:pPr>
                          <w:pStyle w:val="Epgrafe"/>
                          <w:jc w:val="center"/>
                        </w:pPr>
                        <w:bookmarkStart w:id="9758" w:name="_Toc470016013"/>
                        <w:r>
                          <w:t xml:space="preserve">Ilustración  </w:t>
                        </w:r>
                        <w:r>
                          <w:fldChar w:fldCharType="begin"/>
                        </w:r>
                        <w:r>
                          <w:instrText xml:space="preserve"> SEQ Ilustración \* ARABIC </w:instrText>
                        </w:r>
                        <w:r>
                          <w:fldChar w:fldCharType="separate"/>
                        </w:r>
                        <w:r>
                          <w:rPr>
                            <w:noProof/>
                          </w:rPr>
                          <w:t>17</w:t>
                        </w:r>
                        <w:r>
                          <w:rPr>
                            <w:noProof/>
                          </w:rPr>
                          <w:fldChar w:fldCharType="end"/>
                        </w:r>
                        <w:r>
                          <w:t>: Esquema de curva de adopción</w:t>
                        </w:r>
                        <w:bookmarkEnd w:id="9758"/>
                      </w:p>
                      <w:p w:rsidR="00C66CF8" w:rsidRDefault="00C66CF8" w:rsidP="00C66CF8">
                        <w:pPr>
                          <w:pStyle w:val="Figura"/>
                        </w:pPr>
                      </w:p>
                      <w:p w:rsidR="00C66CF8" w:rsidRDefault="00C66CF8" w:rsidP="00C66CF8">
                        <w:pPr>
                          <w:pStyle w:val="Epgrafe"/>
                          <w:jc w:val="center"/>
                        </w:pPr>
                        <w:r>
                          <w:t>Ilustración:  Esquema de curva de adopci</w:t>
                        </w:r>
                        <w:r w:rsidRPr="00AB2360">
                          <w:t>ón</w:t>
                        </w:r>
                      </w:p>
                      <w:p w:rsidR="00C66CF8" w:rsidRDefault="00C66CF8" w:rsidP="00C66CF8">
                        <w:pPr>
                          <w:pStyle w:val="Figura"/>
                        </w:pPr>
                      </w:p>
                    </w:txbxContent>
                  </v:textbox>
                  <w10:anchorlock/>
                </v:shape>
              </w:pict>
            </mc:Fallback>
          </mc:AlternateContent>
        </w:r>
      </w:ins>
    </w:p>
    <w:p w:rsidR="00C66CF8" w:rsidRPr="00067AA5" w:rsidRDefault="00C66CF8" w:rsidP="00C66CF8">
      <w:pPr>
        <w:pStyle w:val="Textoindependiente"/>
        <w:rPr>
          <w:ins w:id="9759" w:author="RAFAEL SOTOMAYOR" w:date="2016-12-20T17:07:00Z"/>
          <w:noProof/>
          <w:lang w:val="es-ES"/>
        </w:rPr>
      </w:pPr>
      <w:ins w:id="9760" w:author="RAFAEL SOTOMAYOR" w:date="2016-12-20T17:07:00Z">
        <w:r w:rsidRPr="00067AA5">
          <w:rPr>
            <w:noProof/>
            <w:lang w:val="es-ES"/>
          </w:rPr>
          <w:t>A la inversa de otras industrias, la agricultura se ubica entre los que adoptan más tardíamente soluciones tecnológicas, ya que éstos demandan productos maduros y probados antes siquiera de considerarlos. U</w:t>
        </w:r>
        <w:r>
          <w:rPr>
            <w:noProof/>
            <w:lang w:val="es-ES"/>
          </w:rPr>
          <w:t>n estudio de adopci</w:t>
        </w:r>
        <w:r w:rsidRPr="00067AA5">
          <w:rPr>
            <w:noProof/>
            <w:lang w:val="es-ES"/>
          </w:rPr>
          <w:t xml:space="preserve">ón tecnológica en agricultores </w:t>
        </w:r>
        <w:r>
          <w:rPr>
            <w:noProof/>
            <w:color w:val="244061" w:themeColor="accent1" w:themeShade="80"/>
            <w:lang w:val="es-ES"/>
          </w:rPr>
          <w:fldChar w:fldCharType="begin"/>
        </w:r>
        <w:r>
          <w:rPr>
            <w:noProof/>
            <w:lang w:val="es-ES"/>
          </w:rPr>
          <w:instrText xml:space="preserve"> REF _Ref469961224 \r \h </w:instrText>
        </w:r>
        <w:r>
          <w:rPr>
            <w:noProof/>
            <w:color w:val="244061" w:themeColor="accent1" w:themeShade="80"/>
            <w:lang w:val="es-ES"/>
          </w:rPr>
        </w:r>
        <w:r>
          <w:rPr>
            <w:noProof/>
            <w:color w:val="244061" w:themeColor="accent1" w:themeShade="80"/>
            <w:lang w:val="es-ES"/>
          </w:rPr>
          <w:fldChar w:fldCharType="separate"/>
        </w:r>
        <w:r>
          <w:rPr>
            <w:noProof/>
            <w:lang w:val="es-ES"/>
          </w:rPr>
          <w:t>7</w:t>
        </w:r>
        <w:r>
          <w:rPr>
            <w:noProof/>
            <w:color w:val="244061" w:themeColor="accent1" w:themeShade="80"/>
            <w:lang w:val="es-ES"/>
          </w:rPr>
          <w:fldChar w:fldCharType="end"/>
        </w:r>
        <w:r w:rsidRPr="006507EF">
          <w:rPr>
            <w:noProof/>
            <w:color w:val="244061" w:themeColor="accent1" w:themeShade="80"/>
            <w:lang w:val="es-ES"/>
          </w:rPr>
          <w:t>[</w:t>
        </w:r>
        <w:r>
          <w:rPr>
            <w:noProof/>
            <w:color w:val="244061" w:themeColor="accent1" w:themeShade="80"/>
            <w:lang w:val="es-ES"/>
          </w:rPr>
          <w:t>R7</w:t>
        </w:r>
        <w:r w:rsidRPr="006507EF">
          <w:rPr>
            <w:noProof/>
            <w:color w:val="244061" w:themeColor="accent1" w:themeShade="80"/>
            <w:lang w:val="es-ES"/>
          </w:rPr>
          <w:t>]</w:t>
        </w:r>
        <w:r w:rsidRPr="00067AA5">
          <w:rPr>
            <w:noProof/>
            <w:lang w:val="es-ES"/>
          </w:rPr>
          <w:t xml:space="preserve"> propone que la</w:t>
        </w:r>
        <w:r>
          <w:rPr>
            <w:noProof/>
            <w:highlight w:val="white"/>
            <w:lang w:val="es-ES"/>
          </w:rPr>
          <w:t xml:space="preserve"> no adopci</w:t>
        </w:r>
        <w:r w:rsidRPr="00067AA5">
          <w:rPr>
            <w:noProof/>
            <w:highlight w:val="white"/>
            <w:lang w:val="es-ES"/>
          </w:rPr>
          <w:t>ón se debe a dos motivos: i) que la nueva tecnología no supera a las actualmente usadas por los productores y ii) que la no adopción no se debe a que los productores no estén convenientemente informados o a que se comporten irracionalmente, sino que están simplem</w:t>
        </w:r>
        <w:r>
          <w:rPr>
            <w:noProof/>
            <w:highlight w:val="white"/>
            <w:lang w:val="es-ES"/>
          </w:rPr>
          <w:t>ente esperando el momento óptim</w:t>
        </w:r>
        <w:r w:rsidRPr="00067AA5">
          <w:rPr>
            <w:noProof/>
            <w:highlight w:val="white"/>
            <w:lang w:val="es-ES"/>
          </w:rPr>
          <w:t>o para la adopción.</w:t>
        </w:r>
      </w:ins>
    </w:p>
    <w:p w:rsidR="00C66CF8" w:rsidRPr="00067AA5" w:rsidRDefault="00C66CF8" w:rsidP="00C66CF8">
      <w:pPr>
        <w:pStyle w:val="Textoindependiente"/>
        <w:rPr>
          <w:ins w:id="9761" w:author="RAFAEL SOTOMAYOR" w:date="2016-12-20T17:07:00Z"/>
          <w:noProof/>
          <w:lang w:val="es-ES"/>
        </w:rPr>
      </w:pPr>
      <w:ins w:id="9762" w:author="RAFAEL SOTOMAYOR" w:date="2016-12-20T17:07:00Z">
        <w:r w:rsidRPr="00067AA5">
          <w:rPr>
            <w:noProof/>
            <w:lang w:val="es-ES"/>
          </w:rPr>
          <w:t>Un estudio de TIC en el mundo rural</w:t>
        </w:r>
        <w:r w:rsidRPr="006507EF">
          <w:rPr>
            <w:noProof/>
            <w:color w:val="244061" w:themeColor="accent1" w:themeShade="80"/>
            <w:lang w:val="es-ES"/>
          </w:rPr>
          <w:fldChar w:fldCharType="begin"/>
        </w:r>
        <w:r w:rsidRPr="006507EF">
          <w:rPr>
            <w:noProof/>
            <w:color w:val="244061" w:themeColor="accent1" w:themeShade="80"/>
            <w:lang w:val="es-ES"/>
          </w:rPr>
          <w:instrText xml:space="preserve"> REF _Ref469997678 \r \h </w:instrText>
        </w:r>
        <w:r w:rsidRPr="006507EF">
          <w:rPr>
            <w:noProof/>
            <w:color w:val="244061" w:themeColor="accent1" w:themeShade="80"/>
            <w:lang w:val="es-ES"/>
          </w:rPr>
        </w:r>
        <w:r w:rsidRPr="006507EF">
          <w:rPr>
            <w:noProof/>
            <w:color w:val="244061" w:themeColor="accent1" w:themeShade="80"/>
            <w:lang w:val="es-ES"/>
          </w:rPr>
          <w:fldChar w:fldCharType="separate"/>
        </w:r>
        <w:r>
          <w:rPr>
            <w:noProof/>
            <w:color w:val="244061" w:themeColor="accent1" w:themeShade="80"/>
            <w:lang w:val="es-ES"/>
          </w:rPr>
          <w:t>27</w:t>
        </w:r>
        <w:r w:rsidRPr="006507EF">
          <w:rPr>
            <w:noProof/>
            <w:color w:val="244061" w:themeColor="accent1" w:themeShade="80"/>
            <w:lang w:val="es-ES"/>
          </w:rPr>
          <w:fldChar w:fldCharType="end"/>
        </w:r>
        <w:r w:rsidRPr="006507EF">
          <w:rPr>
            <w:noProof/>
            <w:color w:val="244061" w:themeColor="accent1" w:themeShade="80"/>
            <w:lang w:val="es-ES"/>
          </w:rPr>
          <w:t xml:space="preserve">(27), </w:t>
        </w:r>
        <w:r w:rsidRPr="00067AA5">
          <w:rPr>
            <w:noProof/>
            <w:lang w:val="es-ES"/>
          </w:rPr>
          <w:t xml:space="preserve">menciona que el </w:t>
        </w:r>
        <w:r>
          <w:rPr>
            <w:noProof/>
            <w:lang w:val="es-ES"/>
          </w:rPr>
          <w:t xml:space="preserve">Centro para el desarrollo Humano </w:t>
        </w:r>
        <w:r w:rsidRPr="00067AA5">
          <w:rPr>
            <w:noProof/>
            <w:lang w:val="es-ES"/>
          </w:rPr>
          <w:t>CENDEC</w:t>
        </w:r>
        <w:r>
          <w:rPr>
            <w:rStyle w:val="Ancladenotaalpie"/>
          </w:rPr>
          <w:t xml:space="preserve"> </w:t>
        </w:r>
        <w:r w:rsidRPr="00067AA5">
          <w:rPr>
            <w:noProof/>
            <w:lang w:val="es-ES"/>
          </w:rPr>
          <w:t>en el a ño 2008 realizó una encuesta que solo el 0,4% utiliza algún tipo de software para la gestión del negocio agrario, un 25% utiliza computador llevando registros solo en planilla.</w:t>
        </w:r>
      </w:ins>
    </w:p>
    <w:p w:rsidR="00C66CF8" w:rsidRPr="00067AA5" w:rsidRDefault="00C66CF8" w:rsidP="00C66CF8">
      <w:pPr>
        <w:pStyle w:val="Textoindependiente"/>
        <w:rPr>
          <w:ins w:id="9763" w:author="RAFAEL SOTOMAYOR" w:date="2016-12-20T17:07:00Z"/>
          <w:noProof/>
          <w:lang w:val="es-ES"/>
        </w:rPr>
      </w:pPr>
    </w:p>
    <w:p w:rsidR="00C66CF8" w:rsidRPr="00067AA5" w:rsidRDefault="00C66CF8" w:rsidP="00C66CF8">
      <w:pPr>
        <w:pStyle w:val="Textoindependiente"/>
        <w:rPr>
          <w:ins w:id="9764" w:author="RAFAEL SOTOMAYOR" w:date="2016-12-20T17:07:00Z"/>
          <w:noProof/>
          <w:lang w:val="es-ES"/>
        </w:rPr>
      </w:pPr>
      <w:ins w:id="9765" w:author="RAFAEL SOTOMAYOR" w:date="2016-12-20T17:07:00Z">
        <w:r w:rsidRPr="00067AA5">
          <w:rPr>
            <w:noProof/>
            <w:lang w:val="es-ES"/>
          </w:rPr>
          <w:t>Mediante la realizaci ón de un</w:t>
        </w:r>
        <w:r>
          <w:rPr>
            <w:noProof/>
            <w:lang w:val="es-ES"/>
          </w:rPr>
          <w:t>a encuesta de elaboración propia</w:t>
        </w:r>
        <w:r>
          <w:rPr>
            <w:noProof/>
            <w:lang w:val="es-ES"/>
          </w:rPr>
          <w:fldChar w:fldCharType="begin"/>
        </w:r>
        <w:r>
          <w:rPr>
            <w:noProof/>
            <w:lang w:val="es-ES"/>
          </w:rPr>
          <w:instrText xml:space="preserve"> REF _Ref469997749 \r \h </w:instrText>
        </w:r>
        <w:r>
          <w:rPr>
            <w:noProof/>
            <w:lang w:val="es-ES"/>
          </w:rPr>
        </w:r>
        <w:r>
          <w:rPr>
            <w:noProof/>
            <w:lang w:val="es-ES"/>
          </w:rPr>
          <w:fldChar w:fldCharType="separate"/>
        </w:r>
        <w:r>
          <w:rPr>
            <w:noProof/>
            <w:lang w:val="es-ES"/>
          </w:rPr>
          <w:t>4</w:t>
        </w:r>
        <w:r>
          <w:rPr>
            <w:noProof/>
            <w:lang w:val="es-ES"/>
          </w:rPr>
          <w:fldChar w:fldCharType="end"/>
        </w:r>
        <w:r>
          <w:rPr>
            <w:noProof/>
            <w:lang w:val="es-ES"/>
          </w:rPr>
          <w:t>(E4)</w:t>
        </w:r>
        <w:r w:rsidRPr="00067AA5">
          <w:rPr>
            <w:noProof/>
            <w:lang w:val="es-ES"/>
          </w:rPr>
          <w:t xml:space="preserve">, la cual </w:t>
        </w:r>
        <w:r>
          <w:rPr>
            <w:noProof/>
            <w:lang w:val="es-ES"/>
          </w:rPr>
          <w:t>está en aplicaci</w:t>
        </w:r>
        <w:r w:rsidRPr="00067AA5">
          <w:rPr>
            <w:noProof/>
            <w:lang w:val="es-ES"/>
          </w:rPr>
          <w:t>ón y a la fecha respondieron 30 profesionales del agro</w:t>
        </w:r>
        <w:r>
          <w:rPr>
            <w:noProof/>
            <w:lang w:val="es-ES"/>
          </w:rPr>
          <w:t>. En las</w:t>
        </w:r>
        <w:r w:rsidRPr="00067AA5">
          <w:rPr>
            <w:noProof/>
            <w:lang w:val="es-ES"/>
          </w:rPr>
          <w:t xml:space="preserve"> pre</w:t>
        </w:r>
        <w:r>
          <w:rPr>
            <w:noProof/>
            <w:lang w:val="es-ES"/>
          </w:rPr>
          <w:t>guntas referidas a la utilizaci</w:t>
        </w:r>
        <w:r w:rsidRPr="00067AA5">
          <w:rPr>
            <w:noProof/>
            <w:lang w:val="es-ES"/>
          </w:rPr>
          <w:t>ón de sensores, por ejemplo pa</w:t>
        </w:r>
        <w:r>
          <w:rPr>
            <w:noProof/>
            <w:lang w:val="es-ES"/>
          </w:rPr>
          <w:t>ra la gestión de riego preliminarmente se puede inferir que</w:t>
        </w:r>
        <w:r w:rsidRPr="00067AA5">
          <w:rPr>
            <w:noProof/>
            <w:lang w:val="es-ES"/>
          </w:rPr>
          <w:t xml:space="preserve"> el 23% utiliza sensores de humedad, de estos la mayoría son sensores “offline” (</w:t>
        </w:r>
        <w:r>
          <w:rPr>
            <w:noProof/>
            <w:lang w:val="es-ES"/>
          </w:rPr>
          <w:t>sin enví</w:t>
        </w:r>
        <w:r w:rsidRPr="00067AA5">
          <w:rPr>
            <w:noProof/>
            <w:lang w:val="es-ES"/>
          </w:rPr>
          <w:t>o de información en tiempo real). Considerando que el 80% de los encuestados declara que sus camp</w:t>
        </w:r>
        <w:r>
          <w:rPr>
            <w:noProof/>
            <w:lang w:val="es-ES"/>
          </w:rPr>
          <w:t xml:space="preserve">os son administrados en forma </w:t>
        </w:r>
        <w:r>
          <w:rPr>
            <w:noProof/>
            <w:lang w:val="es-ES"/>
          </w:rPr>
          <w:lastRenderedPageBreak/>
          <w:t>t</w:t>
        </w:r>
        <w:r w:rsidRPr="00067AA5">
          <w:rPr>
            <w:noProof/>
            <w:lang w:val="es-ES"/>
          </w:rPr>
          <w:t xml:space="preserve">écnico profesional, la </w:t>
        </w:r>
        <w:r>
          <w:rPr>
            <w:noProof/>
            <w:lang w:val="es-ES"/>
          </w:rPr>
          <w:t>Ilustració</w:t>
        </w:r>
        <w:r w:rsidRPr="00067AA5">
          <w:rPr>
            <w:noProof/>
            <w:lang w:val="es-ES"/>
          </w:rPr>
          <w:t>n 18 muestra como los usuarios gestionan el riego.</w:t>
        </w:r>
      </w:ins>
    </w:p>
    <w:p w:rsidR="00C66CF8" w:rsidRPr="00067AA5" w:rsidRDefault="00C66CF8" w:rsidP="00C66CF8">
      <w:pPr>
        <w:rPr>
          <w:ins w:id="9766" w:author="RAFAEL SOTOMAYOR" w:date="2016-12-20T17:07:00Z"/>
          <w:noProof/>
        </w:rPr>
      </w:pPr>
      <w:ins w:id="9767" w:author="RAFAEL SOTOMAYOR" w:date="2016-12-20T17:07:00Z">
        <w:r w:rsidRPr="00067AA5">
          <w:rPr>
            <w:noProof/>
          </w:rPr>
          <mc:AlternateContent>
            <mc:Choice Requires="wps">
              <w:drawing>
                <wp:inline distT="0" distB="0" distL="0" distR="0" wp14:anchorId="704B7948" wp14:editId="1A78AA9B">
                  <wp:extent cx="4465535" cy="1835087"/>
                  <wp:effectExtent l="0" t="0" r="0" b="0"/>
                  <wp:docPr id="60" name="Marco3"/>
                  <wp:cNvGraphicFramePr/>
                  <a:graphic xmlns:a="http://schemas.openxmlformats.org/drawingml/2006/main">
                    <a:graphicData uri="http://schemas.microsoft.com/office/word/2010/wordprocessingShape">
                      <wps:wsp>
                        <wps:cNvSpPr txBox="1"/>
                        <wps:spPr>
                          <a:xfrm>
                            <a:off x="0" y="0"/>
                            <a:ext cx="4465535" cy="1835087"/>
                          </a:xfrm>
                          <a:prstGeom prst="rect">
                            <a:avLst/>
                          </a:prstGeom>
                        </wps:spPr>
                        <wps:txbx>
                          <w:txbxContent>
                            <w:p w:rsidR="00C66CF8" w:rsidRDefault="00C66CF8" w:rsidP="00C66CF8">
                              <w:pPr>
                                <w:pStyle w:val="Figura"/>
                              </w:pPr>
                              <w:r>
                                <w:rPr>
                                  <w:noProof/>
                                  <w:lang w:val="es-CL" w:eastAsia="es-CL" w:bidi="ar-SA"/>
                                </w:rPr>
                                <w:drawing>
                                  <wp:inline distT="0" distB="0" distL="0" distR="0" wp14:anchorId="19326E27" wp14:editId="3EB8888A">
                                    <wp:extent cx="4078605" cy="1621753"/>
                                    <wp:effectExtent l="0" t="0" r="0" b="0"/>
                                    <wp:docPr id="2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png"/>
                                            <pic:cNvPicPr>
                                              <a:picLocks noChangeAspect="1" noChangeArrowheads="1"/>
                                            </pic:cNvPicPr>
                                          </pic:nvPicPr>
                                          <pic:blipFill>
                                            <a:blip r:embed="rId73"/>
                                            <a:stretch>
                                              <a:fillRect/>
                                            </a:stretch>
                                          </pic:blipFill>
                                          <pic:spPr bwMode="auto">
                                            <a:xfrm>
                                              <a:off x="0" y="0"/>
                                              <a:ext cx="4080870" cy="1622654"/>
                                            </a:xfrm>
                                            <a:prstGeom prst="rect">
                                              <a:avLst/>
                                            </a:prstGeom>
                                          </pic:spPr>
                                        </pic:pic>
                                      </a:graphicData>
                                    </a:graphic>
                                  </wp:inline>
                                </w:drawing>
                              </w:r>
                            </w:p>
                            <w:p w:rsidR="00C66CF8" w:rsidRDefault="00C66CF8" w:rsidP="00C66CF8">
                              <w:pPr>
                                <w:pStyle w:val="Epgrafe"/>
                                <w:jc w:val="center"/>
                              </w:pPr>
                              <w:bookmarkStart w:id="9768" w:name="_Toc470016014"/>
                              <w:r>
                                <w:t xml:space="preserve">Ilustración  </w:t>
                              </w:r>
                              <w:r>
                                <w:fldChar w:fldCharType="begin"/>
                              </w:r>
                              <w:r>
                                <w:instrText xml:space="preserve"> SEQ Ilustración \* ARABIC </w:instrText>
                              </w:r>
                              <w:r>
                                <w:fldChar w:fldCharType="separate"/>
                              </w:r>
                              <w:r>
                                <w:rPr>
                                  <w:noProof/>
                                </w:rPr>
                                <w:t>18</w:t>
                              </w:r>
                              <w:r>
                                <w:rPr>
                                  <w:noProof/>
                                </w:rPr>
                                <w:fldChar w:fldCharType="end"/>
                              </w:r>
                              <w:r>
                                <w:t>: Preferencia de Gesti</w:t>
                              </w:r>
                              <w:r w:rsidRPr="004D1159">
                                <w:t>ón de Riego</w:t>
                              </w:r>
                              <w:bookmarkEnd w:id="9768"/>
                            </w:p>
                            <w:p w:rsidR="00C66CF8" w:rsidRDefault="00C66CF8" w:rsidP="00C66CF8">
                              <w:pPr>
                                <w:pStyle w:val="Figura"/>
                              </w:pPr>
                            </w:p>
                            <w:p w:rsidR="00C66CF8" w:rsidRDefault="00C66CF8" w:rsidP="00C66CF8">
                              <w:pPr>
                                <w:pStyle w:val="Figura"/>
                              </w:pPr>
                            </w:p>
                          </w:txbxContent>
                        </wps:txbx>
                        <wps:bodyPr lIns="0" tIns="0" rIns="0" bIns="0" anchor="t">
                          <a:noAutofit/>
                        </wps:bodyPr>
                      </wps:wsp>
                    </a:graphicData>
                  </a:graphic>
                </wp:inline>
              </w:drawing>
            </mc:Choice>
            <mc:Fallback>
              <w:pict>
                <v:shape id="Marco3" o:spid="_x0000_s1040" type="#_x0000_t202" style="width:351.6pt;height: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VciplwEAAB8DAAAOAAAAZHJzL2Uyb0RvYy54bWysUttu2zAMfR+wfxD0vthpLguMOEWLYsOA XQq0/QBFlmIBlihQauz8fSk5TovureiLTJPU4TmH2l4PtmNHhcGAq/l8VnKmnITGuEPNnx5/fNtw FqJwjejAqZqfVODXu69ftr2v1BW00DUKGYG4UPW+5m2MviqKIFtlRZiBV46KGtCKSL94KBoUPaHb rrgqy3XRAzYeQaoQKHs3Fvku42utZPyndVCRdTUnbjGfmM99OovdVlQHFL418kxDfICFFcbR0AvU nYiCPaP5D8oaiRBAx5kEW4DWRqqsgdTMy3dqHlrhVdZC5gR/sSl8Hqz8e7xHZpqar8keJyzt6I9A CYtkTe9DRR0PnnricAsDrXjKB0omxYNGm76khVGdUE4XY9UQmaTkcrlerRYrziTV5pvFqtx8TzjF 63WPIf5UYFkKao60uWyoOP4OcWydWuheIjYSSFEc9kPWMF9O7PbQnIh098uRWWnxU4BTsJ8C4WQL 9CTGeQ5uniNok2cm8BHpPJO2kFmfX0xa89v/3PX6rncvAAAA//8DAFBLAwQUAAYACAAAACEA/Ukh btgAAAACAQAADwAAAGRycy9kb3ducmV2LnhtbEyPzWrDMBCE74G8g9h7ItWFNDGWQyntqVDquIce ZWtji1grx1J++vbd5pJeFoYZZr4ttlc/iDNO0QXS8LBUIJDaYB11Gr7qt8UaREyGrBkCoYYfjLAt 57PC5DZcqMLzLnWCSyjmRkOf0phLGdsevYnLMCKxtw+TN4nl1Ek7mQuX+0FmSq2kN454oTcjvvTY HnYnr+H5m6pXd/xoPqt95ep6o+h9ddB6PgOR8JruSfhjZ24oGagJJ7JRDBr4i3S77D2pxwxEoyFb bxTIspD/0ctfAAAA//8DAFBLAQItABQABgAIAAAAIQC2gziS/gAAAOEBAAATAAAAAAAAAAAAAAAA AAAAAABbQ29udGVudF9UeXBlc10ueG1sUEsBAi0AFAAGAAgAAAAhADj9If/WAAAAlAEAAAsAAAAA AAAAAAAAAAAALwEAAF9yZWxzLy5yZWxzUEsBAi0AFAAGAAgAAAAhAEBVyKmXAQAAHwMAAA4AAAAA AAAAAAAAAAAALgIAAGRycy9lMm9Eb2MueG1sUEsBAi0AFAAGAAgAAAAhAP1JIW7YAAAAAgEAAA8A AAAAAAAAAAAAAAAA8QMAAGRycy9kb3ducmV2LnhtbFBLBQYAAAAABAAEAPMAAAD2BAAAAAA= " filled="f" stroked="f">
                  <v:textbox inset="0,0,0,0">
                    <w:txbxContent>
                      <w:p w:rsidR="00C66CF8" w:rsidRDefault="00C66CF8" w:rsidP="00C66CF8">
                        <w:pPr>
                          <w:pStyle w:val="Figura"/>
                        </w:pPr>
                        <w:r>
                          <w:rPr>
                            <w:noProof/>
                            <w:lang w:val="es-CL" w:eastAsia="es-CL" w:bidi="ar-SA"/>
                          </w:rPr>
                          <w:drawing>
                            <wp:inline distT="0" distB="0" distL="0" distR="0" wp14:anchorId="19326E27" wp14:editId="3EB8888A">
                              <wp:extent cx="4078605" cy="1621753"/>
                              <wp:effectExtent l="0" t="0" r="0" b="0"/>
                              <wp:docPr id="2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png"/>
                                      <pic:cNvPicPr>
                                        <a:picLocks noChangeAspect="1" noChangeArrowheads="1"/>
                                      </pic:cNvPicPr>
                                    </pic:nvPicPr>
                                    <pic:blipFill>
                                      <a:blip r:embed="rId73"/>
                                      <a:stretch>
                                        <a:fillRect/>
                                      </a:stretch>
                                    </pic:blipFill>
                                    <pic:spPr bwMode="auto">
                                      <a:xfrm>
                                        <a:off x="0" y="0"/>
                                        <a:ext cx="4080870" cy="1622654"/>
                                      </a:xfrm>
                                      <a:prstGeom prst="rect">
                                        <a:avLst/>
                                      </a:prstGeom>
                                    </pic:spPr>
                                  </pic:pic>
                                </a:graphicData>
                              </a:graphic>
                            </wp:inline>
                          </w:drawing>
                        </w:r>
                      </w:p>
                      <w:p w:rsidR="00C66CF8" w:rsidRDefault="00C66CF8" w:rsidP="00C66CF8">
                        <w:pPr>
                          <w:pStyle w:val="Epgrafe"/>
                          <w:jc w:val="center"/>
                        </w:pPr>
                        <w:bookmarkStart w:id="9769" w:name="_Toc470016014"/>
                        <w:r>
                          <w:t xml:space="preserve">Ilustración  </w:t>
                        </w:r>
                        <w:r>
                          <w:fldChar w:fldCharType="begin"/>
                        </w:r>
                        <w:r>
                          <w:instrText xml:space="preserve"> SEQ Ilustración \* ARABIC </w:instrText>
                        </w:r>
                        <w:r>
                          <w:fldChar w:fldCharType="separate"/>
                        </w:r>
                        <w:r>
                          <w:rPr>
                            <w:noProof/>
                          </w:rPr>
                          <w:t>18</w:t>
                        </w:r>
                        <w:r>
                          <w:rPr>
                            <w:noProof/>
                          </w:rPr>
                          <w:fldChar w:fldCharType="end"/>
                        </w:r>
                        <w:r>
                          <w:t>: Preferencia de Gesti</w:t>
                        </w:r>
                        <w:r w:rsidRPr="004D1159">
                          <w:t>ón de Riego</w:t>
                        </w:r>
                        <w:bookmarkEnd w:id="9769"/>
                      </w:p>
                      <w:p w:rsidR="00C66CF8" w:rsidRDefault="00C66CF8" w:rsidP="00C66CF8">
                        <w:pPr>
                          <w:pStyle w:val="Figura"/>
                        </w:pPr>
                      </w:p>
                      <w:p w:rsidR="00C66CF8" w:rsidRDefault="00C66CF8" w:rsidP="00C66CF8">
                        <w:pPr>
                          <w:pStyle w:val="Figura"/>
                        </w:pPr>
                      </w:p>
                    </w:txbxContent>
                  </v:textbox>
                  <w10:anchorlock/>
                </v:shape>
              </w:pict>
            </mc:Fallback>
          </mc:AlternateContent>
        </w:r>
      </w:ins>
    </w:p>
    <w:p w:rsidR="00C66CF8" w:rsidRPr="00067AA5" w:rsidRDefault="00C66CF8" w:rsidP="00C66CF8">
      <w:pPr>
        <w:rPr>
          <w:ins w:id="9770" w:author="RAFAEL SOTOMAYOR" w:date="2016-12-20T17:07:00Z"/>
          <w:noProof/>
        </w:rPr>
      </w:pPr>
    </w:p>
    <w:p w:rsidR="00C66CF8" w:rsidRPr="00067AA5" w:rsidRDefault="00C66CF8" w:rsidP="00C66CF8">
      <w:pPr>
        <w:pStyle w:val="Textoindependiente"/>
        <w:rPr>
          <w:ins w:id="9771" w:author="RAFAEL SOTOMAYOR" w:date="2016-12-20T17:07:00Z"/>
          <w:noProof/>
          <w:lang w:val="es-ES"/>
        </w:rPr>
      </w:pPr>
      <w:ins w:id="9772" w:author="RAFAEL SOTOMAYOR" w:date="2016-12-20T17:07:00Z">
        <w:r w:rsidRPr="00067AA5">
          <w:rPr>
            <w:noProof/>
            <w:lang w:val="es-ES"/>
          </w:rPr>
          <w:t>Dado que la encuesta reali</w:t>
        </w:r>
        <w:r>
          <w:rPr>
            <w:noProof/>
            <w:lang w:val="es-ES"/>
          </w:rPr>
          <w:t>zada no considera la gran mayor</w:t>
        </w:r>
        <w:r w:rsidRPr="00067AA5">
          <w:rPr>
            <w:noProof/>
            <w:lang w:val="es-ES"/>
          </w:rPr>
          <w:t>ía de los predios agrícolas,  e</w:t>
        </w:r>
        <w:r>
          <w:rPr>
            <w:noProof/>
            <w:lang w:val="es-ES"/>
          </w:rPr>
          <w:t>studios m</w:t>
        </w:r>
        <w:r w:rsidRPr="00067AA5">
          <w:rPr>
            <w:noProof/>
            <w:lang w:val="es-ES"/>
          </w:rPr>
          <w:t>ás actualizados mencionan tres escenarios para</w:t>
        </w:r>
        <w:r>
          <w:rPr>
            <w:noProof/>
            <w:lang w:val="es-ES"/>
          </w:rPr>
          <w:t xml:space="preserve"> la adopci</w:t>
        </w:r>
        <w:r w:rsidRPr="00067AA5">
          <w:rPr>
            <w:noProof/>
            <w:lang w:val="es-ES"/>
          </w:rPr>
          <w:t>ón de tecnología en huertos, la cual está necesariamente indexada al riego tecnificado, los escenarios planteados se muestra</w:t>
        </w:r>
        <w:r>
          <w:rPr>
            <w:noProof/>
            <w:lang w:val="es-ES"/>
          </w:rPr>
          <w:t>n en la Ilustraci</w:t>
        </w:r>
        <w:r w:rsidRPr="00067AA5">
          <w:rPr>
            <w:noProof/>
            <w:lang w:val="es-ES"/>
          </w:rPr>
          <w:t xml:space="preserve">ón 19,  </w:t>
        </w:r>
        <w:r>
          <w:rPr>
            <w:noProof/>
            <w:lang w:val="es-ES"/>
          </w:rPr>
          <w:t>siendo el primero  el m</w:t>
        </w:r>
        <w:r w:rsidRPr="00067AA5">
          <w:rPr>
            <w:noProof/>
            <w:lang w:val="es-ES"/>
          </w:rPr>
          <w:t>ás optimista y el tercero el más pesimista.</w:t>
        </w:r>
      </w:ins>
    </w:p>
    <w:p w:rsidR="00C66CF8" w:rsidRPr="00067AA5" w:rsidRDefault="00C66CF8" w:rsidP="00C66CF8">
      <w:pPr>
        <w:rPr>
          <w:ins w:id="9773" w:author="RAFAEL SOTOMAYOR" w:date="2016-12-20T17:07:00Z"/>
          <w:noProof/>
        </w:rPr>
      </w:pPr>
      <w:ins w:id="9774" w:author="RAFAEL SOTOMAYOR" w:date="2016-12-20T17:07:00Z">
        <w:r w:rsidRPr="00067AA5">
          <w:rPr>
            <w:noProof/>
          </w:rPr>
          <mc:AlternateContent>
            <mc:Choice Requires="wps">
              <w:drawing>
                <wp:inline distT="0" distB="0" distL="0" distR="0" wp14:anchorId="2B81F52F" wp14:editId="33A7C698">
                  <wp:extent cx="4067175" cy="2828925"/>
                  <wp:effectExtent l="0" t="0" r="0" b="0"/>
                  <wp:docPr id="63" name="Marco4"/>
                  <wp:cNvGraphicFramePr/>
                  <a:graphic xmlns:a="http://schemas.openxmlformats.org/drawingml/2006/main">
                    <a:graphicData uri="http://schemas.microsoft.com/office/word/2010/wordprocessingShape">
                      <wps:wsp>
                        <wps:cNvSpPr txBox="1"/>
                        <wps:spPr>
                          <a:xfrm>
                            <a:off x="0" y="0"/>
                            <a:ext cx="4067175" cy="2828925"/>
                          </a:xfrm>
                          <a:prstGeom prst="rect">
                            <a:avLst/>
                          </a:prstGeom>
                        </wps:spPr>
                        <wps:txbx>
                          <w:txbxContent>
                            <w:p w:rsidR="00C66CF8" w:rsidRDefault="00C66CF8" w:rsidP="00C66CF8">
                              <w:pPr>
                                <w:pStyle w:val="Figura"/>
                              </w:pPr>
                              <w:r>
                                <w:rPr>
                                  <w:noProof/>
                                  <w:lang w:val="es-CL" w:eastAsia="es-CL" w:bidi="ar-SA"/>
                                </w:rPr>
                                <w:drawing>
                                  <wp:inline distT="0" distB="0" distL="0" distR="0" wp14:anchorId="475EAF84" wp14:editId="168029B5">
                                    <wp:extent cx="4102243" cy="2380615"/>
                                    <wp:effectExtent l="0" t="0" r="12700" b="6985"/>
                                    <wp:docPr id="24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noChangeArrowheads="1"/>
                                            </pic:cNvPicPr>
                                          </pic:nvPicPr>
                                          <pic:blipFill>
                                            <a:blip r:embed="rId74"/>
                                            <a:stretch>
                                              <a:fillRect/>
                                            </a:stretch>
                                          </pic:blipFill>
                                          <pic:spPr bwMode="auto">
                                            <a:xfrm>
                                              <a:off x="0" y="0"/>
                                              <a:ext cx="4103407" cy="2381291"/>
                                            </a:xfrm>
                                            <a:prstGeom prst="rect">
                                              <a:avLst/>
                                            </a:prstGeom>
                                          </pic:spPr>
                                        </pic:pic>
                                      </a:graphicData>
                                    </a:graphic>
                                  </wp:inline>
                                </w:drawing>
                              </w:r>
                            </w:p>
                            <w:p w:rsidR="00C66CF8" w:rsidRDefault="00C66CF8" w:rsidP="00C66CF8">
                              <w:pPr>
                                <w:pStyle w:val="Epgrafe"/>
                                <w:jc w:val="center"/>
                              </w:pPr>
                              <w:bookmarkStart w:id="9775" w:name="_Toc470016015"/>
                              <w:r>
                                <w:t xml:space="preserve">Ilustración  </w:t>
                              </w:r>
                              <w:r>
                                <w:fldChar w:fldCharType="begin"/>
                              </w:r>
                              <w:r>
                                <w:instrText xml:space="preserve"> SEQ Ilustración \* ARABIC </w:instrText>
                              </w:r>
                              <w:r>
                                <w:fldChar w:fldCharType="separate"/>
                              </w:r>
                              <w:r>
                                <w:rPr>
                                  <w:noProof/>
                                </w:rPr>
                                <w:t>19</w:t>
                              </w:r>
                              <w:r>
                                <w:rPr>
                                  <w:noProof/>
                                </w:rPr>
                                <w:fldChar w:fldCharType="end"/>
                              </w:r>
                              <w:r>
                                <w:t>: Riego Tecnificado y Adopci</w:t>
                              </w:r>
                              <w:r w:rsidRPr="00F204B1">
                                <w:t>ón Tecnológica</w:t>
                              </w:r>
                              <w:bookmarkEnd w:id="9775"/>
                            </w:p>
                            <w:p w:rsidR="00C66CF8" w:rsidRDefault="00C66CF8" w:rsidP="00C66CF8">
                              <w:pPr>
                                <w:pStyle w:val="Epgrafe"/>
                                <w:jc w:val="center"/>
                              </w:pPr>
                            </w:p>
                            <w:p w:rsidR="00C66CF8" w:rsidRDefault="00C66CF8" w:rsidP="00C66CF8">
                              <w:pPr>
                                <w:pStyle w:val="Figura"/>
                              </w:pPr>
                            </w:p>
                            <w:p w:rsidR="00C66CF8" w:rsidRDefault="00C66CF8" w:rsidP="00C66CF8">
                              <w:pPr>
                                <w:pStyle w:val="Figura"/>
                              </w:pPr>
                            </w:p>
                          </w:txbxContent>
                        </wps:txbx>
                        <wps:bodyPr lIns="0" tIns="0" rIns="0" bIns="0" anchor="t">
                          <a:noAutofit/>
                        </wps:bodyPr>
                      </wps:wsp>
                    </a:graphicData>
                  </a:graphic>
                </wp:inline>
              </w:drawing>
            </mc:Choice>
            <mc:Fallback>
              <w:pict>
                <v:shape id="Marco4" o:spid="_x0000_s1041" type="#_x0000_t202" style="width:320.25pt;height:22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TOy0lwEAAB8DAAAOAAAAZHJzL2Uyb0RvYy54bWysUsFu2zAMvQ/YPwi6L3a8Nk2NOEWHosOA dh3Q9gMUWYoFWKJAqbHz96OUOCm2W9GLTJPU43uPWt2Mtmc7hcGAa/h8VnKmnITWuG3DX1/uvy05 C1G4VvTgVMP3KvCb9dcvq8HXqoIO+lYhIxAX6sE3vIvR10URZKesCDPwylFRA1oR6Re3RYtiIHTb F1VZLooBsPUIUoVA2btDka8zvtZKxietg4qsbzhxi/nEfG7SWaxXot6i8J2RRxriAyysMI6GnqDu RBTsDc1/UNZIhAA6ziTYArQ2UmUNpGZe/qPmuRNeZS1kTvAnm8Lnwcrfuz/ITNvwxXfOnLC0o0eB Ei6SNYMPNXU8e+qJ4w8YacVTPlAyKR412vQlLYzqZPL+ZKwaI5OUvCgXV/OrS84k1apltbyuLhNO cb7uMcSfCixLQcORNpcNFbuHEA+tUwvdS8QOBFIUx82YNcwzakptoN0T6f6XI7PS4qcAp2AzBcLJ DuhJHOY5uH2LoE2eeUY6zqQtZNbHF5PW/P4/d53f9fovAAAA//8DAFBLAwQUAAYACAAAACEAL1IC mNcAAAACAQAADwAAAGRycy9kb3ducmV2LnhtbEyPzU7DMBCE75X6DtbeqQ1KIoiyqRCCExIiDYce nXibWI3XIXZ/eHsMF7isNJrRzLfV9uomcaYlWM8ItxsFgrj3xvKA8NG+3NyDCFGz0ZNnQviiANt6 vap0afyFGzrv4iBSCYdSI4wxzqWUoR/J6bDxM3HyDn5xOia5DNIs+pLK3STvlCqk05bTwqhnehqp P+5ODuFxz82z/Xzr3ptDY9v2QfFrcURcr0BEusa/JPywJ26oE1DnT2yCmBDSF/H3Jq/IVA6iQ8iy PAdZV/I/ev0NAAD//wMAUEsBAi0AFAAGAAgAAAAhALaDOJL+AAAA4QEAABMAAAAAAAAAAAAAAAAA AAAAAFtDb250ZW50X1R5cGVzXS54bWxQSwECLQAUAAYACAAAACEAOP0h/9YAAACUAQAACwAAAAAA AAAAAAAAAAAvAQAAX3JlbHMvLnJlbHNQSwECLQAUAAYACAAAACEAbEzstJcBAAAfAwAADgAAAAAA AAAAAAAAAAAuAgAAZHJzL2Uyb0RvYy54bWxQSwECLQAUAAYACAAAACEAL1ICmNcAAAACAQAADwAA AAAAAAAAAAAAAADxAwAAZHJzL2Rvd25yZXYueG1sUEsFBgAAAAAEAAQA8wAAAPUEAAAAAA== " filled="f" stroked="f">
                  <v:textbox inset="0,0,0,0">
                    <w:txbxContent>
                      <w:p w:rsidR="00C66CF8" w:rsidRDefault="00C66CF8" w:rsidP="00C66CF8">
                        <w:pPr>
                          <w:pStyle w:val="Figura"/>
                        </w:pPr>
                        <w:r>
                          <w:rPr>
                            <w:noProof/>
                            <w:lang w:val="es-CL" w:eastAsia="es-CL" w:bidi="ar-SA"/>
                          </w:rPr>
                          <w:drawing>
                            <wp:inline distT="0" distB="0" distL="0" distR="0" wp14:anchorId="475EAF84" wp14:editId="168029B5">
                              <wp:extent cx="4102243" cy="2380615"/>
                              <wp:effectExtent l="0" t="0" r="12700" b="6985"/>
                              <wp:docPr id="24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noChangeArrowheads="1"/>
                                      </pic:cNvPicPr>
                                    </pic:nvPicPr>
                                    <pic:blipFill>
                                      <a:blip r:embed="rId74"/>
                                      <a:stretch>
                                        <a:fillRect/>
                                      </a:stretch>
                                    </pic:blipFill>
                                    <pic:spPr bwMode="auto">
                                      <a:xfrm>
                                        <a:off x="0" y="0"/>
                                        <a:ext cx="4103407" cy="2381291"/>
                                      </a:xfrm>
                                      <a:prstGeom prst="rect">
                                        <a:avLst/>
                                      </a:prstGeom>
                                    </pic:spPr>
                                  </pic:pic>
                                </a:graphicData>
                              </a:graphic>
                            </wp:inline>
                          </w:drawing>
                        </w:r>
                      </w:p>
                      <w:p w:rsidR="00C66CF8" w:rsidRDefault="00C66CF8" w:rsidP="00C66CF8">
                        <w:pPr>
                          <w:pStyle w:val="Epgrafe"/>
                          <w:jc w:val="center"/>
                        </w:pPr>
                        <w:bookmarkStart w:id="9776" w:name="_Toc470016015"/>
                        <w:r>
                          <w:t xml:space="preserve">Ilustración  </w:t>
                        </w:r>
                        <w:r>
                          <w:fldChar w:fldCharType="begin"/>
                        </w:r>
                        <w:r>
                          <w:instrText xml:space="preserve"> SEQ Ilustración \* ARABIC </w:instrText>
                        </w:r>
                        <w:r>
                          <w:fldChar w:fldCharType="separate"/>
                        </w:r>
                        <w:r>
                          <w:rPr>
                            <w:noProof/>
                          </w:rPr>
                          <w:t>19</w:t>
                        </w:r>
                        <w:r>
                          <w:rPr>
                            <w:noProof/>
                          </w:rPr>
                          <w:fldChar w:fldCharType="end"/>
                        </w:r>
                        <w:r>
                          <w:t>: Riego Tecnificado y Adopci</w:t>
                        </w:r>
                        <w:r w:rsidRPr="00F204B1">
                          <w:t>ón Tecnológica</w:t>
                        </w:r>
                        <w:bookmarkEnd w:id="9776"/>
                      </w:p>
                      <w:p w:rsidR="00C66CF8" w:rsidRDefault="00C66CF8" w:rsidP="00C66CF8">
                        <w:pPr>
                          <w:pStyle w:val="Epgrafe"/>
                          <w:jc w:val="center"/>
                        </w:pPr>
                      </w:p>
                      <w:p w:rsidR="00C66CF8" w:rsidRDefault="00C66CF8" w:rsidP="00C66CF8">
                        <w:pPr>
                          <w:pStyle w:val="Figura"/>
                        </w:pPr>
                      </w:p>
                      <w:p w:rsidR="00C66CF8" w:rsidRDefault="00C66CF8" w:rsidP="00C66CF8">
                        <w:pPr>
                          <w:pStyle w:val="Figura"/>
                        </w:pPr>
                      </w:p>
                    </w:txbxContent>
                  </v:textbox>
                  <w10:anchorlock/>
                </v:shape>
              </w:pict>
            </mc:Fallback>
          </mc:AlternateContent>
        </w:r>
      </w:ins>
    </w:p>
    <w:p w:rsidR="00C66CF8" w:rsidRPr="00067AA5" w:rsidRDefault="00C66CF8" w:rsidP="00C66CF8">
      <w:pPr>
        <w:rPr>
          <w:ins w:id="9777" w:author="RAFAEL SOTOMAYOR" w:date="2016-12-20T17:07:00Z"/>
          <w:noProof/>
          <w:highlight w:val="white"/>
        </w:rPr>
      </w:pPr>
    </w:p>
    <w:p w:rsidR="00C66CF8" w:rsidRPr="00067AA5" w:rsidRDefault="00C66CF8" w:rsidP="00C66CF8">
      <w:pPr>
        <w:pStyle w:val="Textoindependiente"/>
        <w:rPr>
          <w:ins w:id="9778" w:author="RAFAEL SOTOMAYOR" w:date="2016-12-20T17:07:00Z"/>
          <w:noProof/>
          <w:lang w:val="es-ES"/>
        </w:rPr>
      </w:pPr>
      <w:ins w:id="9779" w:author="RAFAEL SOTOMAYOR" w:date="2016-12-20T17:07:00Z">
        <w:r w:rsidRPr="00067AA5">
          <w:rPr>
            <w:noProof/>
            <w:lang w:val="es-ES"/>
          </w:rPr>
          <w:lastRenderedPageBreak/>
          <w:t>La diferencia entre tecnificado y no tecnificado, es que</w:t>
        </w:r>
        <w:r>
          <w:rPr>
            <w:noProof/>
            <w:lang w:val="es-ES"/>
          </w:rPr>
          <w:t xml:space="preserve"> en el</w:t>
        </w:r>
        <w:r w:rsidRPr="00067AA5">
          <w:rPr>
            <w:noProof/>
            <w:lang w:val="es-ES"/>
          </w:rPr>
          <w:t xml:space="preserve"> no tecnificad</w:t>
        </w:r>
        <w:r>
          <w:rPr>
            <w:noProof/>
            <w:lang w:val="es-ES"/>
          </w:rPr>
          <w:t>o no se puede controlar los vol</w:t>
        </w:r>
        <w:r w:rsidRPr="00067AA5">
          <w:rPr>
            <w:noProof/>
            <w:lang w:val="es-ES"/>
          </w:rPr>
          <w:t xml:space="preserve">úmenes de agua que se entregan sin tener claridad de los aportes, en el tecnificado se puede medir y controlar </w:t>
        </w:r>
        <w:r>
          <w:rPr>
            <w:noProof/>
            <w:lang w:val="es-ES"/>
          </w:rPr>
          <w:t>los vol</w:t>
        </w:r>
        <w:r w:rsidRPr="00067AA5">
          <w:rPr>
            <w:noProof/>
            <w:lang w:val="es-ES"/>
          </w:rPr>
          <w:t>úmenes de agua entregado</w:t>
        </w:r>
        <w:r>
          <w:rPr>
            <w:noProof/>
            <w:lang w:val="es-ES"/>
          </w:rPr>
          <w:t>s</w:t>
        </w:r>
        <w:r w:rsidRPr="00067AA5">
          <w:rPr>
            <w:noProof/>
            <w:lang w:val="es-ES"/>
          </w:rPr>
          <w:t>. Por lo tanto</w:t>
        </w:r>
        <w:r>
          <w:rPr>
            <w:noProof/>
            <w:lang w:val="es-ES"/>
          </w:rPr>
          <w:t>,</w:t>
        </w:r>
        <w:r w:rsidRPr="00067AA5">
          <w:rPr>
            <w:noProof/>
            <w:lang w:val="es-ES"/>
          </w:rPr>
          <w:t xml:space="preserve"> </w:t>
        </w:r>
        <w:r>
          <w:rPr>
            <w:noProof/>
            <w:lang w:val="es-ES"/>
          </w:rPr>
          <w:t>es</w:t>
        </w:r>
        <w:r w:rsidRPr="00067AA5">
          <w:rPr>
            <w:noProof/>
            <w:lang w:val="es-ES"/>
          </w:rPr>
          <w:t xml:space="preserve"> posible implementar agricultura de precisión con lazos de control como la </w:t>
        </w:r>
        <w:r>
          <w:rPr>
            <w:noProof/>
            <w:lang w:val="es-ES"/>
          </w:rPr>
          <w:t>Ilustraci</w:t>
        </w:r>
        <w:r w:rsidRPr="00067AA5">
          <w:rPr>
            <w:noProof/>
            <w:lang w:val="es-ES"/>
          </w:rPr>
          <w:t>ón 16.</w:t>
        </w:r>
      </w:ins>
    </w:p>
    <w:p w:rsidR="00C66CF8" w:rsidRPr="00067AA5" w:rsidRDefault="00C66CF8" w:rsidP="00C66CF8">
      <w:pPr>
        <w:pStyle w:val="Textoindependiente"/>
        <w:rPr>
          <w:ins w:id="9780" w:author="RAFAEL SOTOMAYOR" w:date="2016-12-20T17:07:00Z"/>
          <w:noProof/>
          <w:lang w:val="es-ES"/>
        </w:rPr>
      </w:pPr>
    </w:p>
    <w:p w:rsidR="00C66CF8" w:rsidRPr="00067AA5" w:rsidRDefault="00C66CF8" w:rsidP="00C66CF8">
      <w:pPr>
        <w:pStyle w:val="Textoindependiente"/>
        <w:rPr>
          <w:ins w:id="9781" w:author="RAFAEL SOTOMAYOR" w:date="2016-12-20T17:07:00Z"/>
          <w:noProof/>
          <w:lang w:val="es-ES"/>
        </w:rPr>
      </w:pPr>
      <w:ins w:id="9782" w:author="RAFAEL SOTOMAYOR" w:date="2016-12-20T17:07:00Z">
        <w:r>
          <w:rPr>
            <w:noProof/>
            <w:lang w:val="es-ES"/>
          </w:rPr>
          <w:t>La T</w:t>
        </w:r>
        <w:r w:rsidRPr="00067AA5">
          <w:rPr>
            <w:noProof/>
            <w:lang w:val="es-ES"/>
          </w:rPr>
          <w:t xml:space="preserve">abla 14 resume  la </w:t>
        </w:r>
        <w:r>
          <w:rPr>
            <w:noProof/>
            <w:lang w:val="es-ES"/>
          </w:rPr>
          <w:t>clasificación de los datos de ODEPA</w:t>
        </w:r>
        <w:r w:rsidRPr="00067AA5">
          <w:rPr>
            <w:noProof/>
            <w:lang w:val="es-ES"/>
          </w:rPr>
          <w:t xml:space="preserve"> para especies y tipos de riego.</w:t>
        </w:r>
      </w:ins>
    </w:p>
    <w:p w:rsidR="00C66CF8" w:rsidRPr="00067AA5" w:rsidRDefault="00C66CF8" w:rsidP="00C66CF8">
      <w:pPr>
        <w:pStyle w:val="Textoindependiente"/>
        <w:rPr>
          <w:ins w:id="9783" w:author="RAFAEL SOTOMAYOR" w:date="2016-12-20T17:07:00Z"/>
          <w:noProof/>
          <w:lang w:val="es-ES"/>
        </w:rPr>
      </w:pPr>
      <w:ins w:id="9784" w:author="RAFAEL SOTOMAYOR" w:date="2016-12-20T17:07:00Z">
        <w:r w:rsidRPr="00067AA5">
          <w:rPr>
            <w:noProof/>
            <w:lang w:val="es-ES"/>
          </w:rPr>
          <w:tab/>
          <w:t xml:space="preserve"> </w:t>
        </w:r>
        <w:r w:rsidRPr="00067AA5">
          <w:rPr>
            <w:noProof/>
            <w:lang w:val="es-ES"/>
          </w:rPr>
          <w:tab/>
          <w:t xml:space="preserve"> </w:t>
        </w:r>
        <w:r w:rsidRPr="00067AA5">
          <w:rPr>
            <w:noProof/>
            <w:lang w:val="es-ES"/>
          </w:rPr>
          <w:tab/>
          <w:t xml:space="preserve"> </w:t>
        </w:r>
        <w:r w:rsidRPr="00067AA5">
          <w:rPr>
            <w:noProof/>
            <w:lang w:val="es-ES"/>
          </w:rPr>
          <w:tab/>
        </w:r>
      </w:ins>
    </w:p>
    <w:tbl>
      <w:tblPr>
        <w:tblW w:w="9081" w:type="dxa"/>
        <w:tblInd w:w="-1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top w:w="100" w:type="dxa"/>
          <w:left w:w="95" w:type="dxa"/>
          <w:bottom w:w="100" w:type="dxa"/>
          <w:right w:w="100" w:type="dxa"/>
        </w:tblCellMar>
        <w:tblLook w:val="04A0" w:firstRow="1" w:lastRow="0" w:firstColumn="1" w:lastColumn="0" w:noHBand="0" w:noVBand="1"/>
      </w:tblPr>
      <w:tblGrid>
        <w:gridCol w:w="1569"/>
        <w:gridCol w:w="2455"/>
        <w:gridCol w:w="1650"/>
        <w:gridCol w:w="1456"/>
        <w:gridCol w:w="1105"/>
        <w:gridCol w:w="846"/>
      </w:tblGrid>
      <w:tr w:rsidR="00C66CF8" w:rsidRPr="00067AA5" w:rsidTr="0038412C">
        <w:trPr>
          <w:ins w:id="9785"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rsidR="00C66CF8" w:rsidRPr="00067AA5" w:rsidRDefault="00C66CF8" w:rsidP="0038412C">
            <w:pPr>
              <w:pStyle w:val="Contenidodelatabla"/>
              <w:rPr>
                <w:ins w:id="9786" w:author="RAFAEL SOTOMAYOR" w:date="2016-12-20T17:07:00Z"/>
                <w:noProof/>
                <w:lang w:val="es-ES"/>
              </w:rPr>
            </w:pPr>
            <w:ins w:id="9787" w:author="RAFAEL SOTOMAYOR" w:date="2016-12-20T17:07:00Z">
              <w:r w:rsidRPr="00067AA5">
                <w:rPr>
                  <w:noProof/>
                  <w:lang w:val="es-ES"/>
                </w:rPr>
                <w:t>CLASIFICACI ÓN</w:t>
              </w:r>
            </w:ins>
          </w:p>
        </w:tc>
        <w:tc>
          <w:tcPr>
            <w:tcW w:w="2455"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rsidR="00C66CF8" w:rsidRPr="00067AA5" w:rsidRDefault="00C66CF8" w:rsidP="0038412C">
            <w:pPr>
              <w:pStyle w:val="Contenidodelatabla"/>
              <w:rPr>
                <w:ins w:id="9788" w:author="RAFAEL SOTOMAYOR" w:date="2016-12-20T17:07:00Z"/>
                <w:noProof/>
                <w:lang w:val="es-ES"/>
              </w:rPr>
            </w:pPr>
            <w:ins w:id="9789" w:author="RAFAEL SOTOMAYOR" w:date="2016-12-20T17:07:00Z">
              <w:r w:rsidRPr="00067AA5">
                <w:rPr>
                  <w:noProof/>
                  <w:lang w:val="es-ES"/>
                </w:rPr>
                <w:t>TIPO_ESPECIE</w:t>
              </w:r>
            </w:ins>
          </w:p>
        </w:tc>
        <w:tc>
          <w:tcPr>
            <w:tcW w:w="1650"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rsidR="00C66CF8" w:rsidRPr="00067AA5" w:rsidRDefault="00C66CF8" w:rsidP="0038412C">
            <w:pPr>
              <w:pStyle w:val="Contenidodelatabla"/>
              <w:rPr>
                <w:ins w:id="9790" w:author="RAFAEL SOTOMAYOR" w:date="2016-12-20T17:07:00Z"/>
                <w:noProof/>
                <w:lang w:val="es-ES"/>
              </w:rPr>
            </w:pPr>
            <w:ins w:id="9791" w:author="RAFAEL SOTOMAYOR" w:date="2016-12-20T17:07:00Z">
              <w:r w:rsidRPr="00067AA5">
                <w:rPr>
                  <w:noProof/>
                  <w:lang w:val="es-ES"/>
                </w:rPr>
                <w:t>SIN TECNIFICAR</w:t>
              </w:r>
            </w:ins>
          </w:p>
        </w:tc>
        <w:tc>
          <w:tcPr>
            <w:tcW w:w="1456"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rsidR="00C66CF8" w:rsidRPr="00067AA5" w:rsidRDefault="00C66CF8" w:rsidP="0038412C">
            <w:pPr>
              <w:pStyle w:val="Contenidodelatabla"/>
              <w:rPr>
                <w:ins w:id="9792" w:author="RAFAEL SOTOMAYOR" w:date="2016-12-20T17:07:00Z"/>
                <w:noProof/>
                <w:lang w:val="es-ES"/>
              </w:rPr>
            </w:pPr>
            <w:ins w:id="9793" w:author="RAFAEL SOTOMAYOR" w:date="2016-12-20T17:07:00Z">
              <w:r w:rsidRPr="00067AA5">
                <w:rPr>
                  <w:noProof/>
                  <w:lang w:val="es-ES"/>
                </w:rPr>
                <w:t>TECNIFICADO</w:t>
              </w:r>
            </w:ins>
          </w:p>
        </w:tc>
        <w:tc>
          <w:tcPr>
            <w:tcW w:w="1105"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rsidR="00C66CF8" w:rsidRPr="00067AA5" w:rsidRDefault="00C66CF8" w:rsidP="0038412C">
            <w:pPr>
              <w:pStyle w:val="Contenidodelatabla"/>
              <w:rPr>
                <w:ins w:id="9794" w:author="RAFAEL SOTOMAYOR" w:date="2016-12-20T17:07:00Z"/>
                <w:noProof/>
                <w:lang w:val="es-ES"/>
              </w:rPr>
            </w:pPr>
            <w:ins w:id="9795" w:author="RAFAEL SOTOMAYOR" w:date="2016-12-20T17:07:00Z">
              <w:r w:rsidRPr="00067AA5">
                <w:rPr>
                  <w:noProof/>
                  <w:lang w:val="es-ES"/>
                </w:rPr>
                <w:t>% TEC</w:t>
              </w:r>
            </w:ins>
          </w:p>
        </w:tc>
        <w:tc>
          <w:tcPr>
            <w:tcW w:w="846"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rsidR="00C66CF8" w:rsidRPr="00067AA5" w:rsidRDefault="00C66CF8" w:rsidP="0038412C">
            <w:pPr>
              <w:pStyle w:val="Contenidodelatabla"/>
              <w:rPr>
                <w:ins w:id="9796" w:author="RAFAEL SOTOMAYOR" w:date="2016-12-20T17:07:00Z"/>
                <w:noProof/>
                <w:lang w:val="es-ES"/>
              </w:rPr>
            </w:pPr>
            <w:ins w:id="9797" w:author="RAFAEL SOTOMAYOR" w:date="2016-12-20T17:07:00Z">
              <w:r w:rsidRPr="00067AA5">
                <w:rPr>
                  <w:noProof/>
                  <w:lang w:val="es-ES"/>
                </w:rPr>
                <w:t>Ha</w:t>
              </w:r>
            </w:ins>
          </w:p>
        </w:tc>
      </w:tr>
      <w:tr w:rsidR="00C66CF8" w:rsidRPr="00067AA5" w:rsidTr="0038412C">
        <w:trPr>
          <w:ins w:id="9798"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799" w:author="RAFAEL SOTOMAYOR" w:date="2016-12-20T17:07:00Z"/>
                <w:noProof/>
                <w:lang w:val="es-ES"/>
              </w:rPr>
            </w:pPr>
            <w:ins w:id="9800" w:author="RAFAEL SOTOMAYOR" w:date="2016-12-20T17:07:00Z">
              <w:r w:rsidRPr="00067AA5">
                <w:rPr>
                  <w:noProof/>
                  <w:szCs w:val="18"/>
                  <w:lang w:val="es-ES"/>
                </w:rPr>
                <w:t>FRUTA</w:t>
              </w:r>
              <w:r w:rsidRPr="00067AA5">
                <w:rPr>
                  <w:noProof/>
                  <w:szCs w:val="18"/>
                  <w:highlight w:val="white"/>
                  <w:lang w:val="es-ES"/>
                </w:rPr>
                <w:t xml:space="preserve"> FRESCA</w:t>
              </w:r>
            </w:ins>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01" w:author="RAFAEL SOTOMAYOR" w:date="2016-12-20T17:07:00Z"/>
                <w:noProof/>
                <w:lang w:val="es-ES"/>
              </w:rPr>
            </w:pPr>
            <w:ins w:id="9802" w:author="RAFAEL SOTOMAYOR" w:date="2016-12-20T17:07:00Z">
              <w:r w:rsidRPr="00067AA5">
                <w:rPr>
                  <w:noProof/>
                  <w:lang w:val="es-ES"/>
                </w:rPr>
                <w:t>CEREZO</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03" w:author="RAFAEL SOTOMAYOR" w:date="2016-12-20T17:07:00Z"/>
                <w:noProof/>
                <w:lang w:val="es-ES"/>
              </w:rPr>
            </w:pPr>
            <w:ins w:id="9804" w:author="RAFAEL SOTOMAYOR" w:date="2016-12-20T17:07:00Z">
              <w:r w:rsidRPr="00067AA5">
                <w:rPr>
                  <w:noProof/>
                  <w:lang w:val="es-ES"/>
                </w:rPr>
                <w:t>5.809</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05" w:author="RAFAEL SOTOMAYOR" w:date="2016-12-20T17:07:00Z"/>
                <w:noProof/>
                <w:lang w:val="es-ES"/>
              </w:rPr>
            </w:pPr>
            <w:ins w:id="9806" w:author="RAFAEL SOTOMAYOR" w:date="2016-12-20T17:07:00Z">
              <w:r w:rsidRPr="00067AA5">
                <w:rPr>
                  <w:noProof/>
                  <w:lang w:val="es-ES"/>
                </w:rPr>
                <w:t>18.500</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07" w:author="RAFAEL SOTOMAYOR" w:date="2016-12-20T17:07:00Z"/>
                <w:noProof/>
                <w:lang w:val="es-ES"/>
              </w:rPr>
            </w:pPr>
            <w:ins w:id="9808" w:author="RAFAEL SOTOMAYOR" w:date="2016-12-20T17:07:00Z">
              <w:r w:rsidRPr="00067AA5">
                <w:rPr>
                  <w:noProof/>
                  <w:lang w:val="es-ES"/>
                </w:rPr>
                <w:t>76,10%</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09" w:author="RAFAEL SOTOMAYOR" w:date="2016-12-20T17:07:00Z"/>
                <w:noProof/>
                <w:lang w:val="es-ES"/>
              </w:rPr>
            </w:pPr>
            <w:ins w:id="9810" w:author="RAFAEL SOTOMAYOR" w:date="2016-12-20T17:07:00Z">
              <w:r w:rsidRPr="00067AA5">
                <w:rPr>
                  <w:noProof/>
                  <w:lang w:val="es-ES"/>
                </w:rPr>
                <w:t>24.309</w:t>
              </w:r>
            </w:ins>
          </w:p>
        </w:tc>
      </w:tr>
      <w:tr w:rsidR="00C66CF8" w:rsidRPr="00067AA5" w:rsidTr="0038412C">
        <w:trPr>
          <w:ins w:id="9811"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12" w:author="RAFAEL SOTOMAYOR" w:date="2016-12-20T17:07:00Z"/>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13" w:author="RAFAEL SOTOMAYOR" w:date="2016-12-20T17:07:00Z"/>
                <w:noProof/>
                <w:lang w:val="es-ES"/>
              </w:rPr>
            </w:pPr>
            <w:ins w:id="9814" w:author="RAFAEL SOTOMAYOR" w:date="2016-12-20T17:07:00Z">
              <w:r w:rsidRPr="00067AA5">
                <w:rPr>
                  <w:noProof/>
                  <w:lang w:val="es-ES"/>
                </w:rPr>
                <w:t>CIRUELAS</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15" w:author="RAFAEL SOTOMAYOR" w:date="2016-12-20T17:07:00Z"/>
                <w:noProof/>
                <w:lang w:val="es-ES"/>
              </w:rPr>
            </w:pPr>
            <w:ins w:id="9816" w:author="RAFAEL SOTOMAYOR" w:date="2016-12-20T17:07:00Z">
              <w:r w:rsidRPr="00067AA5">
                <w:rPr>
                  <w:noProof/>
                  <w:lang w:val="es-ES"/>
                </w:rPr>
                <w:t>6.743</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17" w:author="RAFAEL SOTOMAYOR" w:date="2016-12-20T17:07:00Z"/>
                <w:noProof/>
                <w:lang w:val="es-ES"/>
              </w:rPr>
            </w:pPr>
            <w:ins w:id="9818" w:author="RAFAEL SOTOMAYOR" w:date="2016-12-20T17:07:00Z">
              <w:r w:rsidRPr="00067AA5">
                <w:rPr>
                  <w:noProof/>
                  <w:lang w:val="es-ES"/>
                </w:rPr>
                <w:t>11.225</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19" w:author="RAFAEL SOTOMAYOR" w:date="2016-12-20T17:07:00Z"/>
                <w:noProof/>
                <w:lang w:val="es-ES"/>
              </w:rPr>
            </w:pPr>
            <w:ins w:id="9820" w:author="RAFAEL SOTOMAYOR" w:date="2016-12-20T17:07:00Z">
              <w:r w:rsidRPr="00067AA5">
                <w:rPr>
                  <w:noProof/>
                  <w:lang w:val="es-ES"/>
                </w:rPr>
                <w:t>62,47%</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21" w:author="RAFAEL SOTOMAYOR" w:date="2016-12-20T17:07:00Z"/>
                <w:noProof/>
                <w:lang w:val="es-ES"/>
              </w:rPr>
            </w:pPr>
            <w:ins w:id="9822" w:author="RAFAEL SOTOMAYOR" w:date="2016-12-20T17:07:00Z">
              <w:r w:rsidRPr="00067AA5">
                <w:rPr>
                  <w:noProof/>
                  <w:lang w:val="es-ES"/>
                </w:rPr>
                <w:t>17.968</w:t>
              </w:r>
            </w:ins>
          </w:p>
        </w:tc>
      </w:tr>
      <w:tr w:rsidR="00C66CF8" w:rsidRPr="00067AA5" w:rsidTr="0038412C">
        <w:trPr>
          <w:ins w:id="9823"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24" w:author="RAFAEL SOTOMAYOR" w:date="2016-12-20T17:07:00Z"/>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25" w:author="RAFAEL SOTOMAYOR" w:date="2016-12-20T17:07:00Z"/>
                <w:noProof/>
                <w:lang w:val="es-ES"/>
              </w:rPr>
            </w:pPr>
            <w:ins w:id="9826" w:author="RAFAEL SOTOMAYOR" w:date="2016-12-20T17:07:00Z">
              <w:r w:rsidRPr="00067AA5">
                <w:rPr>
                  <w:noProof/>
                  <w:lang w:val="es-ES"/>
                </w:rPr>
                <w:t>C ÍTRICOS</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27" w:author="RAFAEL SOTOMAYOR" w:date="2016-12-20T17:07:00Z"/>
                <w:noProof/>
                <w:lang w:val="es-ES"/>
              </w:rPr>
            </w:pPr>
            <w:ins w:id="9828" w:author="RAFAEL SOTOMAYOR" w:date="2016-12-20T17:07:00Z">
              <w:r w:rsidRPr="00067AA5">
                <w:rPr>
                  <w:noProof/>
                  <w:lang w:val="es-ES"/>
                </w:rPr>
                <w:t>4.094</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29" w:author="RAFAEL SOTOMAYOR" w:date="2016-12-20T17:07:00Z"/>
                <w:noProof/>
                <w:lang w:val="es-ES"/>
              </w:rPr>
            </w:pPr>
            <w:ins w:id="9830" w:author="RAFAEL SOTOMAYOR" w:date="2016-12-20T17:07:00Z">
              <w:r w:rsidRPr="00067AA5">
                <w:rPr>
                  <w:noProof/>
                  <w:lang w:val="es-ES"/>
                </w:rPr>
                <w:t>18.889</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31" w:author="RAFAEL SOTOMAYOR" w:date="2016-12-20T17:07:00Z"/>
                <w:noProof/>
                <w:lang w:val="es-ES"/>
              </w:rPr>
            </w:pPr>
            <w:ins w:id="9832" w:author="RAFAEL SOTOMAYOR" w:date="2016-12-20T17:07:00Z">
              <w:r w:rsidRPr="00067AA5">
                <w:rPr>
                  <w:noProof/>
                  <w:lang w:val="es-ES"/>
                </w:rPr>
                <w:t>82,19%</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33" w:author="RAFAEL SOTOMAYOR" w:date="2016-12-20T17:07:00Z"/>
                <w:noProof/>
                <w:lang w:val="es-ES"/>
              </w:rPr>
            </w:pPr>
            <w:ins w:id="9834" w:author="RAFAEL SOTOMAYOR" w:date="2016-12-20T17:07:00Z">
              <w:r w:rsidRPr="00067AA5">
                <w:rPr>
                  <w:noProof/>
                  <w:lang w:val="es-ES"/>
                </w:rPr>
                <w:t>22.982</w:t>
              </w:r>
            </w:ins>
          </w:p>
        </w:tc>
      </w:tr>
      <w:tr w:rsidR="00C66CF8" w:rsidRPr="00067AA5" w:rsidTr="0038412C">
        <w:trPr>
          <w:ins w:id="9835"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36" w:author="RAFAEL SOTOMAYOR" w:date="2016-12-20T17:07:00Z"/>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37" w:author="RAFAEL SOTOMAYOR" w:date="2016-12-20T17:07:00Z"/>
                <w:noProof/>
                <w:lang w:val="es-ES"/>
              </w:rPr>
            </w:pPr>
            <w:ins w:id="9838" w:author="RAFAEL SOTOMAYOR" w:date="2016-12-20T17:07:00Z">
              <w:r w:rsidRPr="00067AA5">
                <w:rPr>
                  <w:noProof/>
                  <w:lang w:val="es-ES"/>
                </w:rPr>
                <w:t>DURAZNOS Y NECTARINAS</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39" w:author="RAFAEL SOTOMAYOR" w:date="2016-12-20T17:07:00Z"/>
                <w:noProof/>
                <w:lang w:val="es-ES"/>
              </w:rPr>
            </w:pPr>
            <w:ins w:id="9840" w:author="RAFAEL SOTOMAYOR" w:date="2016-12-20T17:07:00Z">
              <w:r w:rsidRPr="00067AA5">
                <w:rPr>
                  <w:noProof/>
                  <w:lang w:val="es-ES"/>
                </w:rPr>
                <w:t>5.188</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41" w:author="RAFAEL SOTOMAYOR" w:date="2016-12-20T17:07:00Z"/>
                <w:noProof/>
                <w:lang w:val="es-ES"/>
              </w:rPr>
            </w:pPr>
            <w:ins w:id="9842" w:author="RAFAEL SOTOMAYOR" w:date="2016-12-20T17:07:00Z">
              <w:r w:rsidRPr="00067AA5">
                <w:rPr>
                  <w:noProof/>
                  <w:lang w:val="es-ES"/>
                </w:rPr>
                <w:t>7.195</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43" w:author="RAFAEL SOTOMAYOR" w:date="2016-12-20T17:07:00Z"/>
                <w:noProof/>
                <w:lang w:val="es-ES"/>
              </w:rPr>
            </w:pPr>
            <w:ins w:id="9844" w:author="RAFAEL SOTOMAYOR" w:date="2016-12-20T17:07:00Z">
              <w:r w:rsidRPr="00067AA5">
                <w:rPr>
                  <w:noProof/>
                  <w:lang w:val="es-ES"/>
                </w:rPr>
                <w:t>58,10%</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45" w:author="RAFAEL SOTOMAYOR" w:date="2016-12-20T17:07:00Z"/>
                <w:noProof/>
                <w:lang w:val="es-ES"/>
              </w:rPr>
            </w:pPr>
            <w:ins w:id="9846" w:author="RAFAEL SOTOMAYOR" w:date="2016-12-20T17:07:00Z">
              <w:r w:rsidRPr="00067AA5">
                <w:rPr>
                  <w:noProof/>
                  <w:lang w:val="es-ES"/>
                </w:rPr>
                <w:t>12.383</w:t>
              </w:r>
            </w:ins>
          </w:p>
        </w:tc>
      </w:tr>
      <w:tr w:rsidR="00C66CF8" w:rsidRPr="00067AA5" w:rsidTr="0038412C">
        <w:trPr>
          <w:ins w:id="9847"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48" w:author="RAFAEL SOTOMAYOR" w:date="2016-12-20T17:07:00Z"/>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49" w:author="RAFAEL SOTOMAYOR" w:date="2016-12-20T17:07:00Z"/>
                <w:noProof/>
                <w:lang w:val="es-ES"/>
              </w:rPr>
            </w:pPr>
            <w:ins w:id="9850" w:author="RAFAEL SOTOMAYOR" w:date="2016-12-20T17:07:00Z">
              <w:r w:rsidRPr="00067AA5">
                <w:rPr>
                  <w:noProof/>
                  <w:lang w:val="es-ES"/>
                </w:rPr>
                <w:t>KIWI</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51" w:author="RAFAEL SOTOMAYOR" w:date="2016-12-20T17:07:00Z"/>
                <w:noProof/>
                <w:lang w:val="es-ES"/>
              </w:rPr>
            </w:pPr>
            <w:ins w:id="9852" w:author="RAFAEL SOTOMAYOR" w:date="2016-12-20T17:07:00Z">
              <w:r w:rsidRPr="00067AA5">
                <w:rPr>
                  <w:noProof/>
                  <w:lang w:val="es-ES"/>
                </w:rPr>
                <w:t>2.559</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53" w:author="RAFAEL SOTOMAYOR" w:date="2016-12-20T17:07:00Z"/>
                <w:noProof/>
                <w:lang w:val="es-ES"/>
              </w:rPr>
            </w:pPr>
            <w:ins w:id="9854" w:author="RAFAEL SOTOMAYOR" w:date="2016-12-20T17:07:00Z">
              <w:r w:rsidRPr="00067AA5">
                <w:rPr>
                  <w:noProof/>
                  <w:lang w:val="es-ES"/>
                </w:rPr>
                <w:t>6.957</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55" w:author="RAFAEL SOTOMAYOR" w:date="2016-12-20T17:07:00Z"/>
                <w:noProof/>
                <w:lang w:val="es-ES"/>
              </w:rPr>
            </w:pPr>
            <w:ins w:id="9856" w:author="RAFAEL SOTOMAYOR" w:date="2016-12-20T17:07:00Z">
              <w:r w:rsidRPr="00067AA5">
                <w:rPr>
                  <w:noProof/>
                  <w:lang w:val="es-ES"/>
                </w:rPr>
                <w:t>73,11%</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57" w:author="RAFAEL SOTOMAYOR" w:date="2016-12-20T17:07:00Z"/>
                <w:noProof/>
                <w:lang w:val="es-ES"/>
              </w:rPr>
            </w:pPr>
            <w:ins w:id="9858" w:author="RAFAEL SOTOMAYOR" w:date="2016-12-20T17:07:00Z">
              <w:r w:rsidRPr="00067AA5">
                <w:rPr>
                  <w:noProof/>
                  <w:lang w:val="es-ES"/>
                </w:rPr>
                <w:t>9.516</w:t>
              </w:r>
            </w:ins>
          </w:p>
        </w:tc>
      </w:tr>
      <w:tr w:rsidR="00C66CF8" w:rsidRPr="00067AA5" w:rsidTr="0038412C">
        <w:trPr>
          <w:ins w:id="9859"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60" w:author="RAFAEL SOTOMAYOR" w:date="2016-12-20T17:07:00Z"/>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61" w:author="RAFAEL SOTOMAYOR" w:date="2016-12-20T17:07:00Z"/>
                <w:noProof/>
                <w:lang w:val="es-ES"/>
              </w:rPr>
            </w:pPr>
            <w:ins w:id="9862" w:author="RAFAEL SOTOMAYOR" w:date="2016-12-20T17:07:00Z">
              <w:r w:rsidRPr="00067AA5">
                <w:rPr>
                  <w:noProof/>
                  <w:lang w:val="es-ES"/>
                </w:rPr>
                <w:t>OLIVO</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63" w:author="RAFAEL SOTOMAYOR" w:date="2016-12-20T17:07:00Z"/>
                <w:noProof/>
                <w:lang w:val="es-ES"/>
              </w:rPr>
            </w:pPr>
            <w:ins w:id="9864" w:author="RAFAEL SOTOMAYOR" w:date="2016-12-20T17:07:00Z">
              <w:r w:rsidRPr="00067AA5">
                <w:rPr>
                  <w:noProof/>
                  <w:lang w:val="es-ES"/>
                </w:rPr>
                <w:t>1.563</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65" w:author="RAFAEL SOTOMAYOR" w:date="2016-12-20T17:07:00Z"/>
                <w:noProof/>
                <w:lang w:val="es-ES"/>
              </w:rPr>
            </w:pPr>
            <w:ins w:id="9866" w:author="RAFAEL SOTOMAYOR" w:date="2016-12-20T17:07:00Z">
              <w:r w:rsidRPr="00067AA5">
                <w:rPr>
                  <w:noProof/>
                  <w:lang w:val="es-ES"/>
                </w:rPr>
                <w:t>18.780</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67" w:author="RAFAEL SOTOMAYOR" w:date="2016-12-20T17:07:00Z"/>
                <w:noProof/>
                <w:lang w:val="es-ES"/>
              </w:rPr>
            </w:pPr>
            <w:ins w:id="9868" w:author="RAFAEL SOTOMAYOR" w:date="2016-12-20T17:07:00Z">
              <w:r w:rsidRPr="00067AA5">
                <w:rPr>
                  <w:noProof/>
                  <w:lang w:val="es-ES"/>
                </w:rPr>
                <w:t>92,32%</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69" w:author="RAFAEL SOTOMAYOR" w:date="2016-12-20T17:07:00Z"/>
                <w:noProof/>
                <w:lang w:val="es-ES"/>
              </w:rPr>
            </w:pPr>
            <w:ins w:id="9870" w:author="RAFAEL SOTOMAYOR" w:date="2016-12-20T17:07:00Z">
              <w:r w:rsidRPr="00067AA5">
                <w:rPr>
                  <w:noProof/>
                  <w:lang w:val="es-ES"/>
                </w:rPr>
                <w:t>20.343</w:t>
              </w:r>
            </w:ins>
          </w:p>
        </w:tc>
      </w:tr>
      <w:tr w:rsidR="00C66CF8" w:rsidRPr="00067AA5" w:rsidTr="0038412C">
        <w:trPr>
          <w:ins w:id="9871"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72" w:author="RAFAEL SOTOMAYOR" w:date="2016-12-20T17:07:00Z"/>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73" w:author="RAFAEL SOTOMAYOR" w:date="2016-12-20T17:07:00Z"/>
                <w:noProof/>
                <w:lang w:val="es-ES"/>
              </w:rPr>
            </w:pPr>
            <w:ins w:id="9874" w:author="RAFAEL SOTOMAYOR" w:date="2016-12-20T17:07:00Z">
              <w:r w:rsidRPr="00067AA5">
                <w:rPr>
                  <w:noProof/>
                  <w:lang w:val="es-ES"/>
                </w:rPr>
                <w:t>PALTAS</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75" w:author="RAFAEL SOTOMAYOR" w:date="2016-12-20T17:07:00Z"/>
                <w:noProof/>
                <w:lang w:val="es-ES"/>
              </w:rPr>
            </w:pPr>
            <w:ins w:id="9876" w:author="RAFAEL SOTOMAYOR" w:date="2016-12-20T17:07:00Z">
              <w:r w:rsidRPr="00067AA5">
                <w:rPr>
                  <w:noProof/>
                  <w:lang w:val="es-ES"/>
                </w:rPr>
                <w:t>1.539</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77" w:author="RAFAEL SOTOMAYOR" w:date="2016-12-20T17:07:00Z"/>
                <w:noProof/>
                <w:lang w:val="es-ES"/>
              </w:rPr>
            </w:pPr>
            <w:ins w:id="9878" w:author="RAFAEL SOTOMAYOR" w:date="2016-12-20T17:07:00Z">
              <w:r w:rsidRPr="00067AA5">
                <w:rPr>
                  <w:noProof/>
                  <w:lang w:val="es-ES"/>
                </w:rPr>
                <w:t>28.394</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79" w:author="RAFAEL SOTOMAYOR" w:date="2016-12-20T17:07:00Z"/>
                <w:noProof/>
                <w:lang w:val="es-ES"/>
              </w:rPr>
            </w:pPr>
            <w:ins w:id="9880" w:author="RAFAEL SOTOMAYOR" w:date="2016-12-20T17:07:00Z">
              <w:r w:rsidRPr="00067AA5">
                <w:rPr>
                  <w:noProof/>
                  <w:lang w:val="es-ES"/>
                </w:rPr>
                <w:t>94,86%</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81" w:author="RAFAEL SOTOMAYOR" w:date="2016-12-20T17:07:00Z"/>
                <w:noProof/>
                <w:lang w:val="es-ES"/>
              </w:rPr>
            </w:pPr>
            <w:ins w:id="9882" w:author="RAFAEL SOTOMAYOR" w:date="2016-12-20T17:07:00Z">
              <w:r w:rsidRPr="00067AA5">
                <w:rPr>
                  <w:noProof/>
                  <w:lang w:val="es-ES"/>
                </w:rPr>
                <w:t>29.933</w:t>
              </w:r>
            </w:ins>
          </w:p>
        </w:tc>
      </w:tr>
      <w:tr w:rsidR="00C66CF8" w:rsidRPr="00067AA5" w:rsidTr="0038412C">
        <w:trPr>
          <w:ins w:id="9883"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84" w:author="RAFAEL SOTOMAYOR" w:date="2016-12-20T17:07:00Z"/>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85" w:author="RAFAEL SOTOMAYOR" w:date="2016-12-20T17:07:00Z"/>
                <w:noProof/>
                <w:lang w:val="es-ES"/>
              </w:rPr>
            </w:pPr>
            <w:ins w:id="9886" w:author="RAFAEL SOTOMAYOR" w:date="2016-12-20T17:07:00Z">
              <w:r w:rsidRPr="00067AA5">
                <w:rPr>
                  <w:noProof/>
                  <w:lang w:val="es-ES"/>
                </w:rPr>
                <w:t>POM ÁCEAS</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87" w:author="RAFAEL SOTOMAYOR" w:date="2016-12-20T17:07:00Z"/>
                <w:noProof/>
                <w:lang w:val="es-ES"/>
              </w:rPr>
            </w:pPr>
            <w:ins w:id="9888" w:author="RAFAEL SOTOMAYOR" w:date="2016-12-20T17:07:00Z">
              <w:r w:rsidRPr="00067AA5">
                <w:rPr>
                  <w:noProof/>
                  <w:lang w:val="es-ES"/>
                </w:rPr>
                <w:t>20.619</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89" w:author="RAFAEL SOTOMAYOR" w:date="2016-12-20T17:07:00Z"/>
                <w:noProof/>
                <w:lang w:val="es-ES"/>
              </w:rPr>
            </w:pPr>
            <w:ins w:id="9890" w:author="RAFAEL SOTOMAYOR" w:date="2016-12-20T17:07:00Z">
              <w:r w:rsidRPr="00067AA5">
                <w:rPr>
                  <w:noProof/>
                  <w:lang w:val="es-ES"/>
                </w:rPr>
                <w:t>24.748</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91" w:author="RAFAEL SOTOMAYOR" w:date="2016-12-20T17:07:00Z"/>
                <w:noProof/>
                <w:lang w:val="es-ES"/>
              </w:rPr>
            </w:pPr>
            <w:ins w:id="9892" w:author="RAFAEL SOTOMAYOR" w:date="2016-12-20T17:07:00Z">
              <w:r w:rsidRPr="00067AA5">
                <w:rPr>
                  <w:noProof/>
                  <w:lang w:val="es-ES"/>
                </w:rPr>
                <w:t>54,55%</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93" w:author="RAFAEL SOTOMAYOR" w:date="2016-12-20T17:07:00Z"/>
                <w:noProof/>
                <w:lang w:val="es-ES"/>
              </w:rPr>
            </w:pPr>
            <w:ins w:id="9894" w:author="RAFAEL SOTOMAYOR" w:date="2016-12-20T17:07:00Z">
              <w:r w:rsidRPr="00067AA5">
                <w:rPr>
                  <w:noProof/>
                  <w:lang w:val="es-ES"/>
                </w:rPr>
                <w:t>45.367</w:t>
              </w:r>
            </w:ins>
          </w:p>
        </w:tc>
      </w:tr>
      <w:tr w:rsidR="00C66CF8" w:rsidRPr="00067AA5" w:rsidTr="0038412C">
        <w:trPr>
          <w:ins w:id="9895"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96" w:author="RAFAEL SOTOMAYOR" w:date="2016-12-20T17:07:00Z"/>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97" w:author="RAFAEL SOTOMAYOR" w:date="2016-12-20T17:07:00Z"/>
                <w:noProof/>
                <w:lang w:val="es-ES"/>
              </w:rPr>
            </w:pPr>
            <w:ins w:id="9898" w:author="RAFAEL SOTOMAYOR" w:date="2016-12-20T17:07:00Z">
              <w:r w:rsidRPr="00067AA5">
                <w:rPr>
                  <w:noProof/>
                  <w:lang w:val="es-ES"/>
                </w:rPr>
                <w:t>UVA DE MESA</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899" w:author="RAFAEL SOTOMAYOR" w:date="2016-12-20T17:07:00Z"/>
                <w:noProof/>
                <w:lang w:val="es-ES"/>
              </w:rPr>
            </w:pPr>
            <w:ins w:id="9900" w:author="RAFAEL SOTOMAYOR" w:date="2016-12-20T17:07:00Z">
              <w:r w:rsidRPr="00067AA5">
                <w:rPr>
                  <w:noProof/>
                  <w:lang w:val="es-ES"/>
                </w:rPr>
                <w:t>3.843</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01" w:author="RAFAEL SOTOMAYOR" w:date="2016-12-20T17:07:00Z"/>
                <w:noProof/>
                <w:lang w:val="es-ES"/>
              </w:rPr>
            </w:pPr>
            <w:ins w:id="9902" w:author="RAFAEL SOTOMAYOR" w:date="2016-12-20T17:07:00Z">
              <w:r w:rsidRPr="00067AA5">
                <w:rPr>
                  <w:noProof/>
                  <w:lang w:val="es-ES"/>
                </w:rPr>
                <w:t>44.739</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03" w:author="RAFAEL SOTOMAYOR" w:date="2016-12-20T17:07:00Z"/>
                <w:noProof/>
                <w:lang w:val="es-ES"/>
              </w:rPr>
            </w:pPr>
            <w:ins w:id="9904" w:author="RAFAEL SOTOMAYOR" w:date="2016-12-20T17:07:00Z">
              <w:r w:rsidRPr="00067AA5">
                <w:rPr>
                  <w:noProof/>
                  <w:lang w:val="es-ES"/>
                </w:rPr>
                <w:t>92,09%</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05" w:author="RAFAEL SOTOMAYOR" w:date="2016-12-20T17:07:00Z"/>
                <w:noProof/>
                <w:lang w:val="es-ES"/>
              </w:rPr>
            </w:pPr>
            <w:ins w:id="9906" w:author="RAFAEL SOTOMAYOR" w:date="2016-12-20T17:07:00Z">
              <w:r w:rsidRPr="00067AA5">
                <w:rPr>
                  <w:noProof/>
                  <w:lang w:val="es-ES"/>
                </w:rPr>
                <w:t>48.582</w:t>
              </w:r>
            </w:ins>
          </w:p>
        </w:tc>
      </w:tr>
      <w:tr w:rsidR="00C66CF8" w:rsidRPr="00067AA5" w:rsidTr="0038412C">
        <w:trPr>
          <w:ins w:id="9907"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08" w:author="RAFAEL SOTOMAYOR" w:date="2016-12-20T17:07:00Z"/>
                <w:noProof/>
                <w:lang w:val="es-ES"/>
              </w:rPr>
            </w:pPr>
            <w:ins w:id="9909" w:author="RAFAEL SOTOMAYOR" w:date="2016-12-20T17:07:00Z">
              <w:r w:rsidRPr="00067AA5">
                <w:rPr>
                  <w:noProof/>
                  <w:lang w:val="es-ES"/>
                </w:rPr>
                <w:t>FRUTALES MENORES</w:t>
              </w:r>
            </w:ins>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10" w:author="RAFAEL SOTOMAYOR" w:date="2016-12-20T17:07:00Z"/>
                <w:noProof/>
                <w:lang w:val="es-ES"/>
              </w:rPr>
            </w:pPr>
            <w:ins w:id="9911" w:author="RAFAEL SOTOMAYOR" w:date="2016-12-20T17:07:00Z">
              <w:r w:rsidRPr="00067AA5">
                <w:rPr>
                  <w:noProof/>
                  <w:lang w:val="es-ES"/>
                </w:rPr>
                <w:t>AR ÁNDANO</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12" w:author="RAFAEL SOTOMAYOR" w:date="2016-12-20T17:07:00Z"/>
                <w:noProof/>
                <w:lang w:val="es-ES"/>
              </w:rPr>
            </w:pPr>
            <w:ins w:id="9913" w:author="RAFAEL SOTOMAYOR" w:date="2016-12-20T17:07:00Z">
              <w:r w:rsidRPr="00067AA5">
                <w:rPr>
                  <w:noProof/>
                  <w:lang w:val="es-ES"/>
                </w:rPr>
                <w:t>105</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14" w:author="RAFAEL SOTOMAYOR" w:date="2016-12-20T17:07:00Z"/>
                <w:noProof/>
                <w:lang w:val="es-ES"/>
              </w:rPr>
            </w:pPr>
            <w:ins w:id="9915" w:author="RAFAEL SOTOMAYOR" w:date="2016-12-20T17:07:00Z">
              <w:r w:rsidRPr="00067AA5">
                <w:rPr>
                  <w:noProof/>
                  <w:lang w:val="es-ES"/>
                </w:rPr>
                <w:t>15.695</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16" w:author="RAFAEL SOTOMAYOR" w:date="2016-12-20T17:07:00Z"/>
                <w:noProof/>
                <w:lang w:val="es-ES"/>
              </w:rPr>
            </w:pPr>
            <w:ins w:id="9917" w:author="RAFAEL SOTOMAYOR" w:date="2016-12-20T17:07:00Z">
              <w:r w:rsidRPr="00067AA5">
                <w:rPr>
                  <w:noProof/>
                  <w:lang w:val="es-ES"/>
                </w:rPr>
                <w:t>99,34%</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18" w:author="RAFAEL SOTOMAYOR" w:date="2016-12-20T17:07:00Z"/>
                <w:noProof/>
                <w:lang w:val="es-ES"/>
              </w:rPr>
            </w:pPr>
            <w:ins w:id="9919" w:author="RAFAEL SOTOMAYOR" w:date="2016-12-20T17:07:00Z">
              <w:r w:rsidRPr="00067AA5">
                <w:rPr>
                  <w:noProof/>
                  <w:lang w:val="es-ES"/>
                </w:rPr>
                <w:t>15.800</w:t>
              </w:r>
            </w:ins>
          </w:p>
        </w:tc>
      </w:tr>
      <w:tr w:rsidR="00C66CF8" w:rsidRPr="00067AA5" w:rsidTr="0038412C">
        <w:trPr>
          <w:ins w:id="9920"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21" w:author="RAFAEL SOTOMAYOR" w:date="2016-12-20T17:07:00Z"/>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22" w:author="RAFAEL SOTOMAYOR" w:date="2016-12-20T17:07:00Z"/>
                <w:noProof/>
                <w:lang w:val="es-ES"/>
              </w:rPr>
            </w:pPr>
            <w:ins w:id="9923" w:author="RAFAEL SOTOMAYOR" w:date="2016-12-20T17:07:00Z">
              <w:r w:rsidRPr="00067AA5">
                <w:rPr>
                  <w:noProof/>
                  <w:lang w:val="es-ES"/>
                </w:rPr>
                <w:t>BERRIES Y ESPECIES MENORES</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24" w:author="RAFAEL SOTOMAYOR" w:date="2016-12-20T17:07:00Z"/>
                <w:noProof/>
                <w:lang w:val="es-ES"/>
              </w:rPr>
            </w:pPr>
            <w:ins w:id="9925" w:author="RAFAEL SOTOMAYOR" w:date="2016-12-20T17:07:00Z">
              <w:r w:rsidRPr="00067AA5">
                <w:rPr>
                  <w:noProof/>
                  <w:lang w:val="es-ES"/>
                </w:rPr>
                <w:t>4.037</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26" w:author="RAFAEL SOTOMAYOR" w:date="2016-12-20T17:07:00Z"/>
                <w:noProof/>
                <w:lang w:val="es-ES"/>
              </w:rPr>
            </w:pPr>
            <w:ins w:id="9927" w:author="RAFAEL SOTOMAYOR" w:date="2016-12-20T17:07:00Z">
              <w:r w:rsidRPr="00067AA5">
                <w:rPr>
                  <w:noProof/>
                  <w:lang w:val="es-ES"/>
                </w:rPr>
                <w:t>4.861</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28" w:author="RAFAEL SOTOMAYOR" w:date="2016-12-20T17:07:00Z"/>
                <w:noProof/>
                <w:lang w:val="es-ES"/>
              </w:rPr>
            </w:pPr>
            <w:ins w:id="9929" w:author="RAFAEL SOTOMAYOR" w:date="2016-12-20T17:07:00Z">
              <w:r w:rsidRPr="00067AA5">
                <w:rPr>
                  <w:noProof/>
                  <w:lang w:val="es-ES"/>
                </w:rPr>
                <w:t>54,63%</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30" w:author="RAFAEL SOTOMAYOR" w:date="2016-12-20T17:07:00Z"/>
                <w:noProof/>
                <w:lang w:val="es-ES"/>
              </w:rPr>
            </w:pPr>
            <w:ins w:id="9931" w:author="RAFAEL SOTOMAYOR" w:date="2016-12-20T17:07:00Z">
              <w:r w:rsidRPr="00067AA5">
                <w:rPr>
                  <w:noProof/>
                  <w:lang w:val="es-ES"/>
                </w:rPr>
                <w:t>8.898</w:t>
              </w:r>
            </w:ins>
          </w:p>
        </w:tc>
      </w:tr>
      <w:tr w:rsidR="00C66CF8" w:rsidRPr="00067AA5" w:rsidTr="0038412C">
        <w:trPr>
          <w:ins w:id="9932"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33" w:author="RAFAEL SOTOMAYOR" w:date="2016-12-20T17:07:00Z"/>
                <w:noProof/>
                <w:lang w:val="es-ES"/>
              </w:rPr>
            </w:pPr>
            <w:ins w:id="9934" w:author="RAFAEL SOTOMAYOR" w:date="2016-12-20T17:07:00Z">
              <w:r w:rsidRPr="00067AA5">
                <w:rPr>
                  <w:noProof/>
                  <w:lang w:val="es-ES"/>
                </w:rPr>
                <w:t>FRUTOS SECOS</w:t>
              </w:r>
            </w:ins>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35" w:author="RAFAEL SOTOMAYOR" w:date="2016-12-20T17:07:00Z"/>
                <w:noProof/>
                <w:lang w:val="es-ES"/>
              </w:rPr>
            </w:pPr>
            <w:ins w:id="9936" w:author="RAFAEL SOTOMAYOR" w:date="2016-12-20T17:07:00Z">
              <w:r w:rsidRPr="00067AA5">
                <w:rPr>
                  <w:noProof/>
                  <w:lang w:val="es-ES"/>
                </w:rPr>
                <w:t>ALMENDRO</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37" w:author="RAFAEL SOTOMAYOR" w:date="2016-12-20T17:07:00Z"/>
                <w:noProof/>
                <w:lang w:val="es-ES"/>
              </w:rPr>
            </w:pPr>
            <w:ins w:id="9938" w:author="RAFAEL SOTOMAYOR" w:date="2016-12-20T17:07:00Z">
              <w:r w:rsidRPr="00067AA5">
                <w:rPr>
                  <w:noProof/>
                  <w:lang w:val="es-ES"/>
                </w:rPr>
                <w:t>1.750</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39" w:author="RAFAEL SOTOMAYOR" w:date="2016-12-20T17:07:00Z"/>
                <w:noProof/>
                <w:lang w:val="es-ES"/>
              </w:rPr>
            </w:pPr>
            <w:ins w:id="9940" w:author="RAFAEL SOTOMAYOR" w:date="2016-12-20T17:07:00Z">
              <w:r w:rsidRPr="00067AA5">
                <w:rPr>
                  <w:noProof/>
                  <w:lang w:val="es-ES"/>
                </w:rPr>
                <w:t>6.364</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41" w:author="RAFAEL SOTOMAYOR" w:date="2016-12-20T17:07:00Z"/>
                <w:noProof/>
                <w:lang w:val="es-ES"/>
              </w:rPr>
            </w:pPr>
            <w:ins w:id="9942" w:author="RAFAEL SOTOMAYOR" w:date="2016-12-20T17:07:00Z">
              <w:r w:rsidRPr="00067AA5">
                <w:rPr>
                  <w:noProof/>
                  <w:lang w:val="es-ES"/>
                </w:rPr>
                <w:t>78,43%</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43" w:author="RAFAEL SOTOMAYOR" w:date="2016-12-20T17:07:00Z"/>
                <w:noProof/>
                <w:lang w:val="es-ES"/>
              </w:rPr>
            </w:pPr>
            <w:ins w:id="9944" w:author="RAFAEL SOTOMAYOR" w:date="2016-12-20T17:07:00Z">
              <w:r w:rsidRPr="00067AA5">
                <w:rPr>
                  <w:noProof/>
                  <w:lang w:val="es-ES"/>
                </w:rPr>
                <w:t>8.114</w:t>
              </w:r>
            </w:ins>
          </w:p>
        </w:tc>
      </w:tr>
      <w:tr w:rsidR="00C66CF8" w:rsidRPr="00067AA5" w:rsidTr="0038412C">
        <w:trPr>
          <w:ins w:id="9945"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46" w:author="RAFAEL SOTOMAYOR" w:date="2016-12-20T17:07:00Z"/>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47" w:author="RAFAEL SOTOMAYOR" w:date="2016-12-20T17:07:00Z"/>
                <w:noProof/>
                <w:lang w:val="es-ES"/>
              </w:rPr>
            </w:pPr>
            <w:ins w:id="9948" w:author="RAFAEL SOTOMAYOR" w:date="2016-12-20T17:07:00Z">
              <w:r w:rsidRPr="00067AA5">
                <w:rPr>
                  <w:noProof/>
                  <w:lang w:val="es-ES"/>
                </w:rPr>
                <w:t>AVELLANO Y CASTA ÑO</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49" w:author="RAFAEL SOTOMAYOR" w:date="2016-12-20T17:07:00Z"/>
                <w:noProof/>
                <w:lang w:val="es-ES"/>
              </w:rPr>
            </w:pPr>
            <w:ins w:id="9950" w:author="RAFAEL SOTOMAYOR" w:date="2016-12-20T17:07:00Z">
              <w:r w:rsidRPr="00067AA5">
                <w:rPr>
                  <w:noProof/>
                  <w:lang w:val="es-ES"/>
                </w:rPr>
                <w:t>3.891</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51" w:author="RAFAEL SOTOMAYOR" w:date="2016-12-20T17:07:00Z"/>
                <w:noProof/>
                <w:lang w:val="es-ES"/>
              </w:rPr>
            </w:pPr>
            <w:ins w:id="9952" w:author="RAFAEL SOTOMAYOR" w:date="2016-12-20T17:07:00Z">
              <w:r w:rsidRPr="00067AA5">
                <w:rPr>
                  <w:noProof/>
                  <w:lang w:val="es-ES"/>
                </w:rPr>
                <w:t>10.181</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53" w:author="RAFAEL SOTOMAYOR" w:date="2016-12-20T17:07:00Z"/>
                <w:noProof/>
                <w:lang w:val="es-ES"/>
              </w:rPr>
            </w:pPr>
            <w:ins w:id="9954" w:author="RAFAEL SOTOMAYOR" w:date="2016-12-20T17:07:00Z">
              <w:r w:rsidRPr="00067AA5">
                <w:rPr>
                  <w:noProof/>
                  <w:lang w:val="es-ES"/>
                </w:rPr>
                <w:t>72,35%</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55" w:author="RAFAEL SOTOMAYOR" w:date="2016-12-20T17:07:00Z"/>
                <w:noProof/>
                <w:lang w:val="es-ES"/>
              </w:rPr>
            </w:pPr>
            <w:ins w:id="9956" w:author="RAFAEL SOTOMAYOR" w:date="2016-12-20T17:07:00Z">
              <w:r w:rsidRPr="00067AA5">
                <w:rPr>
                  <w:noProof/>
                  <w:lang w:val="es-ES"/>
                </w:rPr>
                <w:t>14.072</w:t>
              </w:r>
            </w:ins>
          </w:p>
        </w:tc>
      </w:tr>
      <w:tr w:rsidR="00C66CF8" w:rsidRPr="00067AA5" w:rsidTr="0038412C">
        <w:trPr>
          <w:ins w:id="9957"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58" w:author="RAFAEL SOTOMAYOR" w:date="2016-12-20T17:07:00Z"/>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59" w:author="RAFAEL SOTOMAYOR" w:date="2016-12-20T17:07:00Z"/>
                <w:noProof/>
                <w:lang w:val="es-ES"/>
              </w:rPr>
            </w:pPr>
            <w:ins w:id="9960" w:author="RAFAEL SOTOMAYOR" w:date="2016-12-20T17:07:00Z">
              <w:r w:rsidRPr="00067AA5">
                <w:rPr>
                  <w:noProof/>
                  <w:lang w:val="es-ES"/>
                </w:rPr>
                <w:t>NUEZ</w:t>
              </w:r>
            </w:ins>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61" w:author="RAFAEL SOTOMAYOR" w:date="2016-12-20T17:07:00Z"/>
                <w:noProof/>
                <w:lang w:val="es-ES"/>
              </w:rPr>
            </w:pPr>
            <w:ins w:id="9962" w:author="RAFAEL SOTOMAYOR" w:date="2016-12-20T17:07:00Z">
              <w:r w:rsidRPr="00067AA5">
                <w:rPr>
                  <w:noProof/>
                  <w:lang w:val="es-ES"/>
                </w:rPr>
                <w:t>5314</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63" w:author="RAFAEL SOTOMAYOR" w:date="2016-12-20T17:07:00Z"/>
                <w:noProof/>
                <w:lang w:val="es-ES"/>
              </w:rPr>
            </w:pPr>
            <w:ins w:id="9964" w:author="RAFAEL SOTOMAYOR" w:date="2016-12-20T17:07:00Z">
              <w:r w:rsidRPr="00067AA5">
                <w:rPr>
                  <w:noProof/>
                  <w:lang w:val="es-ES"/>
                </w:rPr>
                <w:t>25.733</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65" w:author="RAFAEL SOTOMAYOR" w:date="2016-12-20T17:07:00Z"/>
                <w:noProof/>
                <w:lang w:val="es-ES"/>
              </w:rPr>
            </w:pPr>
            <w:ins w:id="9966" w:author="RAFAEL SOTOMAYOR" w:date="2016-12-20T17:07:00Z">
              <w:r w:rsidRPr="00067AA5">
                <w:rPr>
                  <w:noProof/>
                  <w:lang w:val="es-ES"/>
                </w:rPr>
                <w:t>82,88%</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67" w:author="RAFAEL SOTOMAYOR" w:date="2016-12-20T17:07:00Z"/>
                <w:noProof/>
                <w:lang w:val="es-ES"/>
              </w:rPr>
            </w:pPr>
            <w:ins w:id="9968" w:author="RAFAEL SOTOMAYOR" w:date="2016-12-20T17:07:00Z">
              <w:r w:rsidRPr="00067AA5">
                <w:rPr>
                  <w:noProof/>
                  <w:lang w:val="es-ES"/>
                </w:rPr>
                <w:t>31.047</w:t>
              </w:r>
            </w:ins>
          </w:p>
        </w:tc>
      </w:tr>
      <w:tr w:rsidR="00C66CF8" w:rsidRPr="00067AA5" w:rsidTr="0038412C">
        <w:trPr>
          <w:ins w:id="9969" w:author="RAFAEL SOTOMAYOR" w:date="2016-12-20T17:07:00Z"/>
        </w:trPr>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70" w:author="RAFAEL SOTOMAYOR" w:date="2016-12-20T17:07:00Z"/>
                <w:noProof/>
                <w:lang w:val="es-ES"/>
              </w:rPr>
            </w:pPr>
            <w:ins w:id="9971" w:author="RAFAEL SOTOMAYOR" w:date="2016-12-20T17:07:00Z">
              <w:r w:rsidRPr="00067AA5">
                <w:rPr>
                  <w:noProof/>
                  <w:lang w:val="es-ES"/>
                </w:rPr>
                <w:t>Total</w:t>
              </w:r>
            </w:ins>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72" w:author="RAFAEL SOTOMAYOR" w:date="2016-12-20T17:07:00Z"/>
                <w:noProof/>
                <w:lang w:val="es-ES"/>
              </w:rPr>
            </w:pP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73" w:author="RAFAEL SOTOMAYOR" w:date="2016-12-20T17:07:00Z"/>
                <w:noProof/>
                <w:lang w:val="es-ES"/>
              </w:rPr>
            </w:pPr>
            <w:ins w:id="9974" w:author="RAFAEL SOTOMAYOR" w:date="2016-12-20T17:07:00Z">
              <w:r w:rsidRPr="00067AA5">
                <w:rPr>
                  <w:noProof/>
                  <w:lang w:val="es-ES"/>
                </w:rPr>
                <w:t>67.055</w:t>
              </w:r>
            </w:ins>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75" w:author="RAFAEL SOTOMAYOR" w:date="2016-12-20T17:07:00Z"/>
                <w:noProof/>
                <w:lang w:val="es-ES"/>
              </w:rPr>
            </w:pPr>
            <w:ins w:id="9976" w:author="RAFAEL SOTOMAYOR" w:date="2016-12-20T17:07:00Z">
              <w:r w:rsidRPr="00067AA5">
                <w:rPr>
                  <w:noProof/>
                  <w:lang w:val="es-ES"/>
                </w:rPr>
                <w:t>242.259</w:t>
              </w:r>
            </w:ins>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77" w:author="RAFAEL SOTOMAYOR" w:date="2016-12-20T17:07:00Z"/>
                <w:noProof/>
                <w:lang w:val="es-ES"/>
              </w:rPr>
            </w:pPr>
            <w:ins w:id="9978" w:author="RAFAEL SOTOMAYOR" w:date="2016-12-20T17:07:00Z">
              <w:r w:rsidRPr="00067AA5">
                <w:rPr>
                  <w:noProof/>
                  <w:lang w:val="es-ES"/>
                </w:rPr>
                <w:t>78,32%</w:t>
              </w:r>
            </w:ins>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rsidR="00C66CF8" w:rsidRPr="00067AA5" w:rsidRDefault="00C66CF8" w:rsidP="0038412C">
            <w:pPr>
              <w:pStyle w:val="Contenidodelatabla"/>
              <w:rPr>
                <w:ins w:id="9979" w:author="RAFAEL SOTOMAYOR" w:date="2016-12-20T17:07:00Z"/>
                <w:noProof/>
                <w:lang w:val="es-ES"/>
              </w:rPr>
            </w:pPr>
            <w:ins w:id="9980" w:author="RAFAEL SOTOMAYOR" w:date="2016-12-20T17:07:00Z">
              <w:r w:rsidRPr="00067AA5">
                <w:rPr>
                  <w:noProof/>
                  <w:lang w:val="es-ES"/>
                </w:rPr>
                <w:t>309.314</w:t>
              </w:r>
            </w:ins>
          </w:p>
        </w:tc>
      </w:tr>
    </w:tbl>
    <w:p w:rsidR="00C66CF8" w:rsidRPr="00067AA5" w:rsidRDefault="00C66CF8" w:rsidP="00C66CF8">
      <w:pPr>
        <w:pStyle w:val="Tabla"/>
        <w:rPr>
          <w:ins w:id="9981" w:author="RAFAEL SOTOMAYOR" w:date="2016-12-20T17:07:00Z"/>
        </w:rPr>
      </w:pPr>
      <w:bookmarkStart w:id="9982" w:name="_Toc470016056"/>
      <w:ins w:id="9983"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13</w:t>
        </w:r>
        <w:r w:rsidRPr="00067AA5">
          <w:fldChar w:fldCharType="end"/>
        </w:r>
        <w:r>
          <w:t>: Tecnificaci</w:t>
        </w:r>
        <w:r w:rsidRPr="00067AA5">
          <w:t>ón de Riego según especie</w:t>
        </w:r>
        <w:bookmarkEnd w:id="9982"/>
      </w:ins>
    </w:p>
    <w:p w:rsidR="00C66CF8" w:rsidRPr="00067AA5" w:rsidRDefault="00C66CF8" w:rsidP="00C66CF8">
      <w:pPr>
        <w:pStyle w:val="Tabla"/>
        <w:rPr>
          <w:ins w:id="9984" w:author="RAFAEL SOTOMAYOR" w:date="2016-12-20T17:07:00Z"/>
        </w:rPr>
      </w:pPr>
    </w:p>
    <w:p w:rsidR="00C66CF8" w:rsidRPr="00067AA5" w:rsidRDefault="00C66CF8" w:rsidP="00C66CF8">
      <w:pPr>
        <w:rPr>
          <w:ins w:id="9985" w:author="RAFAEL SOTOMAYOR" w:date="2016-12-20T17:07:00Z"/>
          <w:noProof/>
          <w:highlight w:val="white"/>
        </w:rPr>
      </w:pPr>
    </w:p>
    <w:p w:rsidR="00C66CF8" w:rsidRPr="00067AA5" w:rsidRDefault="00C66CF8" w:rsidP="00C66CF8">
      <w:pPr>
        <w:pStyle w:val="Textoindependiente"/>
        <w:rPr>
          <w:ins w:id="9986" w:author="RAFAEL SOTOMAYOR" w:date="2016-12-20T17:07:00Z"/>
          <w:noProof/>
          <w:lang w:val="es-ES"/>
        </w:rPr>
      </w:pPr>
      <w:ins w:id="9987" w:author="RAFAEL SOTOMAYOR" w:date="2016-12-20T17:07:00Z">
        <w:r>
          <w:rPr>
            <w:noProof/>
            <w:lang w:val="es-ES"/>
          </w:rPr>
          <w:t>De la T</w:t>
        </w:r>
        <w:r w:rsidRPr="00067AA5">
          <w:rPr>
            <w:noProof/>
            <w:lang w:val="es-ES"/>
          </w:rPr>
          <w:t>abla 14 podemos destacar e inferir lo siguiente</w:t>
        </w:r>
        <w:r>
          <w:rPr>
            <w:noProof/>
            <w:lang w:val="es-ES"/>
          </w:rPr>
          <w:t>:</w:t>
        </w:r>
      </w:ins>
    </w:p>
    <w:p w:rsidR="00C66CF8" w:rsidRPr="00067AA5" w:rsidRDefault="00C66CF8" w:rsidP="004423CA">
      <w:pPr>
        <w:pStyle w:val="Textoindependiente"/>
        <w:numPr>
          <w:ilvl w:val="0"/>
          <w:numId w:val="26"/>
        </w:numPr>
        <w:rPr>
          <w:ins w:id="9988" w:author="RAFAEL SOTOMAYOR" w:date="2016-12-20T17:07:00Z"/>
          <w:noProof/>
          <w:lang w:val="es-ES"/>
        </w:rPr>
        <w:pPrChange w:id="9989" w:author="RAFAEL SOTOMAYOR" w:date="2016-12-20T17:07:00Z">
          <w:pPr>
            <w:pStyle w:val="Textoindependiente"/>
            <w:numPr>
              <w:numId w:val="27"/>
            </w:numPr>
            <w:ind w:left="720" w:firstLine="360"/>
          </w:pPr>
        </w:pPrChange>
      </w:pPr>
      <w:ins w:id="9990" w:author="RAFAEL SOTOMAYOR" w:date="2016-12-20T17:07:00Z">
        <w:r w:rsidRPr="00067AA5">
          <w:rPr>
            <w:noProof/>
            <w:lang w:val="es-ES"/>
          </w:rPr>
          <w:t>78% del riego en Chile es tecnificado, estando entonces en el escena</w:t>
        </w:r>
        <w:r>
          <w:rPr>
            <w:noProof/>
            <w:lang w:val="es-ES"/>
          </w:rPr>
          <w:t xml:space="preserve">rio 1 previsto, por </w:t>
        </w:r>
        <w:r>
          <w:rPr>
            <w:noProof/>
            <w:lang w:val="es-ES"/>
          </w:rPr>
          <w:lastRenderedPageBreak/>
          <w:t>lo que podr</w:t>
        </w:r>
        <w:r w:rsidRPr="00067AA5">
          <w:rPr>
            <w:noProof/>
            <w:lang w:val="es-ES"/>
          </w:rPr>
          <w:t>íamos estimar que un 43% de la superficie tecnificada podría adoptar AP, es decir, 104 mil hectáreas.</w:t>
        </w:r>
      </w:ins>
    </w:p>
    <w:p w:rsidR="00C66CF8" w:rsidRPr="00067AA5" w:rsidRDefault="00C66CF8" w:rsidP="004423CA">
      <w:pPr>
        <w:pStyle w:val="Textoindependiente"/>
        <w:numPr>
          <w:ilvl w:val="0"/>
          <w:numId w:val="26"/>
        </w:numPr>
        <w:rPr>
          <w:ins w:id="9991" w:author="RAFAEL SOTOMAYOR" w:date="2016-12-20T17:07:00Z"/>
          <w:noProof/>
          <w:lang w:val="es-ES"/>
        </w:rPr>
        <w:pPrChange w:id="9992" w:author="RAFAEL SOTOMAYOR" w:date="2016-12-20T17:07:00Z">
          <w:pPr>
            <w:pStyle w:val="Textoindependiente"/>
            <w:numPr>
              <w:numId w:val="27"/>
            </w:numPr>
            <w:ind w:left="720" w:firstLine="360"/>
          </w:pPr>
        </w:pPrChange>
      </w:pPr>
      <w:ins w:id="9993" w:author="RAFAEL SOTOMAYOR" w:date="2016-12-20T17:07:00Z">
        <w:r w:rsidRPr="00067AA5">
          <w:rPr>
            <w:noProof/>
            <w:lang w:val="es-ES"/>
          </w:rPr>
          <w:t xml:space="preserve">La especie que tiene mayor </w:t>
        </w:r>
        <w:r>
          <w:rPr>
            <w:noProof/>
            <w:lang w:val="es-ES"/>
          </w:rPr>
          <w:t>riego tecnificado, 99% es el ar</w:t>
        </w:r>
        <w:r w:rsidRPr="00067AA5">
          <w:rPr>
            <w:noProof/>
            <w:lang w:val="es-ES"/>
          </w:rPr>
          <w:t>ándano, y por contrario, la manzana solo alcanza 54%</w:t>
        </w:r>
      </w:ins>
    </w:p>
    <w:p w:rsidR="00C66CF8" w:rsidRPr="00067AA5" w:rsidRDefault="00C66CF8" w:rsidP="004423CA">
      <w:pPr>
        <w:pStyle w:val="Textoindependiente"/>
        <w:numPr>
          <w:ilvl w:val="0"/>
          <w:numId w:val="26"/>
        </w:numPr>
        <w:rPr>
          <w:ins w:id="9994" w:author="RAFAEL SOTOMAYOR" w:date="2016-12-20T17:07:00Z"/>
          <w:noProof/>
          <w:lang w:val="es-ES"/>
        </w:rPr>
        <w:pPrChange w:id="9995" w:author="RAFAEL SOTOMAYOR" w:date="2016-12-20T17:07:00Z">
          <w:pPr>
            <w:pStyle w:val="Textoindependiente"/>
            <w:numPr>
              <w:numId w:val="27"/>
            </w:numPr>
            <w:ind w:left="720" w:firstLine="360"/>
          </w:pPr>
        </w:pPrChange>
      </w:pPr>
      <w:ins w:id="9996" w:author="RAFAEL SOTOMAYOR" w:date="2016-12-20T17:07:00Z">
        <w:r>
          <w:rPr>
            <w:noProof/>
            <w:lang w:val="es-ES"/>
          </w:rPr>
          <w:t>La adopci</w:t>
        </w:r>
        <w:r w:rsidRPr="00067AA5">
          <w:rPr>
            <w:noProof/>
            <w:lang w:val="es-ES"/>
          </w:rPr>
          <w:t xml:space="preserve">ón tecnológica será mayor en los cultivos con mayor porcentaje de riego tecnificado, lo cual coincide con estudios de rentabilidad mencionados en </w:t>
        </w:r>
        <w:r>
          <w:rPr>
            <w:noProof/>
            <w:lang w:val="es-ES"/>
          </w:rPr>
          <w:fldChar w:fldCharType="begin"/>
        </w:r>
        <w:r>
          <w:rPr>
            <w:noProof/>
            <w:lang w:val="es-ES"/>
          </w:rPr>
          <w:instrText xml:space="preserve"> REF _Ref469961224 \r \h </w:instrText>
        </w:r>
        <w:r>
          <w:rPr>
            <w:noProof/>
            <w:lang w:val="es-ES"/>
          </w:rPr>
        </w:r>
        <w:r>
          <w:rPr>
            <w:noProof/>
            <w:lang w:val="es-ES"/>
          </w:rPr>
          <w:fldChar w:fldCharType="separate"/>
        </w:r>
        <w:r>
          <w:rPr>
            <w:noProof/>
            <w:lang w:val="es-ES"/>
          </w:rPr>
          <w:t>7</w:t>
        </w:r>
        <w:r>
          <w:rPr>
            <w:noProof/>
            <w:lang w:val="es-ES"/>
          </w:rPr>
          <w:fldChar w:fldCharType="end"/>
        </w:r>
        <w:r>
          <w:rPr>
            <w:noProof/>
            <w:lang w:val="es-ES"/>
          </w:rPr>
          <w:t>(R7) cabe destacar que la excepci</w:t>
        </w:r>
        <w:r w:rsidRPr="00067AA5">
          <w:rPr>
            <w:noProof/>
            <w:lang w:val="es-ES"/>
          </w:rPr>
          <w:t>ón la podría marcar los olivos que han venido siendo menos rentable en los últimos años.</w:t>
        </w:r>
      </w:ins>
    </w:p>
    <w:p w:rsidR="00C66CF8" w:rsidRPr="00067AA5" w:rsidRDefault="00C66CF8" w:rsidP="00C66CF8">
      <w:pPr>
        <w:rPr>
          <w:ins w:id="9997" w:author="RAFAEL SOTOMAYOR" w:date="2016-12-20T17:07:00Z"/>
          <w:noProof/>
        </w:rPr>
      </w:pPr>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9998" w:author="RAFAEL SOTOMAYOR" w:date="2016-12-20T17:07:00Z"/>
          <w:noProof/>
        </w:rPr>
        <w:pPrChange w:id="9999"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0000" w:name="_Toc470016873"/>
      <w:ins w:id="10001" w:author="RAFAEL SOTOMAYOR" w:date="2016-12-20T17:07:00Z">
        <w:r>
          <w:rPr>
            <w:noProof/>
          </w:rPr>
          <w:t>Definici</w:t>
        </w:r>
        <w:r w:rsidRPr="00067AA5">
          <w:rPr>
            <w:noProof/>
          </w:rPr>
          <w:t>ón de Indicadores</w:t>
        </w:r>
        <w:bookmarkEnd w:id="10000"/>
      </w:ins>
    </w:p>
    <w:p w:rsidR="00C66CF8" w:rsidRPr="00067AA5" w:rsidRDefault="00C66CF8" w:rsidP="00C66CF8">
      <w:pPr>
        <w:rPr>
          <w:ins w:id="10002" w:author="RAFAEL SOTOMAYOR" w:date="2016-12-20T17:07:00Z"/>
          <w:noProof/>
        </w:rPr>
      </w:pPr>
    </w:p>
    <w:p w:rsidR="00C66CF8" w:rsidRPr="00067AA5" w:rsidRDefault="00C66CF8" w:rsidP="00C66CF8">
      <w:pPr>
        <w:pStyle w:val="Textoindependiente"/>
        <w:rPr>
          <w:ins w:id="10003" w:author="RAFAEL SOTOMAYOR" w:date="2016-12-20T17:07:00Z"/>
          <w:noProof/>
          <w:lang w:val="es-ES"/>
        </w:rPr>
      </w:pPr>
      <w:ins w:id="10004" w:author="RAFAEL SOTOMAYOR" w:date="2016-12-20T17:07:00Z">
        <w:r w:rsidRPr="00067AA5">
          <w:rPr>
            <w:noProof/>
            <w:lang w:val="es-ES"/>
          </w:rPr>
          <w:t xml:space="preserve">Para poder </w:t>
        </w:r>
        <w:r>
          <w:rPr>
            <w:noProof/>
            <w:lang w:val="es-ES"/>
          </w:rPr>
          <w:t>reflejar el consumo de tecnolog</w:t>
        </w:r>
        <w:r w:rsidRPr="00067AA5">
          <w:rPr>
            <w:noProof/>
            <w:lang w:val="es-ES"/>
          </w:rPr>
          <w:t>ía se definirán indicadores o KPI</w:t>
        </w:r>
        <w:r>
          <w:rPr>
            <w:rStyle w:val="Ancladenotaalpie"/>
            <w:noProof/>
            <w:lang w:val="es-ES"/>
          </w:rPr>
          <w:t xml:space="preserve"> </w:t>
        </w:r>
        <w:r>
          <w:rPr>
            <w:noProof/>
            <w:lang w:val="es-ES"/>
          </w:rPr>
          <w:t>los cuales el cual ser</w:t>
        </w:r>
        <w:r w:rsidRPr="00067AA5">
          <w:rPr>
            <w:noProof/>
            <w:lang w:val="es-ES"/>
          </w:rPr>
          <w:t>án de utilidad para estimaciones posteriores de requerimientos de tipos, cantidad de dispositivos y los requerimientos de conectividad asociados.</w:t>
        </w:r>
      </w:ins>
    </w:p>
    <w:p w:rsidR="00C66CF8" w:rsidRPr="00067AA5" w:rsidRDefault="00C66CF8" w:rsidP="00C66CF8">
      <w:pPr>
        <w:pStyle w:val="Textoindependiente"/>
        <w:rPr>
          <w:ins w:id="10005" w:author="RAFAEL SOTOMAYOR" w:date="2016-12-20T17:07:00Z"/>
          <w:noProof/>
          <w:lang w:val="es-ES"/>
        </w:rPr>
      </w:pPr>
    </w:p>
    <w:p w:rsidR="00C66CF8" w:rsidRPr="00067AA5" w:rsidRDefault="00C66CF8" w:rsidP="00C66CF8">
      <w:pPr>
        <w:pStyle w:val="Textoindependiente"/>
        <w:rPr>
          <w:ins w:id="10006" w:author="RAFAEL SOTOMAYOR" w:date="2016-12-20T17:07:00Z"/>
          <w:noProof/>
          <w:lang w:val="es-ES"/>
        </w:rPr>
      </w:pPr>
      <w:ins w:id="10007" w:author="RAFAEL SOTOMAYOR" w:date="2016-12-20T17:07:00Z">
        <w:r>
          <w:rPr>
            <w:noProof/>
            <w:lang w:val="es-ES"/>
          </w:rPr>
          <w:t>El m</w:t>
        </w:r>
        <w:r w:rsidRPr="00067AA5">
          <w:rPr>
            <w:noProof/>
            <w:lang w:val="es-ES"/>
          </w:rPr>
          <w:t xml:space="preserve">étodo de cálculo para el indicador es igual para cada uno de los presentados </w:t>
        </w:r>
        <w:r>
          <w:rPr>
            <w:noProof/>
            <w:lang w:val="es-ES"/>
          </w:rPr>
          <w:t>en la Tabla 14</w:t>
        </w:r>
        <w:r w:rsidRPr="00067AA5">
          <w:rPr>
            <w:noProof/>
            <w:lang w:val="es-ES"/>
          </w:rPr>
          <w:t xml:space="preserve"> </w:t>
        </w:r>
        <w:r>
          <w:rPr>
            <w:noProof/>
            <w:lang w:val="es-ES"/>
          </w:rPr>
          <w:t>y se hace en base a una regresi</w:t>
        </w:r>
        <w:r w:rsidRPr="00067AA5">
          <w:rPr>
            <w:noProof/>
            <w:lang w:val="es-ES"/>
          </w:rPr>
          <w:t xml:space="preserve">ón simple entre los valores máximos y mínimos, asignando en el eje Y un valor 100 al máximo y un valor de 50 en el mínimo, para luego utilizar </w:t>
        </w:r>
        <w:r>
          <w:rPr>
            <w:noProof/>
            <w:lang w:val="es-ES"/>
          </w:rPr>
          <w:t>las funciones INTERCEPT y SLOPE</w:t>
        </w:r>
        <w:r w:rsidRPr="00067AA5">
          <w:rPr>
            <w:noProof/>
            <w:lang w:val="es-ES"/>
          </w:rPr>
          <w:t>.</w:t>
        </w:r>
        <w:r>
          <w:rPr>
            <w:noProof/>
            <w:lang w:val="es-ES"/>
          </w:rPr>
          <w:t xml:space="preserve"> </w:t>
        </w:r>
        <w:r w:rsidRPr="00067AA5">
          <w:rPr>
            <w:noProof/>
            <w:lang w:val="es-ES"/>
          </w:rPr>
          <w:t xml:space="preserve">El ejemplo de cálculo </w:t>
        </w:r>
        <w:r>
          <w:rPr>
            <w:noProof/>
            <w:lang w:val="es-ES"/>
          </w:rPr>
          <w:t>se encuentra en la Tabla 14</w:t>
        </w:r>
        <w:r w:rsidRPr="00067AA5">
          <w:rPr>
            <w:noProof/>
            <w:lang w:val="es-ES"/>
          </w:rPr>
          <w:t xml:space="preserve"> que es el realizado p</w:t>
        </w:r>
        <w:r>
          <w:rPr>
            <w:noProof/>
            <w:lang w:val="es-ES"/>
          </w:rPr>
          <w:t>ara el indicador de tecnificaci</w:t>
        </w:r>
        <w:r w:rsidRPr="00067AA5">
          <w:rPr>
            <w:noProof/>
            <w:lang w:val="es-ES"/>
          </w:rPr>
          <w:t>ón.</w:t>
        </w:r>
      </w:ins>
    </w:p>
    <w:p w:rsidR="00C66CF8" w:rsidRPr="00067AA5" w:rsidRDefault="00C66CF8" w:rsidP="00C66CF8">
      <w:pPr>
        <w:rPr>
          <w:ins w:id="10008" w:author="RAFAEL SOTOMAYOR" w:date="2016-12-20T17:07:00Z"/>
          <w:noProof/>
        </w:rPr>
      </w:pPr>
    </w:p>
    <w:tbl>
      <w:tblPr>
        <w:tblW w:w="6150" w:type="dxa"/>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4A0" w:firstRow="1" w:lastRow="0" w:firstColumn="1" w:lastColumn="0" w:noHBand="0" w:noVBand="1"/>
      </w:tblPr>
      <w:tblGrid>
        <w:gridCol w:w="884"/>
        <w:gridCol w:w="810"/>
        <w:gridCol w:w="1395"/>
        <w:gridCol w:w="3061"/>
      </w:tblGrid>
      <w:tr w:rsidR="00C66CF8" w:rsidRPr="00067AA5" w:rsidTr="0038412C">
        <w:trPr>
          <w:ins w:id="10009" w:author="RAFAEL SOTOMAYOR" w:date="2016-12-20T17:07:00Z"/>
        </w:trPr>
        <w:tc>
          <w:tcPr>
            <w:tcW w:w="884" w:type="dxa"/>
            <w:tcBorders>
              <w:top w:val="single" w:sz="6" w:space="0" w:color="CCCCCC"/>
              <w:left w:val="single" w:sz="6" w:space="0" w:color="CCCCCC"/>
              <w:bottom w:val="single" w:sz="6" w:space="0" w:color="CCCCCC"/>
              <w:right w:val="single" w:sz="6" w:space="0" w:color="CCCCCC"/>
            </w:tcBorders>
            <w:shd w:val="clear" w:color="auto" w:fill="93C47D"/>
            <w:tcMar>
              <w:left w:w="32" w:type="dxa"/>
            </w:tcMar>
            <w:vAlign w:val="bottom"/>
          </w:tcPr>
          <w:p w:rsidR="00C66CF8" w:rsidRPr="00067AA5" w:rsidRDefault="00C66CF8" w:rsidP="0038412C">
            <w:pPr>
              <w:rPr>
                <w:ins w:id="10010" w:author="RAFAEL SOTOMAYOR" w:date="2016-12-20T17:07:00Z"/>
                <w:b/>
                <w:noProof/>
                <w:sz w:val="18"/>
                <w:szCs w:val="18"/>
              </w:rPr>
            </w:pPr>
            <w:ins w:id="10011" w:author="RAFAEL SOTOMAYOR" w:date="2016-12-20T17:07:00Z">
              <w:r w:rsidRPr="00067AA5">
                <w:rPr>
                  <w:b/>
                  <w:noProof/>
                  <w:sz w:val="18"/>
                  <w:szCs w:val="18"/>
                </w:rPr>
                <w:t>X</w:t>
              </w:r>
            </w:ins>
          </w:p>
        </w:tc>
        <w:tc>
          <w:tcPr>
            <w:tcW w:w="810" w:type="dxa"/>
            <w:tcBorders>
              <w:top w:val="single" w:sz="6" w:space="0" w:color="CCCCCC"/>
              <w:left w:val="single" w:sz="6" w:space="0" w:color="CCCCCC"/>
              <w:bottom w:val="single" w:sz="6" w:space="0" w:color="CCCCCC"/>
              <w:right w:val="single" w:sz="6" w:space="0" w:color="CCCCCC"/>
            </w:tcBorders>
            <w:shd w:val="clear" w:color="auto" w:fill="93C47D"/>
            <w:tcMar>
              <w:left w:w="32" w:type="dxa"/>
            </w:tcMar>
            <w:vAlign w:val="bottom"/>
          </w:tcPr>
          <w:p w:rsidR="00C66CF8" w:rsidRPr="00067AA5" w:rsidRDefault="00C66CF8" w:rsidP="0038412C">
            <w:pPr>
              <w:rPr>
                <w:ins w:id="10012" w:author="RAFAEL SOTOMAYOR" w:date="2016-12-20T17:07:00Z"/>
                <w:b/>
                <w:noProof/>
                <w:sz w:val="18"/>
                <w:szCs w:val="18"/>
              </w:rPr>
            </w:pPr>
            <w:ins w:id="10013" w:author="RAFAEL SOTOMAYOR" w:date="2016-12-20T17:07:00Z">
              <w:r w:rsidRPr="00067AA5">
                <w:rPr>
                  <w:b/>
                  <w:noProof/>
                  <w:sz w:val="18"/>
                  <w:szCs w:val="18"/>
                </w:rPr>
                <w:t>Y</w:t>
              </w:r>
            </w:ins>
          </w:p>
        </w:tc>
        <w:tc>
          <w:tcPr>
            <w:tcW w:w="1395" w:type="dxa"/>
            <w:tcBorders>
              <w:top w:val="single" w:sz="6" w:space="0" w:color="CCCCCC"/>
              <w:left w:val="single" w:sz="6" w:space="0" w:color="CCCCCC"/>
              <w:bottom w:val="single" w:sz="6" w:space="0" w:color="CCCCCC"/>
              <w:right w:val="single" w:sz="6" w:space="0" w:color="CCCCCC"/>
            </w:tcBorders>
            <w:shd w:val="clear" w:color="auto" w:fill="93C47D"/>
            <w:tcMar>
              <w:left w:w="32" w:type="dxa"/>
            </w:tcMar>
            <w:vAlign w:val="bottom"/>
          </w:tcPr>
          <w:p w:rsidR="00C66CF8" w:rsidRPr="00067AA5" w:rsidRDefault="00C66CF8" w:rsidP="0038412C">
            <w:pPr>
              <w:rPr>
                <w:ins w:id="10014" w:author="RAFAEL SOTOMAYOR" w:date="2016-12-20T17:07:00Z"/>
                <w:b/>
                <w:noProof/>
                <w:sz w:val="18"/>
                <w:szCs w:val="18"/>
              </w:rPr>
            </w:pPr>
            <w:ins w:id="10015" w:author="RAFAEL SOTOMAYOR" w:date="2016-12-20T17:07:00Z">
              <w:r w:rsidRPr="00067AA5">
                <w:rPr>
                  <w:b/>
                  <w:noProof/>
                  <w:sz w:val="18"/>
                  <w:szCs w:val="18"/>
                </w:rPr>
                <w:t>VALORES</w:t>
              </w:r>
            </w:ins>
          </w:p>
        </w:tc>
        <w:tc>
          <w:tcPr>
            <w:tcW w:w="3061" w:type="dxa"/>
            <w:tcBorders>
              <w:top w:val="single" w:sz="6" w:space="0" w:color="CCCCCC"/>
              <w:left w:val="single" w:sz="6" w:space="0" w:color="CCCCCC"/>
              <w:bottom w:val="single" w:sz="6" w:space="0" w:color="CCCCCC"/>
              <w:right w:val="single" w:sz="6" w:space="0" w:color="CCCCCC"/>
            </w:tcBorders>
            <w:shd w:val="clear" w:color="auto" w:fill="93C47D"/>
            <w:tcMar>
              <w:left w:w="32" w:type="dxa"/>
            </w:tcMar>
            <w:vAlign w:val="bottom"/>
          </w:tcPr>
          <w:p w:rsidR="00C66CF8" w:rsidRPr="00067AA5" w:rsidRDefault="00C66CF8" w:rsidP="0038412C">
            <w:pPr>
              <w:rPr>
                <w:ins w:id="10016" w:author="RAFAEL SOTOMAYOR" w:date="2016-12-20T17:07:00Z"/>
                <w:b/>
                <w:noProof/>
                <w:sz w:val="18"/>
                <w:szCs w:val="18"/>
              </w:rPr>
            </w:pPr>
            <w:ins w:id="10017" w:author="RAFAEL SOTOMAYOR" w:date="2016-12-20T17:07:00Z">
              <w:r w:rsidRPr="00067AA5">
                <w:rPr>
                  <w:b/>
                  <w:noProof/>
                  <w:sz w:val="18"/>
                  <w:szCs w:val="18"/>
                </w:rPr>
                <w:t>Formula</w:t>
              </w:r>
            </w:ins>
          </w:p>
        </w:tc>
      </w:tr>
      <w:tr w:rsidR="00C66CF8" w:rsidRPr="00067AA5" w:rsidTr="0038412C">
        <w:trPr>
          <w:ins w:id="10018" w:author="RAFAEL SOTOMAYOR" w:date="2016-12-20T17:07:00Z"/>
        </w:trPr>
        <w:tc>
          <w:tcPr>
            <w:tcW w:w="884"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rsidR="00C66CF8" w:rsidRPr="00067AA5" w:rsidRDefault="00C66CF8" w:rsidP="0038412C">
            <w:pPr>
              <w:rPr>
                <w:ins w:id="10019" w:author="RAFAEL SOTOMAYOR" w:date="2016-12-20T17:07:00Z"/>
                <w:noProof/>
                <w:sz w:val="18"/>
                <w:szCs w:val="18"/>
              </w:rPr>
            </w:pPr>
            <w:ins w:id="10020" w:author="RAFAEL SOTOMAYOR" w:date="2016-12-20T17:07:00Z">
              <w:r w:rsidRPr="00067AA5">
                <w:rPr>
                  <w:noProof/>
                  <w:sz w:val="18"/>
                  <w:szCs w:val="18"/>
                </w:rPr>
                <w:t>99,34%</w:t>
              </w:r>
            </w:ins>
          </w:p>
        </w:tc>
        <w:tc>
          <w:tcPr>
            <w:tcW w:w="810"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rsidR="00C66CF8" w:rsidRPr="00067AA5" w:rsidRDefault="00C66CF8" w:rsidP="0038412C">
            <w:pPr>
              <w:rPr>
                <w:ins w:id="10021" w:author="RAFAEL SOTOMAYOR" w:date="2016-12-20T17:07:00Z"/>
                <w:noProof/>
                <w:sz w:val="18"/>
                <w:szCs w:val="18"/>
              </w:rPr>
            </w:pPr>
            <w:ins w:id="10022" w:author="RAFAEL SOTOMAYOR" w:date="2016-12-20T17:07:00Z">
              <w:r w:rsidRPr="00067AA5">
                <w:rPr>
                  <w:noProof/>
                  <w:sz w:val="18"/>
                  <w:szCs w:val="18"/>
                </w:rPr>
                <w:t>100,00</w:t>
              </w:r>
            </w:ins>
          </w:p>
        </w:tc>
        <w:tc>
          <w:tcPr>
            <w:tcW w:w="1395"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rsidR="00C66CF8" w:rsidRPr="00067AA5" w:rsidRDefault="00C66CF8" w:rsidP="0038412C">
            <w:pPr>
              <w:rPr>
                <w:ins w:id="10023" w:author="RAFAEL SOTOMAYOR" w:date="2016-12-20T17:07:00Z"/>
                <w:noProof/>
                <w:sz w:val="18"/>
                <w:szCs w:val="18"/>
              </w:rPr>
            </w:pPr>
            <w:ins w:id="10024" w:author="RAFAEL SOTOMAYOR" w:date="2016-12-20T17:07:00Z">
              <w:r w:rsidRPr="00067AA5">
                <w:rPr>
                  <w:noProof/>
                  <w:sz w:val="18"/>
                  <w:szCs w:val="18"/>
                </w:rPr>
                <w:t>-10,89528913</w:t>
              </w:r>
            </w:ins>
          </w:p>
        </w:tc>
        <w:tc>
          <w:tcPr>
            <w:tcW w:w="3061"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rsidR="00C66CF8" w:rsidRPr="00067AA5" w:rsidRDefault="00C66CF8" w:rsidP="0038412C">
            <w:pPr>
              <w:rPr>
                <w:ins w:id="10025" w:author="RAFAEL SOTOMAYOR" w:date="2016-12-20T17:07:00Z"/>
                <w:noProof/>
                <w:sz w:val="18"/>
                <w:szCs w:val="18"/>
              </w:rPr>
            </w:pPr>
            <w:ins w:id="10026" w:author="RAFAEL SOTOMAYOR" w:date="2016-12-20T17:07:00Z">
              <w:r w:rsidRPr="00067AA5">
                <w:rPr>
                  <w:noProof/>
                  <w:sz w:val="18"/>
                  <w:szCs w:val="18"/>
                </w:rPr>
                <w:t>INTERCEP(B2:B3;A2:A3)</w:t>
              </w:r>
            </w:ins>
          </w:p>
        </w:tc>
      </w:tr>
      <w:tr w:rsidR="00C66CF8" w:rsidRPr="00067AA5" w:rsidTr="0038412C">
        <w:trPr>
          <w:ins w:id="10027" w:author="RAFAEL SOTOMAYOR" w:date="2016-12-20T17:07:00Z"/>
        </w:trPr>
        <w:tc>
          <w:tcPr>
            <w:tcW w:w="884"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rsidR="00C66CF8" w:rsidRPr="00067AA5" w:rsidRDefault="00C66CF8" w:rsidP="0038412C">
            <w:pPr>
              <w:rPr>
                <w:ins w:id="10028" w:author="RAFAEL SOTOMAYOR" w:date="2016-12-20T17:07:00Z"/>
                <w:noProof/>
                <w:sz w:val="18"/>
                <w:szCs w:val="18"/>
              </w:rPr>
            </w:pPr>
            <w:ins w:id="10029" w:author="RAFAEL SOTOMAYOR" w:date="2016-12-20T17:07:00Z">
              <w:r w:rsidRPr="00067AA5">
                <w:rPr>
                  <w:noProof/>
                  <w:sz w:val="18"/>
                  <w:szCs w:val="18"/>
                </w:rPr>
                <w:t>54,55%</w:t>
              </w:r>
            </w:ins>
          </w:p>
        </w:tc>
        <w:tc>
          <w:tcPr>
            <w:tcW w:w="810"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rsidR="00C66CF8" w:rsidRPr="00067AA5" w:rsidRDefault="00C66CF8" w:rsidP="0038412C">
            <w:pPr>
              <w:rPr>
                <w:ins w:id="10030" w:author="RAFAEL SOTOMAYOR" w:date="2016-12-20T17:07:00Z"/>
                <w:noProof/>
                <w:sz w:val="18"/>
                <w:szCs w:val="18"/>
              </w:rPr>
            </w:pPr>
            <w:ins w:id="10031" w:author="RAFAEL SOTOMAYOR" w:date="2016-12-20T17:07:00Z">
              <w:r w:rsidRPr="00067AA5">
                <w:rPr>
                  <w:noProof/>
                  <w:sz w:val="18"/>
                  <w:szCs w:val="18"/>
                </w:rPr>
                <w:t>50,00</w:t>
              </w:r>
            </w:ins>
          </w:p>
        </w:tc>
        <w:tc>
          <w:tcPr>
            <w:tcW w:w="1395"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rsidR="00C66CF8" w:rsidRPr="00067AA5" w:rsidRDefault="00C66CF8" w:rsidP="0038412C">
            <w:pPr>
              <w:rPr>
                <w:ins w:id="10032" w:author="RAFAEL SOTOMAYOR" w:date="2016-12-20T17:07:00Z"/>
                <w:noProof/>
                <w:sz w:val="18"/>
                <w:szCs w:val="18"/>
              </w:rPr>
            </w:pPr>
            <w:ins w:id="10033" w:author="RAFAEL SOTOMAYOR" w:date="2016-12-20T17:07:00Z">
              <w:r w:rsidRPr="00067AA5">
                <w:rPr>
                  <w:noProof/>
                  <w:sz w:val="18"/>
                  <w:szCs w:val="18"/>
                </w:rPr>
                <w:t>111,6320607</w:t>
              </w:r>
            </w:ins>
          </w:p>
        </w:tc>
        <w:tc>
          <w:tcPr>
            <w:tcW w:w="3061"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rsidR="00C66CF8" w:rsidRPr="00067AA5" w:rsidRDefault="00C66CF8" w:rsidP="0038412C">
            <w:pPr>
              <w:rPr>
                <w:ins w:id="10034" w:author="RAFAEL SOTOMAYOR" w:date="2016-12-20T17:07:00Z"/>
                <w:noProof/>
                <w:sz w:val="18"/>
                <w:szCs w:val="18"/>
              </w:rPr>
            </w:pPr>
            <w:ins w:id="10035" w:author="RAFAEL SOTOMAYOR" w:date="2016-12-20T17:07:00Z">
              <w:r w:rsidRPr="00067AA5">
                <w:rPr>
                  <w:noProof/>
                  <w:sz w:val="18"/>
                  <w:szCs w:val="18"/>
                </w:rPr>
                <w:t>SLOPE(B2:B3;A2:A3)</w:t>
              </w:r>
            </w:ins>
          </w:p>
        </w:tc>
      </w:tr>
    </w:tbl>
    <w:p w:rsidR="00C66CF8" w:rsidRPr="00067AA5" w:rsidRDefault="00C66CF8" w:rsidP="00C66CF8">
      <w:pPr>
        <w:pStyle w:val="Tabla"/>
        <w:rPr>
          <w:ins w:id="10036" w:author="RAFAEL SOTOMAYOR" w:date="2016-12-20T17:07:00Z"/>
        </w:rPr>
      </w:pPr>
      <w:bookmarkStart w:id="10037" w:name="_Toc470016057"/>
      <w:ins w:id="10038"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14</w:t>
        </w:r>
        <w:r w:rsidRPr="00067AA5">
          <w:fldChar w:fldCharType="end"/>
        </w:r>
        <w:r>
          <w:t>: Formula de Regresi</w:t>
        </w:r>
        <w:r w:rsidRPr="00067AA5">
          <w:t>ón para KPI</w:t>
        </w:r>
        <w:bookmarkEnd w:id="10037"/>
      </w:ins>
    </w:p>
    <w:p w:rsidR="00C66CF8" w:rsidRPr="00067AA5" w:rsidRDefault="00C66CF8" w:rsidP="00C66CF8">
      <w:pPr>
        <w:rPr>
          <w:ins w:id="10039" w:author="RAFAEL SOTOMAYOR" w:date="2016-12-20T17:07:00Z"/>
          <w:noProof/>
          <w:highlight w:val="white"/>
        </w:rPr>
      </w:pPr>
      <w:ins w:id="10040" w:author="RAFAEL SOTOMAYOR" w:date="2016-12-20T17:07:00Z">
        <w:r w:rsidRPr="00067AA5">
          <w:rPr>
            <w:noProof/>
            <w:highlight w:val="white"/>
          </w:rPr>
          <w:t xml:space="preserve"> </w:t>
        </w:r>
      </w:ins>
    </w:p>
    <w:p w:rsidR="00C66CF8" w:rsidRPr="00067AA5" w:rsidRDefault="00C66CF8" w:rsidP="004423CA">
      <w:pPr>
        <w:pStyle w:val="Ttulo4"/>
        <w:widowControl/>
        <w:numPr>
          <w:ilvl w:val="3"/>
          <w:numId w:val="57"/>
        </w:numPr>
        <w:pBdr>
          <w:bottom w:val="single" w:sz="4" w:space="2" w:color="B8CCE4" w:themeColor="accent1" w:themeTint="66"/>
        </w:pBdr>
        <w:spacing w:before="200" w:after="80"/>
        <w:contextualSpacing w:val="0"/>
        <w:rPr>
          <w:ins w:id="10041" w:author="RAFAEL SOTOMAYOR" w:date="2016-12-20T17:07:00Z"/>
          <w:noProof/>
        </w:rPr>
        <w:pPrChange w:id="10042" w:author="RAFAEL SOTOMAYOR" w:date="2016-12-20T17:07:00Z">
          <w:pPr>
            <w:pStyle w:val="Ttulo4"/>
            <w:widowControl/>
            <w:numPr>
              <w:ilvl w:val="3"/>
              <w:numId w:val="59"/>
            </w:numPr>
            <w:pBdr>
              <w:bottom w:val="single" w:sz="4" w:space="2" w:color="B8CCE4" w:themeColor="accent1" w:themeTint="66"/>
            </w:pBdr>
            <w:spacing w:before="200" w:after="80"/>
            <w:ind w:left="2520" w:hanging="360"/>
            <w:contextualSpacing w:val="0"/>
          </w:pPr>
        </w:pPrChange>
      </w:pPr>
      <w:bookmarkStart w:id="10043" w:name="_6lqpdycbwt1"/>
      <w:bookmarkStart w:id="10044" w:name="_Toc470016874"/>
      <w:bookmarkEnd w:id="10043"/>
      <w:ins w:id="10045" w:author="RAFAEL SOTOMAYOR" w:date="2016-12-20T17:07:00Z">
        <w:r>
          <w:rPr>
            <w:noProof/>
          </w:rPr>
          <w:t>Indicador de Tecnificaci</w:t>
        </w:r>
        <w:r w:rsidRPr="00067AA5">
          <w:rPr>
            <w:noProof/>
          </w:rPr>
          <w:t>ón</w:t>
        </w:r>
        <w:bookmarkEnd w:id="10044"/>
      </w:ins>
    </w:p>
    <w:p w:rsidR="00C66CF8" w:rsidRPr="00067AA5" w:rsidRDefault="00C66CF8" w:rsidP="00C66CF8">
      <w:pPr>
        <w:rPr>
          <w:ins w:id="10046" w:author="RAFAEL SOTOMAYOR" w:date="2016-12-20T17:07:00Z"/>
          <w:noProof/>
          <w:highlight w:val="white"/>
        </w:rPr>
      </w:pPr>
    </w:p>
    <w:p w:rsidR="00C66CF8" w:rsidRPr="00067AA5" w:rsidRDefault="00C66CF8" w:rsidP="00C66CF8">
      <w:pPr>
        <w:rPr>
          <w:ins w:id="10047" w:author="RAFAEL SOTOMAYOR" w:date="2016-12-20T17:07:00Z"/>
          <w:noProof/>
          <w:highlight w:val="white"/>
        </w:rPr>
      </w:pPr>
      <w:ins w:id="10048" w:author="RAFAEL SOTOMAYOR" w:date="2016-12-20T17:07:00Z">
        <w:r w:rsidRPr="00067AA5">
          <w:rPr>
            <w:noProof/>
            <w:highlight w:val="white"/>
          </w:rPr>
          <w:t xml:space="preserve">La tabla </w:t>
        </w:r>
        <w:r>
          <w:rPr>
            <w:noProof/>
            <w:highlight w:val="white"/>
          </w:rPr>
          <w:t>15</w:t>
        </w:r>
        <w:r w:rsidRPr="00067AA5">
          <w:rPr>
            <w:noProof/>
            <w:highlight w:val="white"/>
          </w:rPr>
          <w:t xml:space="preserve"> se muestra ordenado de mayor a menor porcent</w:t>
        </w:r>
        <w:r>
          <w:rPr>
            <w:noProof/>
            <w:highlight w:val="white"/>
          </w:rPr>
          <w:t>aje de tecnificaci</w:t>
        </w:r>
        <w:r w:rsidRPr="00067AA5">
          <w:rPr>
            <w:noProof/>
            <w:highlight w:val="white"/>
          </w:rPr>
          <w:t xml:space="preserve">ón de riego, a la cual </w:t>
        </w:r>
        <w:r>
          <w:rPr>
            <w:noProof/>
            <w:highlight w:val="white"/>
          </w:rPr>
          <w:t>se le agreg</w:t>
        </w:r>
        <w:r w:rsidRPr="00067AA5">
          <w:rPr>
            <w:noProof/>
            <w:highlight w:val="white"/>
          </w:rPr>
          <w:t>ó una columna normalizada que correspo</w:t>
        </w:r>
        <w:r>
          <w:rPr>
            <w:noProof/>
            <w:highlight w:val="white"/>
          </w:rPr>
          <w:t>nde a un KPI de necesidades agr</w:t>
        </w:r>
        <w:r w:rsidRPr="00067AA5">
          <w:rPr>
            <w:noProof/>
            <w:highlight w:val="white"/>
          </w:rPr>
          <w:t>ícolas.</w:t>
        </w:r>
      </w:ins>
    </w:p>
    <w:p w:rsidR="00C66CF8" w:rsidRPr="00067AA5" w:rsidRDefault="00C66CF8" w:rsidP="00C66CF8">
      <w:pPr>
        <w:rPr>
          <w:ins w:id="10049" w:author="RAFAEL SOTOMAYOR" w:date="2016-12-20T17:07:00Z"/>
          <w:noProof/>
          <w:highlight w:val="white"/>
        </w:rPr>
      </w:pPr>
      <w:ins w:id="10050" w:author="RAFAEL SOTOMAYOR" w:date="2016-12-20T17:07:00Z">
        <w:r w:rsidRPr="00067AA5">
          <w:rPr>
            <w:noProof/>
            <w:highlight w:val="white"/>
          </w:rPr>
          <w:tab/>
          <w:t xml:space="preserve"> </w:t>
        </w:r>
        <w:r w:rsidRPr="00067AA5">
          <w:rPr>
            <w:noProof/>
            <w:highlight w:val="white"/>
          </w:rPr>
          <w:tab/>
          <w:t xml:space="preserve"> </w:t>
        </w:r>
      </w:ins>
    </w:p>
    <w:tbl>
      <w:tblPr>
        <w:tblW w:w="6315" w:type="dxa"/>
        <w:tblInd w:w="-7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top w:w="40" w:type="dxa"/>
          <w:left w:w="35" w:type="dxa"/>
          <w:bottom w:w="40" w:type="dxa"/>
          <w:right w:w="40" w:type="dxa"/>
        </w:tblCellMar>
        <w:tblLook w:val="04A0" w:firstRow="1" w:lastRow="0" w:firstColumn="1" w:lastColumn="0" w:noHBand="0" w:noVBand="1"/>
      </w:tblPr>
      <w:tblGrid>
        <w:gridCol w:w="3329"/>
        <w:gridCol w:w="1485"/>
        <w:gridCol w:w="1501"/>
      </w:tblGrid>
      <w:tr w:rsidR="00C66CF8" w:rsidRPr="00067AA5" w:rsidTr="0038412C">
        <w:trPr>
          <w:ins w:id="10051" w:author="RAFAEL SOTOMAYOR" w:date="2016-12-20T17:07:00Z"/>
        </w:trPr>
        <w:tc>
          <w:tcPr>
            <w:tcW w:w="6315" w:type="dxa"/>
            <w:gridSpan w:val="3"/>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pStyle w:val="Contenidodelatabla"/>
              <w:rPr>
                <w:ins w:id="10052" w:author="RAFAEL SOTOMAYOR" w:date="2016-12-20T17:07:00Z"/>
                <w:noProof/>
                <w:lang w:val="es-ES"/>
              </w:rPr>
            </w:pPr>
            <w:ins w:id="10053" w:author="RAFAEL SOTOMAYOR" w:date="2016-12-20T17:07:00Z">
              <w:r w:rsidRPr="00067AA5">
                <w:rPr>
                  <w:noProof/>
                  <w:lang w:val="es-ES"/>
                </w:rPr>
                <w:lastRenderedPageBreak/>
                <w:t>INDICADOR DE TECNIFICACI ÓN</w:t>
              </w:r>
            </w:ins>
          </w:p>
        </w:tc>
      </w:tr>
      <w:tr w:rsidR="00C66CF8" w:rsidRPr="00067AA5" w:rsidTr="0038412C">
        <w:trPr>
          <w:ins w:id="10054"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pStyle w:val="Contenidodelatabla"/>
              <w:rPr>
                <w:ins w:id="10055" w:author="RAFAEL SOTOMAYOR" w:date="2016-12-20T17:07:00Z"/>
                <w:noProof/>
                <w:lang w:val="es-ES"/>
              </w:rPr>
            </w:pPr>
            <w:ins w:id="10056" w:author="RAFAEL SOTOMAYOR" w:date="2016-12-20T17:07:00Z">
              <w:r w:rsidRPr="00067AA5">
                <w:rPr>
                  <w:noProof/>
                  <w:lang w:val="es-ES"/>
                </w:rPr>
                <w:t>TIPO ESPECIE</w:t>
              </w:r>
            </w:ins>
          </w:p>
        </w:tc>
        <w:tc>
          <w:tcPr>
            <w:tcW w:w="1485"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pStyle w:val="Contenidodelatabla"/>
              <w:rPr>
                <w:ins w:id="10057" w:author="RAFAEL SOTOMAYOR" w:date="2016-12-20T17:07:00Z"/>
                <w:noProof/>
                <w:lang w:val="es-ES"/>
              </w:rPr>
            </w:pPr>
            <w:ins w:id="10058" w:author="RAFAEL SOTOMAYOR" w:date="2016-12-20T17:07:00Z">
              <w:r w:rsidRPr="00067AA5">
                <w:rPr>
                  <w:noProof/>
                  <w:lang w:val="es-ES"/>
                </w:rPr>
                <w:t>% TEC</w:t>
              </w:r>
            </w:ins>
          </w:p>
        </w:tc>
        <w:tc>
          <w:tcPr>
            <w:tcW w:w="1501"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pStyle w:val="Contenidodelatabla"/>
              <w:rPr>
                <w:ins w:id="10059" w:author="RAFAEL SOTOMAYOR" w:date="2016-12-20T17:07:00Z"/>
                <w:noProof/>
                <w:lang w:val="es-ES"/>
              </w:rPr>
            </w:pPr>
            <w:ins w:id="10060" w:author="RAFAEL SOTOMAYOR" w:date="2016-12-20T17:07:00Z">
              <w:r w:rsidRPr="00067AA5">
                <w:rPr>
                  <w:noProof/>
                  <w:lang w:val="es-ES"/>
                </w:rPr>
                <w:t>KPI AP</w:t>
              </w:r>
            </w:ins>
          </w:p>
        </w:tc>
      </w:tr>
      <w:tr w:rsidR="00C66CF8" w:rsidRPr="00067AA5" w:rsidTr="0038412C">
        <w:trPr>
          <w:ins w:id="10061"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62" w:author="RAFAEL SOTOMAYOR" w:date="2016-12-20T17:07:00Z"/>
                <w:noProof/>
                <w:lang w:val="es-ES"/>
              </w:rPr>
            </w:pPr>
            <w:ins w:id="10063" w:author="RAFAEL SOTOMAYOR" w:date="2016-12-20T17:07:00Z">
              <w:r>
                <w:rPr>
                  <w:noProof/>
                  <w:lang w:val="es-ES"/>
                </w:rPr>
                <w:t>AR</w:t>
              </w:r>
              <w:r w:rsidRPr="00067AA5">
                <w:rPr>
                  <w:noProof/>
                  <w:lang w:val="es-ES"/>
                </w:rPr>
                <w:t>ÁNDANO</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64" w:author="RAFAEL SOTOMAYOR" w:date="2016-12-20T17:07:00Z"/>
                <w:noProof/>
                <w:lang w:val="es-ES"/>
              </w:rPr>
            </w:pPr>
            <w:ins w:id="10065" w:author="RAFAEL SOTOMAYOR" w:date="2016-12-20T17:07:00Z">
              <w:r w:rsidRPr="00067AA5">
                <w:rPr>
                  <w:noProof/>
                  <w:lang w:val="es-ES"/>
                </w:rPr>
                <w:t>99,34%</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66" w:author="RAFAEL SOTOMAYOR" w:date="2016-12-20T17:07:00Z"/>
                <w:noProof/>
                <w:lang w:val="es-ES"/>
              </w:rPr>
            </w:pPr>
            <w:ins w:id="10067" w:author="RAFAEL SOTOMAYOR" w:date="2016-12-20T17:07:00Z">
              <w:r w:rsidRPr="00067AA5">
                <w:rPr>
                  <w:noProof/>
                  <w:lang w:val="es-ES"/>
                </w:rPr>
                <w:t>100,00</w:t>
              </w:r>
            </w:ins>
          </w:p>
        </w:tc>
      </w:tr>
      <w:tr w:rsidR="00C66CF8" w:rsidRPr="00067AA5" w:rsidTr="0038412C">
        <w:trPr>
          <w:ins w:id="10068"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69" w:author="RAFAEL SOTOMAYOR" w:date="2016-12-20T17:07:00Z"/>
                <w:noProof/>
                <w:lang w:val="es-ES"/>
              </w:rPr>
            </w:pPr>
            <w:ins w:id="10070" w:author="RAFAEL SOTOMAYOR" w:date="2016-12-20T17:07:00Z">
              <w:r w:rsidRPr="00067AA5">
                <w:rPr>
                  <w:noProof/>
                  <w:lang w:val="es-ES"/>
                </w:rPr>
                <w:t>PALTAS</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71" w:author="RAFAEL SOTOMAYOR" w:date="2016-12-20T17:07:00Z"/>
                <w:noProof/>
                <w:lang w:val="es-ES"/>
              </w:rPr>
            </w:pPr>
            <w:ins w:id="10072" w:author="RAFAEL SOTOMAYOR" w:date="2016-12-20T17:07:00Z">
              <w:r w:rsidRPr="00067AA5">
                <w:rPr>
                  <w:noProof/>
                  <w:lang w:val="es-ES"/>
                </w:rPr>
                <w:t>94,86%</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73" w:author="RAFAEL SOTOMAYOR" w:date="2016-12-20T17:07:00Z"/>
                <w:noProof/>
                <w:lang w:val="es-ES"/>
              </w:rPr>
            </w:pPr>
            <w:ins w:id="10074" w:author="RAFAEL SOTOMAYOR" w:date="2016-12-20T17:07:00Z">
              <w:r w:rsidRPr="00067AA5">
                <w:rPr>
                  <w:noProof/>
                  <w:lang w:val="es-ES"/>
                </w:rPr>
                <w:t>95,00</w:t>
              </w:r>
            </w:ins>
          </w:p>
        </w:tc>
      </w:tr>
      <w:tr w:rsidR="00C66CF8" w:rsidRPr="00067AA5" w:rsidTr="0038412C">
        <w:trPr>
          <w:ins w:id="10075"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76" w:author="RAFAEL SOTOMAYOR" w:date="2016-12-20T17:07:00Z"/>
                <w:noProof/>
                <w:lang w:val="es-ES"/>
              </w:rPr>
            </w:pPr>
            <w:ins w:id="10077" w:author="RAFAEL SOTOMAYOR" w:date="2016-12-20T17:07:00Z">
              <w:r w:rsidRPr="00067AA5">
                <w:rPr>
                  <w:noProof/>
                  <w:lang w:val="es-ES"/>
                </w:rPr>
                <w:t>OLIVO</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78" w:author="RAFAEL SOTOMAYOR" w:date="2016-12-20T17:07:00Z"/>
                <w:noProof/>
                <w:lang w:val="es-ES"/>
              </w:rPr>
            </w:pPr>
            <w:ins w:id="10079" w:author="RAFAEL SOTOMAYOR" w:date="2016-12-20T17:07:00Z">
              <w:r w:rsidRPr="00067AA5">
                <w:rPr>
                  <w:noProof/>
                  <w:lang w:val="es-ES"/>
                </w:rPr>
                <w:t>92,32%</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80" w:author="RAFAEL SOTOMAYOR" w:date="2016-12-20T17:07:00Z"/>
                <w:noProof/>
                <w:lang w:val="es-ES"/>
              </w:rPr>
            </w:pPr>
            <w:ins w:id="10081" w:author="RAFAEL SOTOMAYOR" w:date="2016-12-20T17:07:00Z">
              <w:r w:rsidRPr="00067AA5">
                <w:rPr>
                  <w:noProof/>
                  <w:lang w:val="es-ES"/>
                </w:rPr>
                <w:t>92,16</w:t>
              </w:r>
            </w:ins>
          </w:p>
        </w:tc>
      </w:tr>
      <w:tr w:rsidR="00C66CF8" w:rsidRPr="00067AA5" w:rsidTr="0038412C">
        <w:trPr>
          <w:ins w:id="10082"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83" w:author="RAFAEL SOTOMAYOR" w:date="2016-12-20T17:07:00Z"/>
                <w:noProof/>
                <w:lang w:val="es-ES"/>
              </w:rPr>
            </w:pPr>
            <w:ins w:id="10084" w:author="RAFAEL SOTOMAYOR" w:date="2016-12-20T17:07:00Z">
              <w:r w:rsidRPr="00067AA5">
                <w:rPr>
                  <w:noProof/>
                  <w:lang w:val="es-ES"/>
                </w:rPr>
                <w:t>UVA DE MESA</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85" w:author="RAFAEL SOTOMAYOR" w:date="2016-12-20T17:07:00Z"/>
                <w:noProof/>
                <w:lang w:val="es-ES"/>
              </w:rPr>
            </w:pPr>
            <w:ins w:id="10086" w:author="RAFAEL SOTOMAYOR" w:date="2016-12-20T17:07:00Z">
              <w:r w:rsidRPr="00067AA5">
                <w:rPr>
                  <w:noProof/>
                  <w:lang w:val="es-ES"/>
                </w:rPr>
                <w:t>92,09%</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87" w:author="RAFAEL SOTOMAYOR" w:date="2016-12-20T17:07:00Z"/>
                <w:noProof/>
                <w:lang w:val="es-ES"/>
              </w:rPr>
            </w:pPr>
            <w:ins w:id="10088" w:author="RAFAEL SOTOMAYOR" w:date="2016-12-20T17:07:00Z">
              <w:r w:rsidRPr="00067AA5">
                <w:rPr>
                  <w:noProof/>
                  <w:lang w:val="es-ES"/>
                </w:rPr>
                <w:t>91,91</w:t>
              </w:r>
            </w:ins>
          </w:p>
        </w:tc>
      </w:tr>
      <w:tr w:rsidR="00C66CF8" w:rsidRPr="00067AA5" w:rsidTr="0038412C">
        <w:trPr>
          <w:ins w:id="10089"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90" w:author="RAFAEL SOTOMAYOR" w:date="2016-12-20T17:07:00Z"/>
                <w:noProof/>
                <w:lang w:val="es-ES"/>
              </w:rPr>
            </w:pPr>
            <w:ins w:id="10091" w:author="RAFAEL SOTOMAYOR" w:date="2016-12-20T17:07:00Z">
              <w:r w:rsidRPr="00067AA5">
                <w:rPr>
                  <w:noProof/>
                  <w:lang w:val="es-ES"/>
                </w:rPr>
                <w:t>NUEZ</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92" w:author="RAFAEL SOTOMAYOR" w:date="2016-12-20T17:07:00Z"/>
                <w:noProof/>
                <w:lang w:val="es-ES"/>
              </w:rPr>
            </w:pPr>
            <w:ins w:id="10093" w:author="RAFAEL SOTOMAYOR" w:date="2016-12-20T17:07:00Z">
              <w:r w:rsidRPr="00067AA5">
                <w:rPr>
                  <w:noProof/>
                  <w:lang w:val="es-ES"/>
                </w:rPr>
                <w:t>82,88%</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94" w:author="RAFAEL SOTOMAYOR" w:date="2016-12-20T17:07:00Z"/>
                <w:noProof/>
                <w:lang w:val="es-ES"/>
              </w:rPr>
            </w:pPr>
            <w:ins w:id="10095" w:author="RAFAEL SOTOMAYOR" w:date="2016-12-20T17:07:00Z">
              <w:r w:rsidRPr="00067AA5">
                <w:rPr>
                  <w:noProof/>
                  <w:lang w:val="es-ES"/>
                </w:rPr>
                <w:t>81,63</w:t>
              </w:r>
            </w:ins>
          </w:p>
        </w:tc>
      </w:tr>
      <w:tr w:rsidR="00C66CF8" w:rsidRPr="00067AA5" w:rsidTr="0038412C">
        <w:trPr>
          <w:ins w:id="10096"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97" w:author="RAFAEL SOTOMAYOR" w:date="2016-12-20T17:07:00Z"/>
                <w:noProof/>
                <w:lang w:val="es-ES"/>
              </w:rPr>
            </w:pPr>
            <w:ins w:id="10098" w:author="RAFAEL SOTOMAYOR" w:date="2016-12-20T17:07:00Z">
              <w:r w:rsidRPr="00067AA5">
                <w:rPr>
                  <w:noProof/>
                  <w:lang w:val="es-ES"/>
                </w:rPr>
                <w:t>C ÍTRICOS</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099" w:author="RAFAEL SOTOMAYOR" w:date="2016-12-20T17:07:00Z"/>
                <w:noProof/>
                <w:lang w:val="es-ES"/>
              </w:rPr>
            </w:pPr>
            <w:ins w:id="10100" w:author="RAFAEL SOTOMAYOR" w:date="2016-12-20T17:07:00Z">
              <w:r w:rsidRPr="00067AA5">
                <w:rPr>
                  <w:noProof/>
                  <w:lang w:val="es-ES"/>
                </w:rPr>
                <w:t>82,19%</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01" w:author="RAFAEL SOTOMAYOR" w:date="2016-12-20T17:07:00Z"/>
                <w:noProof/>
                <w:lang w:val="es-ES"/>
              </w:rPr>
            </w:pPr>
            <w:ins w:id="10102" w:author="RAFAEL SOTOMAYOR" w:date="2016-12-20T17:07:00Z">
              <w:r w:rsidRPr="00067AA5">
                <w:rPr>
                  <w:noProof/>
                  <w:lang w:val="es-ES"/>
                </w:rPr>
                <w:t>80,86</w:t>
              </w:r>
            </w:ins>
          </w:p>
        </w:tc>
      </w:tr>
      <w:tr w:rsidR="00C66CF8" w:rsidRPr="00067AA5" w:rsidTr="0038412C">
        <w:trPr>
          <w:ins w:id="10103"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04" w:author="RAFAEL SOTOMAYOR" w:date="2016-12-20T17:07:00Z"/>
                <w:noProof/>
                <w:lang w:val="es-ES"/>
              </w:rPr>
            </w:pPr>
            <w:ins w:id="10105" w:author="RAFAEL SOTOMAYOR" w:date="2016-12-20T17:07:00Z">
              <w:r w:rsidRPr="00067AA5">
                <w:rPr>
                  <w:noProof/>
                  <w:lang w:val="es-ES"/>
                </w:rPr>
                <w:t>ALMENDRO</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06" w:author="RAFAEL SOTOMAYOR" w:date="2016-12-20T17:07:00Z"/>
                <w:noProof/>
                <w:lang w:val="es-ES"/>
              </w:rPr>
            </w:pPr>
            <w:ins w:id="10107" w:author="RAFAEL SOTOMAYOR" w:date="2016-12-20T17:07:00Z">
              <w:r w:rsidRPr="00067AA5">
                <w:rPr>
                  <w:noProof/>
                  <w:lang w:val="es-ES"/>
                </w:rPr>
                <w:t>78,43%</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08" w:author="RAFAEL SOTOMAYOR" w:date="2016-12-20T17:07:00Z"/>
                <w:noProof/>
                <w:lang w:val="es-ES"/>
              </w:rPr>
            </w:pPr>
            <w:ins w:id="10109" w:author="RAFAEL SOTOMAYOR" w:date="2016-12-20T17:07:00Z">
              <w:r w:rsidRPr="00067AA5">
                <w:rPr>
                  <w:noProof/>
                  <w:lang w:val="es-ES"/>
                </w:rPr>
                <w:t>76,66</w:t>
              </w:r>
            </w:ins>
          </w:p>
        </w:tc>
      </w:tr>
      <w:tr w:rsidR="00C66CF8" w:rsidRPr="00067AA5" w:rsidTr="0038412C">
        <w:trPr>
          <w:ins w:id="10110"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11" w:author="RAFAEL SOTOMAYOR" w:date="2016-12-20T17:07:00Z"/>
                <w:noProof/>
                <w:lang w:val="es-ES"/>
              </w:rPr>
            </w:pPr>
            <w:ins w:id="10112" w:author="RAFAEL SOTOMAYOR" w:date="2016-12-20T17:07:00Z">
              <w:r w:rsidRPr="00067AA5">
                <w:rPr>
                  <w:noProof/>
                  <w:lang w:val="es-ES"/>
                </w:rPr>
                <w:t>CEREZO</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13" w:author="RAFAEL SOTOMAYOR" w:date="2016-12-20T17:07:00Z"/>
                <w:noProof/>
                <w:lang w:val="es-ES"/>
              </w:rPr>
            </w:pPr>
            <w:ins w:id="10114" w:author="RAFAEL SOTOMAYOR" w:date="2016-12-20T17:07:00Z">
              <w:r w:rsidRPr="00067AA5">
                <w:rPr>
                  <w:noProof/>
                  <w:lang w:val="es-ES"/>
                </w:rPr>
                <w:t>76,10%</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15" w:author="RAFAEL SOTOMAYOR" w:date="2016-12-20T17:07:00Z"/>
                <w:noProof/>
                <w:lang w:val="es-ES"/>
              </w:rPr>
            </w:pPr>
            <w:ins w:id="10116" w:author="RAFAEL SOTOMAYOR" w:date="2016-12-20T17:07:00Z">
              <w:r w:rsidRPr="00067AA5">
                <w:rPr>
                  <w:noProof/>
                  <w:lang w:val="es-ES"/>
                </w:rPr>
                <w:t>74,06</w:t>
              </w:r>
            </w:ins>
          </w:p>
        </w:tc>
      </w:tr>
      <w:tr w:rsidR="00C66CF8" w:rsidRPr="00067AA5" w:rsidTr="0038412C">
        <w:trPr>
          <w:ins w:id="10117"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18" w:author="RAFAEL SOTOMAYOR" w:date="2016-12-20T17:07:00Z"/>
                <w:noProof/>
                <w:lang w:val="es-ES"/>
              </w:rPr>
            </w:pPr>
            <w:ins w:id="10119" w:author="RAFAEL SOTOMAYOR" w:date="2016-12-20T17:07:00Z">
              <w:r w:rsidRPr="00067AA5">
                <w:rPr>
                  <w:noProof/>
                  <w:lang w:val="es-ES"/>
                </w:rPr>
                <w:t>KIWI</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20" w:author="RAFAEL SOTOMAYOR" w:date="2016-12-20T17:07:00Z"/>
                <w:noProof/>
                <w:lang w:val="es-ES"/>
              </w:rPr>
            </w:pPr>
            <w:ins w:id="10121" w:author="RAFAEL SOTOMAYOR" w:date="2016-12-20T17:07:00Z">
              <w:r w:rsidRPr="00067AA5">
                <w:rPr>
                  <w:noProof/>
                  <w:lang w:val="es-ES"/>
                </w:rPr>
                <w:t>73,11%</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22" w:author="RAFAEL SOTOMAYOR" w:date="2016-12-20T17:07:00Z"/>
                <w:noProof/>
                <w:lang w:val="es-ES"/>
              </w:rPr>
            </w:pPr>
            <w:ins w:id="10123" w:author="RAFAEL SOTOMAYOR" w:date="2016-12-20T17:07:00Z">
              <w:r w:rsidRPr="00067AA5">
                <w:rPr>
                  <w:noProof/>
                  <w:lang w:val="es-ES"/>
                </w:rPr>
                <w:t>70,72</w:t>
              </w:r>
            </w:ins>
          </w:p>
        </w:tc>
      </w:tr>
      <w:tr w:rsidR="00C66CF8" w:rsidRPr="00067AA5" w:rsidTr="0038412C">
        <w:trPr>
          <w:ins w:id="10124"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25" w:author="RAFAEL SOTOMAYOR" w:date="2016-12-20T17:07:00Z"/>
                <w:noProof/>
                <w:lang w:val="es-ES"/>
              </w:rPr>
            </w:pPr>
            <w:ins w:id="10126" w:author="RAFAEL SOTOMAYOR" w:date="2016-12-20T17:07:00Z">
              <w:r w:rsidRPr="00067AA5">
                <w:rPr>
                  <w:noProof/>
                  <w:lang w:val="es-ES"/>
                </w:rPr>
                <w:t>AVELLANO Y CASTA ÑO</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27" w:author="RAFAEL SOTOMAYOR" w:date="2016-12-20T17:07:00Z"/>
                <w:noProof/>
                <w:lang w:val="es-ES"/>
              </w:rPr>
            </w:pPr>
            <w:ins w:id="10128" w:author="RAFAEL SOTOMAYOR" w:date="2016-12-20T17:07:00Z">
              <w:r w:rsidRPr="00067AA5">
                <w:rPr>
                  <w:noProof/>
                  <w:lang w:val="es-ES"/>
                </w:rPr>
                <w:t>72,35%</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29" w:author="RAFAEL SOTOMAYOR" w:date="2016-12-20T17:07:00Z"/>
                <w:noProof/>
                <w:lang w:val="es-ES"/>
              </w:rPr>
            </w:pPr>
            <w:ins w:id="10130" w:author="RAFAEL SOTOMAYOR" w:date="2016-12-20T17:07:00Z">
              <w:r w:rsidRPr="00067AA5">
                <w:rPr>
                  <w:noProof/>
                  <w:lang w:val="es-ES"/>
                </w:rPr>
                <w:t>69,87</w:t>
              </w:r>
            </w:ins>
          </w:p>
        </w:tc>
      </w:tr>
      <w:tr w:rsidR="00C66CF8" w:rsidRPr="00067AA5" w:rsidTr="0038412C">
        <w:trPr>
          <w:ins w:id="10131"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32" w:author="RAFAEL SOTOMAYOR" w:date="2016-12-20T17:07:00Z"/>
                <w:noProof/>
                <w:lang w:val="es-ES"/>
              </w:rPr>
            </w:pPr>
            <w:ins w:id="10133" w:author="RAFAEL SOTOMAYOR" w:date="2016-12-20T17:07:00Z">
              <w:r w:rsidRPr="00067AA5">
                <w:rPr>
                  <w:noProof/>
                  <w:lang w:val="es-ES"/>
                </w:rPr>
                <w:t>CIRUELAS</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34" w:author="RAFAEL SOTOMAYOR" w:date="2016-12-20T17:07:00Z"/>
                <w:noProof/>
                <w:lang w:val="es-ES"/>
              </w:rPr>
            </w:pPr>
            <w:ins w:id="10135" w:author="RAFAEL SOTOMAYOR" w:date="2016-12-20T17:07:00Z">
              <w:r w:rsidRPr="00067AA5">
                <w:rPr>
                  <w:noProof/>
                  <w:lang w:val="es-ES"/>
                </w:rPr>
                <w:t>62,47%</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36" w:author="RAFAEL SOTOMAYOR" w:date="2016-12-20T17:07:00Z"/>
                <w:noProof/>
                <w:lang w:val="es-ES"/>
              </w:rPr>
            </w:pPr>
            <w:ins w:id="10137" w:author="RAFAEL SOTOMAYOR" w:date="2016-12-20T17:07:00Z">
              <w:r w:rsidRPr="00067AA5">
                <w:rPr>
                  <w:noProof/>
                  <w:lang w:val="es-ES"/>
                </w:rPr>
                <w:t>58,84</w:t>
              </w:r>
            </w:ins>
          </w:p>
        </w:tc>
      </w:tr>
      <w:tr w:rsidR="00C66CF8" w:rsidRPr="00067AA5" w:rsidTr="0038412C">
        <w:trPr>
          <w:ins w:id="10138"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39" w:author="RAFAEL SOTOMAYOR" w:date="2016-12-20T17:07:00Z"/>
                <w:noProof/>
                <w:lang w:val="es-ES"/>
              </w:rPr>
            </w:pPr>
            <w:ins w:id="10140" w:author="RAFAEL SOTOMAYOR" w:date="2016-12-20T17:07:00Z">
              <w:r w:rsidRPr="00067AA5">
                <w:rPr>
                  <w:noProof/>
                  <w:lang w:val="es-ES"/>
                </w:rPr>
                <w:t>DURAZNOS Y NECTARINAS</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41" w:author="RAFAEL SOTOMAYOR" w:date="2016-12-20T17:07:00Z"/>
                <w:noProof/>
                <w:lang w:val="es-ES"/>
              </w:rPr>
            </w:pPr>
            <w:ins w:id="10142" w:author="RAFAEL SOTOMAYOR" w:date="2016-12-20T17:07:00Z">
              <w:r w:rsidRPr="00067AA5">
                <w:rPr>
                  <w:noProof/>
                  <w:lang w:val="es-ES"/>
                </w:rPr>
                <w:t>58,10%</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43" w:author="RAFAEL SOTOMAYOR" w:date="2016-12-20T17:07:00Z"/>
                <w:noProof/>
                <w:lang w:val="es-ES"/>
              </w:rPr>
            </w:pPr>
            <w:ins w:id="10144" w:author="RAFAEL SOTOMAYOR" w:date="2016-12-20T17:07:00Z">
              <w:r w:rsidRPr="00067AA5">
                <w:rPr>
                  <w:noProof/>
                  <w:lang w:val="es-ES"/>
                </w:rPr>
                <w:t>53,96</w:t>
              </w:r>
            </w:ins>
          </w:p>
        </w:tc>
      </w:tr>
      <w:tr w:rsidR="00C66CF8" w:rsidRPr="00067AA5" w:rsidTr="0038412C">
        <w:trPr>
          <w:ins w:id="10145"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46" w:author="RAFAEL SOTOMAYOR" w:date="2016-12-20T17:07:00Z"/>
                <w:noProof/>
                <w:lang w:val="es-ES"/>
              </w:rPr>
            </w:pPr>
            <w:ins w:id="10147" w:author="RAFAEL SOTOMAYOR" w:date="2016-12-20T17:07:00Z">
              <w:r w:rsidRPr="00067AA5">
                <w:rPr>
                  <w:noProof/>
                  <w:lang w:val="es-ES"/>
                </w:rPr>
                <w:t>BERRIES Y ESPECIES MENORES</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48" w:author="RAFAEL SOTOMAYOR" w:date="2016-12-20T17:07:00Z"/>
                <w:noProof/>
                <w:lang w:val="es-ES"/>
              </w:rPr>
            </w:pPr>
            <w:ins w:id="10149" w:author="RAFAEL SOTOMAYOR" w:date="2016-12-20T17:07:00Z">
              <w:r w:rsidRPr="00067AA5">
                <w:rPr>
                  <w:noProof/>
                  <w:lang w:val="es-ES"/>
                </w:rPr>
                <w:t>54,63%</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50" w:author="RAFAEL SOTOMAYOR" w:date="2016-12-20T17:07:00Z"/>
                <w:noProof/>
                <w:lang w:val="es-ES"/>
              </w:rPr>
            </w:pPr>
            <w:ins w:id="10151" w:author="RAFAEL SOTOMAYOR" w:date="2016-12-20T17:07:00Z">
              <w:r w:rsidRPr="00067AA5">
                <w:rPr>
                  <w:noProof/>
                  <w:lang w:val="es-ES"/>
                </w:rPr>
                <w:t>50,09</w:t>
              </w:r>
            </w:ins>
          </w:p>
        </w:tc>
      </w:tr>
      <w:tr w:rsidR="00C66CF8" w:rsidRPr="00067AA5" w:rsidTr="0038412C">
        <w:trPr>
          <w:ins w:id="10152" w:author="RAFAEL SOTOMAYOR" w:date="2016-12-20T17:07:00Z"/>
        </w:trPr>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53" w:author="RAFAEL SOTOMAYOR" w:date="2016-12-20T17:07:00Z"/>
                <w:noProof/>
                <w:lang w:val="es-ES"/>
              </w:rPr>
            </w:pPr>
            <w:ins w:id="10154" w:author="RAFAEL SOTOMAYOR" w:date="2016-12-20T17:07:00Z">
              <w:r>
                <w:rPr>
                  <w:noProof/>
                  <w:lang w:val="es-ES"/>
                </w:rPr>
                <w:t>POM</w:t>
              </w:r>
              <w:r w:rsidRPr="00067AA5">
                <w:rPr>
                  <w:noProof/>
                  <w:lang w:val="es-ES"/>
                </w:rPr>
                <w:t>ÁCEAS</w:t>
              </w:r>
            </w:ins>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55" w:author="RAFAEL SOTOMAYOR" w:date="2016-12-20T17:07:00Z"/>
                <w:noProof/>
                <w:lang w:val="es-ES"/>
              </w:rPr>
            </w:pPr>
            <w:ins w:id="10156" w:author="RAFAEL SOTOMAYOR" w:date="2016-12-20T17:07:00Z">
              <w:r w:rsidRPr="00067AA5">
                <w:rPr>
                  <w:noProof/>
                  <w:lang w:val="es-ES"/>
                </w:rPr>
                <w:t>54,55%</w:t>
              </w:r>
            </w:ins>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157" w:author="RAFAEL SOTOMAYOR" w:date="2016-12-20T17:07:00Z"/>
                <w:noProof/>
                <w:lang w:val="es-ES"/>
              </w:rPr>
            </w:pPr>
            <w:ins w:id="10158" w:author="RAFAEL SOTOMAYOR" w:date="2016-12-20T17:07:00Z">
              <w:r w:rsidRPr="00067AA5">
                <w:rPr>
                  <w:noProof/>
                  <w:lang w:val="es-ES"/>
                </w:rPr>
                <w:t>50,00</w:t>
              </w:r>
            </w:ins>
          </w:p>
        </w:tc>
      </w:tr>
    </w:tbl>
    <w:p w:rsidR="00C66CF8" w:rsidRPr="00067AA5" w:rsidRDefault="00C66CF8" w:rsidP="00C66CF8">
      <w:pPr>
        <w:pStyle w:val="Tabla"/>
        <w:rPr>
          <w:ins w:id="10159" w:author="RAFAEL SOTOMAYOR" w:date="2016-12-20T17:07:00Z"/>
        </w:rPr>
      </w:pPr>
      <w:bookmarkStart w:id="10160" w:name="_Toc470016058"/>
      <w:ins w:id="10161"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15</w:t>
        </w:r>
        <w:r w:rsidRPr="00067AA5">
          <w:fldChar w:fldCharType="end"/>
        </w:r>
        <w:r>
          <w:t>: Indicador de Tecnificaci</w:t>
        </w:r>
        <w:r w:rsidRPr="00067AA5">
          <w:t>ón</w:t>
        </w:r>
        <w:bookmarkEnd w:id="10160"/>
      </w:ins>
    </w:p>
    <w:p w:rsidR="00C66CF8" w:rsidRPr="00067AA5" w:rsidRDefault="00C66CF8" w:rsidP="00C66CF8">
      <w:pPr>
        <w:rPr>
          <w:ins w:id="10162" w:author="RAFAEL SOTOMAYOR" w:date="2016-12-20T17:07:00Z"/>
          <w:noProof/>
        </w:rPr>
      </w:pPr>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0163" w:author="RAFAEL SOTOMAYOR" w:date="2016-12-20T17:07:00Z"/>
          <w:noProof/>
        </w:rPr>
        <w:pPrChange w:id="10164"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0165" w:name="_ju72is8lkxwx"/>
      <w:bookmarkStart w:id="10166" w:name="_Toc470016875"/>
      <w:bookmarkEnd w:id="10165"/>
      <w:ins w:id="10167" w:author="RAFAEL SOTOMAYOR" w:date="2016-12-20T17:07:00Z">
        <w:r w:rsidRPr="00067AA5">
          <w:rPr>
            <w:noProof/>
          </w:rPr>
          <w:t>Indicador de Riego</w:t>
        </w:r>
        <w:bookmarkEnd w:id="10166"/>
      </w:ins>
    </w:p>
    <w:p w:rsidR="00C66CF8" w:rsidRPr="00067AA5" w:rsidRDefault="00C66CF8" w:rsidP="00C66CF8">
      <w:pPr>
        <w:rPr>
          <w:ins w:id="10168" w:author="RAFAEL SOTOMAYOR" w:date="2016-12-20T17:07:00Z"/>
          <w:noProof/>
        </w:rPr>
      </w:pPr>
    </w:p>
    <w:p w:rsidR="00C66CF8" w:rsidRPr="00067AA5" w:rsidRDefault="00C66CF8" w:rsidP="00C66CF8">
      <w:pPr>
        <w:rPr>
          <w:ins w:id="10169" w:author="RAFAEL SOTOMAYOR" w:date="2016-12-20T17:07:00Z"/>
          <w:noProof/>
          <w:highlight w:val="white"/>
        </w:rPr>
      </w:pPr>
      <w:ins w:id="10170" w:author="RAFAEL SOTOMAYOR" w:date="2016-12-20T17:07:00Z">
        <w:r w:rsidRPr="00067AA5">
          <w:rPr>
            <w:noProof/>
            <w:highlight w:val="white"/>
          </w:rPr>
          <w:t>El riego es una variable importa</w:t>
        </w:r>
        <w:r>
          <w:rPr>
            <w:noProof/>
            <w:highlight w:val="white"/>
          </w:rPr>
          <w:t>nte a considerar. El correcto c</w:t>
        </w:r>
        <w:r w:rsidRPr="00067AA5">
          <w:rPr>
            <w:noProof/>
            <w:highlight w:val="white"/>
          </w:rPr>
          <w:t>álculo de riego y fertilización esta indexado a una alta o baja rentabilidad del cultivo, en especial por el costo de los fertilizantes, así como de la energía asociada al bombeo e impulsión del agua.</w:t>
        </w:r>
      </w:ins>
    </w:p>
    <w:p w:rsidR="00C66CF8" w:rsidRPr="00067AA5" w:rsidRDefault="00C66CF8" w:rsidP="00C66CF8">
      <w:pPr>
        <w:rPr>
          <w:ins w:id="10171" w:author="RAFAEL SOTOMAYOR" w:date="2016-12-20T17:07:00Z"/>
          <w:noProof/>
          <w:highlight w:val="white"/>
        </w:rPr>
      </w:pPr>
      <w:ins w:id="10172" w:author="RAFAEL SOTOMAYOR" w:date="2016-12-20T17:07:00Z">
        <w:r>
          <w:rPr>
            <w:noProof/>
            <w:highlight w:val="white"/>
          </w:rPr>
          <w:t>La T</w:t>
        </w:r>
        <w:r w:rsidRPr="00067AA5">
          <w:rPr>
            <w:noProof/>
            <w:highlight w:val="white"/>
          </w:rPr>
          <w:t xml:space="preserve">abla </w:t>
        </w:r>
        <w:r>
          <w:rPr>
            <w:noProof/>
            <w:highlight w:val="white"/>
          </w:rPr>
          <w:t>16</w:t>
        </w:r>
        <w:r w:rsidRPr="00067AA5">
          <w:rPr>
            <w:noProof/>
            <w:highlight w:val="white"/>
          </w:rPr>
          <w:t xml:space="preserve"> muestar los requerimientos de </w:t>
        </w:r>
        <w:r>
          <w:rPr>
            <w:noProof/>
            <w:highlight w:val="white"/>
          </w:rPr>
          <w:t>riego para cada especie, se toma</w:t>
        </w:r>
        <w:r w:rsidRPr="00067AA5">
          <w:rPr>
            <w:noProof/>
            <w:highlight w:val="white"/>
          </w:rPr>
          <w:t xml:space="preserve"> el promedio de riego por periodo, luego se ordena de mayor a menor y se obtinene el respectivo indicador.</w:t>
        </w:r>
      </w:ins>
    </w:p>
    <w:p w:rsidR="00C66CF8" w:rsidRPr="00067AA5" w:rsidRDefault="00C66CF8" w:rsidP="00C66CF8">
      <w:pPr>
        <w:rPr>
          <w:ins w:id="10173" w:author="RAFAEL SOTOMAYOR" w:date="2016-12-20T17:07:00Z"/>
          <w:noProof/>
        </w:rPr>
      </w:pPr>
    </w:p>
    <w:tbl>
      <w:tblPr>
        <w:tblW w:w="8895" w:type="dxa"/>
        <w:tblInd w:w="-73" w:type="dxa"/>
        <w:tblBorders>
          <w:top w:val="single" w:sz="4" w:space="0" w:color="B7B7B7"/>
          <w:left w:val="single" w:sz="4" w:space="0" w:color="B7B7B7"/>
          <w:bottom w:val="single" w:sz="4" w:space="0" w:color="B7B7B7"/>
          <w:right w:val="single" w:sz="4" w:space="0" w:color="B7B7B7"/>
          <w:insideH w:val="single" w:sz="4" w:space="0" w:color="B7B7B7"/>
          <w:insideV w:val="single" w:sz="4" w:space="0" w:color="B7B7B7"/>
        </w:tblBorders>
        <w:tblCellMar>
          <w:top w:w="40" w:type="dxa"/>
          <w:left w:w="35" w:type="dxa"/>
          <w:bottom w:w="40" w:type="dxa"/>
          <w:right w:w="40" w:type="dxa"/>
        </w:tblCellMar>
        <w:tblLook w:val="04A0" w:firstRow="1" w:lastRow="0" w:firstColumn="1" w:lastColumn="0" w:noHBand="0" w:noVBand="1"/>
      </w:tblPr>
      <w:tblGrid>
        <w:gridCol w:w="1304"/>
        <w:gridCol w:w="855"/>
        <w:gridCol w:w="870"/>
        <w:gridCol w:w="885"/>
        <w:gridCol w:w="795"/>
        <w:gridCol w:w="1215"/>
        <w:gridCol w:w="886"/>
        <w:gridCol w:w="1154"/>
        <w:gridCol w:w="931"/>
      </w:tblGrid>
      <w:tr w:rsidR="00C66CF8" w:rsidRPr="00067AA5" w:rsidTr="0038412C">
        <w:trPr>
          <w:ins w:id="10174"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75" w:author="RAFAEL SOTOMAYOR" w:date="2016-12-20T17:07:00Z"/>
                <w:noProof/>
                <w:lang w:val="es-ES"/>
              </w:rPr>
            </w:pPr>
          </w:p>
        </w:tc>
        <w:tc>
          <w:tcPr>
            <w:tcW w:w="85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76" w:author="RAFAEL SOTOMAYOR" w:date="2016-12-20T17:07:00Z"/>
                <w:noProof/>
                <w:lang w:val="es-ES"/>
              </w:rPr>
            </w:pPr>
            <w:ins w:id="10177" w:author="RAFAEL SOTOMAYOR" w:date="2016-12-20T17:07:00Z">
              <w:r w:rsidRPr="00067AA5">
                <w:rPr>
                  <w:noProof/>
                  <w:lang w:val="es-ES"/>
                </w:rPr>
                <w:t>M3/ha a ño</w:t>
              </w:r>
            </w:ins>
          </w:p>
        </w:tc>
        <w:tc>
          <w:tcPr>
            <w:tcW w:w="870"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78" w:author="RAFAEL SOTOMAYOR" w:date="2016-12-20T17:07:00Z"/>
                <w:noProof/>
                <w:lang w:val="es-ES"/>
              </w:rPr>
            </w:pPr>
          </w:p>
        </w:tc>
        <w:tc>
          <w:tcPr>
            <w:tcW w:w="88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79" w:author="RAFAEL SOTOMAYOR" w:date="2016-12-20T17:07:00Z"/>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80"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81" w:author="RAFAEL SOTOMAYOR" w:date="2016-12-20T17:07:00Z"/>
                <w:noProof/>
                <w:lang w:val="es-ES"/>
              </w:rPr>
            </w:pPr>
            <w:ins w:id="10182" w:author="RAFAEL SOTOMAYOR" w:date="2016-12-20T17:07:00Z">
              <w:r w:rsidRPr="00067AA5">
                <w:rPr>
                  <w:noProof/>
                  <w:lang w:val="es-ES"/>
                </w:rPr>
                <w:t>INDICADOR RIEGO</w:t>
              </w:r>
            </w:ins>
          </w:p>
        </w:tc>
        <w:tc>
          <w:tcPr>
            <w:tcW w:w="886"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83" w:author="RAFAEL SOTOMAYOR" w:date="2016-12-20T17:07:00Z"/>
                <w:noProof/>
                <w:lang w:val="es-ES"/>
              </w:rPr>
            </w:pPr>
          </w:p>
        </w:tc>
        <w:tc>
          <w:tcPr>
            <w:tcW w:w="1154"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84" w:author="RAFAEL SOTOMAYOR" w:date="2016-12-20T17:07:00Z"/>
                <w:noProof/>
                <w:lang w:val="es-ES"/>
              </w:rPr>
            </w:pPr>
            <w:ins w:id="10185" w:author="RAFAEL SOTOMAYOR" w:date="2016-12-20T17:07:00Z">
              <w:r w:rsidRPr="00067AA5">
                <w:rPr>
                  <w:noProof/>
                  <w:lang w:val="es-ES"/>
                </w:rPr>
                <w:t>Per íodo de Riego</w:t>
              </w:r>
            </w:ins>
          </w:p>
        </w:tc>
        <w:tc>
          <w:tcPr>
            <w:tcW w:w="931"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86" w:author="RAFAEL SOTOMAYOR" w:date="2016-12-20T17:07:00Z"/>
                <w:noProof/>
                <w:lang w:val="es-ES"/>
              </w:rPr>
            </w:pPr>
          </w:p>
        </w:tc>
      </w:tr>
      <w:tr w:rsidR="00C66CF8" w:rsidRPr="00067AA5" w:rsidTr="0038412C">
        <w:trPr>
          <w:ins w:id="10187"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88" w:author="RAFAEL SOTOMAYOR" w:date="2016-12-20T17:07:00Z"/>
                <w:noProof/>
                <w:lang w:val="es-ES"/>
              </w:rPr>
            </w:pPr>
          </w:p>
        </w:tc>
        <w:tc>
          <w:tcPr>
            <w:tcW w:w="85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89" w:author="RAFAEL SOTOMAYOR" w:date="2016-12-20T17:07:00Z"/>
                <w:noProof/>
                <w:lang w:val="es-ES"/>
              </w:rPr>
            </w:pPr>
            <w:ins w:id="10190" w:author="RAFAEL SOTOMAYOR" w:date="2016-12-20T17:07:00Z">
              <w:r w:rsidRPr="00067AA5">
                <w:rPr>
                  <w:noProof/>
                  <w:lang w:val="es-ES"/>
                </w:rPr>
                <w:t>Norte</w:t>
              </w:r>
            </w:ins>
          </w:p>
        </w:tc>
        <w:tc>
          <w:tcPr>
            <w:tcW w:w="870"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91" w:author="RAFAEL SOTOMAYOR" w:date="2016-12-20T17:07:00Z"/>
                <w:noProof/>
                <w:lang w:val="es-ES"/>
              </w:rPr>
            </w:pPr>
            <w:ins w:id="10192" w:author="RAFAEL SOTOMAYOR" w:date="2016-12-20T17:07:00Z">
              <w:r w:rsidRPr="00067AA5">
                <w:rPr>
                  <w:noProof/>
                  <w:lang w:val="es-ES"/>
                </w:rPr>
                <w:t>Centro</w:t>
              </w:r>
            </w:ins>
          </w:p>
        </w:tc>
        <w:tc>
          <w:tcPr>
            <w:tcW w:w="88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93" w:author="RAFAEL SOTOMAYOR" w:date="2016-12-20T17:07:00Z"/>
                <w:noProof/>
                <w:lang w:val="es-ES"/>
              </w:rPr>
            </w:pPr>
            <w:ins w:id="10194" w:author="RAFAEL SOTOMAYOR" w:date="2016-12-20T17:07:00Z">
              <w:r w:rsidRPr="00067AA5">
                <w:rPr>
                  <w:noProof/>
                  <w:lang w:val="es-ES"/>
                </w:rPr>
                <w:t>Centro Sur</w:t>
              </w:r>
            </w:ins>
          </w:p>
        </w:tc>
        <w:tc>
          <w:tcPr>
            <w:tcW w:w="79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95" w:author="RAFAEL SOTOMAYOR" w:date="2016-12-20T17:07:00Z"/>
                <w:noProof/>
                <w:lang w:val="es-ES"/>
              </w:rPr>
            </w:pPr>
            <w:ins w:id="10196" w:author="RAFAEL SOTOMAYOR" w:date="2016-12-20T17:07:00Z">
              <w:r w:rsidRPr="00067AA5">
                <w:rPr>
                  <w:noProof/>
                  <w:lang w:val="es-ES"/>
                </w:rPr>
                <w:t>Sur</w:t>
              </w:r>
            </w:ins>
          </w:p>
        </w:tc>
        <w:tc>
          <w:tcPr>
            <w:tcW w:w="121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97" w:author="RAFAEL SOTOMAYOR" w:date="2016-12-20T17:07:00Z"/>
                <w:noProof/>
                <w:lang w:val="es-ES"/>
              </w:rPr>
            </w:pPr>
            <w:ins w:id="10198" w:author="RAFAEL SOTOMAYOR" w:date="2016-12-20T17:07:00Z">
              <w:r w:rsidRPr="00067AA5">
                <w:rPr>
                  <w:noProof/>
                  <w:lang w:val="es-ES"/>
                </w:rPr>
                <w:t>Promedio</w:t>
              </w:r>
            </w:ins>
          </w:p>
        </w:tc>
        <w:tc>
          <w:tcPr>
            <w:tcW w:w="886"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199" w:author="RAFAEL SOTOMAYOR" w:date="2016-12-20T17:07:00Z"/>
                <w:noProof/>
                <w:lang w:val="es-ES"/>
              </w:rPr>
            </w:pPr>
            <w:ins w:id="10200" w:author="RAFAEL SOTOMAYOR" w:date="2016-12-20T17:07:00Z">
              <w:r w:rsidRPr="00067AA5">
                <w:rPr>
                  <w:noProof/>
                  <w:lang w:val="es-ES"/>
                </w:rPr>
                <w:t>KPI RIEGO</w:t>
              </w:r>
            </w:ins>
          </w:p>
        </w:tc>
        <w:tc>
          <w:tcPr>
            <w:tcW w:w="1154"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201" w:author="RAFAEL SOTOMAYOR" w:date="2016-12-20T17:07:00Z"/>
                <w:noProof/>
                <w:lang w:val="es-ES"/>
              </w:rPr>
            </w:pPr>
            <w:ins w:id="10202" w:author="RAFAEL SOTOMAYOR" w:date="2016-12-20T17:07:00Z">
              <w:r w:rsidRPr="00067AA5">
                <w:rPr>
                  <w:noProof/>
                  <w:lang w:val="es-ES"/>
                </w:rPr>
                <w:t>Inicio</w:t>
              </w:r>
            </w:ins>
          </w:p>
        </w:tc>
        <w:tc>
          <w:tcPr>
            <w:tcW w:w="931"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rsidR="00C66CF8" w:rsidRPr="00067AA5" w:rsidRDefault="00C66CF8" w:rsidP="0038412C">
            <w:pPr>
              <w:pStyle w:val="Contenidodelatabla"/>
              <w:rPr>
                <w:ins w:id="10203" w:author="RAFAEL SOTOMAYOR" w:date="2016-12-20T17:07:00Z"/>
                <w:noProof/>
                <w:lang w:val="es-ES"/>
              </w:rPr>
            </w:pPr>
            <w:ins w:id="10204" w:author="RAFAEL SOTOMAYOR" w:date="2016-12-20T17:07:00Z">
              <w:r w:rsidRPr="00067AA5">
                <w:rPr>
                  <w:noProof/>
                  <w:lang w:val="es-ES"/>
                </w:rPr>
                <w:t>Fin</w:t>
              </w:r>
            </w:ins>
          </w:p>
        </w:tc>
      </w:tr>
      <w:tr w:rsidR="00C66CF8" w:rsidRPr="00067AA5" w:rsidTr="0038412C">
        <w:trPr>
          <w:ins w:id="10205"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06" w:author="RAFAEL SOTOMAYOR" w:date="2016-12-20T17:07:00Z"/>
                <w:noProof/>
                <w:lang w:val="es-ES"/>
              </w:rPr>
            </w:pPr>
            <w:ins w:id="10207" w:author="RAFAEL SOTOMAYOR" w:date="2016-12-20T17:07:00Z">
              <w:r w:rsidRPr="00067AA5">
                <w:rPr>
                  <w:noProof/>
                  <w:lang w:val="es-ES"/>
                </w:rPr>
                <w:t>KIWI</w:t>
              </w:r>
            </w:ins>
          </w:p>
        </w:tc>
        <w:tc>
          <w:tcPr>
            <w:tcW w:w="85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208" w:author="RAFAEL SOTOMAYOR" w:date="2016-12-20T17:07:00Z"/>
                <w:noProof/>
                <w:lang w:val="es-ES"/>
              </w:rPr>
            </w:pP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09" w:author="RAFAEL SOTOMAYOR" w:date="2016-12-20T17:07:00Z"/>
                <w:noProof/>
                <w:lang w:val="es-ES"/>
              </w:rPr>
            </w:pPr>
            <w:ins w:id="10210" w:author="RAFAEL SOTOMAYOR" w:date="2016-12-20T17:07:00Z">
              <w:r w:rsidRPr="00067AA5">
                <w:rPr>
                  <w:noProof/>
                  <w:lang w:val="es-ES"/>
                </w:rPr>
                <w:t>12.000</w:t>
              </w:r>
            </w:ins>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11" w:author="RAFAEL SOTOMAYOR" w:date="2016-12-20T17:07:00Z"/>
                <w:noProof/>
                <w:lang w:val="es-ES"/>
              </w:rPr>
            </w:pPr>
            <w:ins w:id="10212" w:author="RAFAEL SOTOMAYOR" w:date="2016-12-20T17:07:00Z">
              <w:r w:rsidRPr="00067AA5">
                <w:rPr>
                  <w:noProof/>
                  <w:lang w:val="es-ES"/>
                </w:rPr>
                <w:t>10.000</w:t>
              </w:r>
            </w:ins>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213"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14" w:author="RAFAEL SOTOMAYOR" w:date="2016-12-20T17:07:00Z"/>
                <w:noProof/>
                <w:lang w:val="es-ES"/>
              </w:rPr>
            </w:pPr>
            <w:ins w:id="10215" w:author="RAFAEL SOTOMAYOR" w:date="2016-12-20T17:07:00Z">
              <w:r w:rsidRPr="00067AA5">
                <w:rPr>
                  <w:noProof/>
                  <w:lang w:val="es-ES"/>
                </w:rPr>
                <w:t>11.000,00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16" w:author="RAFAEL SOTOMAYOR" w:date="2016-12-20T17:07:00Z"/>
                <w:noProof/>
                <w:lang w:val="es-ES"/>
              </w:rPr>
            </w:pPr>
            <w:ins w:id="10217" w:author="RAFAEL SOTOMAYOR" w:date="2016-12-20T17:07:00Z">
              <w:r w:rsidRPr="00067AA5">
                <w:rPr>
                  <w:noProof/>
                  <w:lang w:val="es-ES"/>
                </w:rPr>
                <w:t>100,00</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18" w:author="RAFAEL SOTOMAYOR" w:date="2016-12-20T17:07:00Z"/>
                <w:noProof/>
                <w:lang w:val="es-ES"/>
              </w:rPr>
            </w:pPr>
            <w:ins w:id="10219" w:author="RAFAEL SOTOMAYOR" w:date="2016-12-20T17:07:00Z">
              <w:r w:rsidRPr="00067AA5">
                <w:rPr>
                  <w:noProof/>
                  <w:lang w:val="es-ES"/>
                </w:rPr>
                <w:t>Septiembre</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20" w:author="RAFAEL SOTOMAYOR" w:date="2016-12-20T17:07:00Z"/>
                <w:noProof/>
                <w:lang w:val="es-ES"/>
              </w:rPr>
            </w:pPr>
            <w:ins w:id="10221" w:author="RAFAEL SOTOMAYOR" w:date="2016-12-20T17:07:00Z">
              <w:r w:rsidRPr="00067AA5">
                <w:rPr>
                  <w:noProof/>
                  <w:lang w:val="es-ES"/>
                </w:rPr>
                <w:t>Mayo</w:t>
              </w:r>
            </w:ins>
          </w:p>
        </w:tc>
      </w:tr>
      <w:tr w:rsidR="00C66CF8" w:rsidRPr="00067AA5" w:rsidTr="0038412C">
        <w:trPr>
          <w:ins w:id="10222"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23" w:author="RAFAEL SOTOMAYOR" w:date="2016-12-20T17:07:00Z"/>
                <w:noProof/>
                <w:lang w:val="es-ES"/>
              </w:rPr>
            </w:pPr>
            <w:ins w:id="10224" w:author="RAFAEL SOTOMAYOR" w:date="2016-12-20T17:07:00Z">
              <w:r w:rsidRPr="00067AA5">
                <w:rPr>
                  <w:noProof/>
                  <w:lang w:val="es-ES"/>
                </w:rPr>
                <w:t>C ÍTRICOS</w:t>
              </w:r>
            </w:ins>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25" w:author="RAFAEL SOTOMAYOR" w:date="2016-12-20T17:07:00Z"/>
                <w:noProof/>
                <w:lang w:val="es-ES"/>
              </w:rPr>
            </w:pPr>
            <w:ins w:id="10226" w:author="RAFAEL SOTOMAYOR" w:date="2016-12-20T17:07:00Z">
              <w:r w:rsidRPr="00067AA5">
                <w:rPr>
                  <w:noProof/>
                  <w:lang w:val="es-ES"/>
                </w:rPr>
                <w:t>10.000</w:t>
              </w:r>
            </w:ins>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27" w:author="RAFAEL SOTOMAYOR" w:date="2016-12-20T17:07:00Z"/>
                <w:noProof/>
                <w:lang w:val="es-ES"/>
              </w:rPr>
            </w:pPr>
            <w:ins w:id="10228" w:author="RAFAEL SOTOMAYOR" w:date="2016-12-20T17:07:00Z">
              <w:r w:rsidRPr="00067AA5">
                <w:rPr>
                  <w:noProof/>
                  <w:lang w:val="es-ES"/>
                </w:rPr>
                <w:t>9.000</w:t>
              </w:r>
            </w:ins>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229" w:author="RAFAEL SOTOMAYOR" w:date="2016-12-20T17:07:00Z"/>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230"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31" w:author="RAFAEL SOTOMAYOR" w:date="2016-12-20T17:07:00Z"/>
                <w:noProof/>
                <w:lang w:val="es-ES"/>
              </w:rPr>
            </w:pPr>
            <w:ins w:id="10232" w:author="RAFAEL SOTOMAYOR" w:date="2016-12-20T17:07:00Z">
              <w:r w:rsidRPr="00067AA5">
                <w:rPr>
                  <w:noProof/>
                  <w:lang w:val="es-ES"/>
                </w:rPr>
                <w:t>9.500,00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33" w:author="RAFAEL SOTOMAYOR" w:date="2016-12-20T17:07:00Z"/>
                <w:noProof/>
                <w:lang w:val="es-ES"/>
              </w:rPr>
            </w:pPr>
            <w:ins w:id="10234" w:author="RAFAEL SOTOMAYOR" w:date="2016-12-20T17:07:00Z">
              <w:r w:rsidRPr="00067AA5">
                <w:rPr>
                  <w:noProof/>
                  <w:lang w:val="es-ES"/>
                </w:rPr>
                <w:t>90,53</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35" w:author="RAFAEL SOTOMAYOR" w:date="2016-12-20T17:07:00Z"/>
                <w:noProof/>
                <w:lang w:val="es-ES"/>
              </w:rPr>
            </w:pPr>
            <w:ins w:id="10236" w:author="RAFAEL SOTOMAYOR" w:date="2016-12-20T17:07:00Z">
              <w:r w:rsidRPr="00067AA5">
                <w:rPr>
                  <w:noProof/>
                  <w:lang w:val="es-ES"/>
                </w:rPr>
                <w:t>Agosto</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37" w:author="RAFAEL SOTOMAYOR" w:date="2016-12-20T17:07:00Z"/>
                <w:noProof/>
                <w:lang w:val="es-ES"/>
              </w:rPr>
            </w:pPr>
            <w:ins w:id="10238" w:author="RAFAEL SOTOMAYOR" w:date="2016-12-20T17:07:00Z">
              <w:r w:rsidRPr="00067AA5">
                <w:rPr>
                  <w:noProof/>
                  <w:lang w:val="es-ES"/>
                </w:rPr>
                <w:t>Mayo</w:t>
              </w:r>
            </w:ins>
          </w:p>
        </w:tc>
      </w:tr>
      <w:tr w:rsidR="00C66CF8" w:rsidRPr="00067AA5" w:rsidTr="0038412C">
        <w:trPr>
          <w:ins w:id="10239"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40" w:author="RAFAEL SOTOMAYOR" w:date="2016-12-20T17:07:00Z"/>
                <w:noProof/>
                <w:lang w:val="es-ES"/>
              </w:rPr>
            </w:pPr>
            <w:ins w:id="10241" w:author="RAFAEL SOTOMAYOR" w:date="2016-12-20T17:07:00Z">
              <w:r w:rsidRPr="00067AA5">
                <w:rPr>
                  <w:noProof/>
                  <w:lang w:val="es-ES"/>
                </w:rPr>
                <w:t>UVA DE MESA</w:t>
              </w:r>
            </w:ins>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42" w:author="RAFAEL SOTOMAYOR" w:date="2016-12-20T17:07:00Z"/>
                <w:noProof/>
                <w:lang w:val="es-ES"/>
              </w:rPr>
            </w:pPr>
            <w:ins w:id="10243" w:author="RAFAEL SOTOMAYOR" w:date="2016-12-20T17:07:00Z">
              <w:r w:rsidRPr="00067AA5">
                <w:rPr>
                  <w:noProof/>
                  <w:lang w:val="es-ES"/>
                </w:rPr>
                <w:t>9.500</w:t>
              </w:r>
            </w:ins>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44" w:author="RAFAEL SOTOMAYOR" w:date="2016-12-20T17:07:00Z"/>
                <w:noProof/>
                <w:lang w:val="es-ES"/>
              </w:rPr>
            </w:pPr>
            <w:ins w:id="10245" w:author="RAFAEL SOTOMAYOR" w:date="2016-12-20T17:07:00Z">
              <w:r w:rsidRPr="00067AA5">
                <w:rPr>
                  <w:noProof/>
                  <w:lang w:val="es-ES"/>
                </w:rPr>
                <w:t>8.500</w:t>
              </w:r>
            </w:ins>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246" w:author="RAFAEL SOTOMAYOR" w:date="2016-12-20T17:07:00Z"/>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247"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48" w:author="RAFAEL SOTOMAYOR" w:date="2016-12-20T17:07:00Z"/>
                <w:noProof/>
                <w:lang w:val="es-ES"/>
              </w:rPr>
            </w:pPr>
            <w:ins w:id="10249" w:author="RAFAEL SOTOMAYOR" w:date="2016-12-20T17:07:00Z">
              <w:r w:rsidRPr="00067AA5">
                <w:rPr>
                  <w:noProof/>
                  <w:lang w:val="es-ES"/>
                </w:rPr>
                <w:t>9.000,00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50" w:author="RAFAEL SOTOMAYOR" w:date="2016-12-20T17:07:00Z"/>
                <w:noProof/>
                <w:lang w:val="es-ES"/>
              </w:rPr>
            </w:pPr>
            <w:ins w:id="10251" w:author="RAFAEL SOTOMAYOR" w:date="2016-12-20T17:07:00Z">
              <w:r w:rsidRPr="00067AA5">
                <w:rPr>
                  <w:noProof/>
                  <w:lang w:val="es-ES"/>
                </w:rPr>
                <w:t>87,37</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52" w:author="RAFAEL SOTOMAYOR" w:date="2016-12-20T17:07:00Z"/>
                <w:noProof/>
                <w:lang w:val="es-ES"/>
              </w:rPr>
            </w:pPr>
            <w:ins w:id="10253" w:author="RAFAEL SOTOMAYOR" w:date="2016-12-20T17:07:00Z">
              <w:r w:rsidRPr="00067AA5">
                <w:rPr>
                  <w:noProof/>
                  <w:lang w:val="es-ES"/>
                </w:rPr>
                <w:t>Septiembre</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54" w:author="RAFAEL SOTOMAYOR" w:date="2016-12-20T17:07:00Z"/>
                <w:noProof/>
                <w:lang w:val="es-ES"/>
              </w:rPr>
            </w:pPr>
            <w:ins w:id="10255" w:author="RAFAEL SOTOMAYOR" w:date="2016-12-20T17:07:00Z">
              <w:r w:rsidRPr="00067AA5">
                <w:rPr>
                  <w:noProof/>
                  <w:lang w:val="es-ES"/>
                </w:rPr>
                <w:t>Abril</w:t>
              </w:r>
            </w:ins>
          </w:p>
        </w:tc>
      </w:tr>
      <w:tr w:rsidR="00C66CF8" w:rsidRPr="00067AA5" w:rsidTr="0038412C">
        <w:trPr>
          <w:ins w:id="10256"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57" w:author="RAFAEL SOTOMAYOR" w:date="2016-12-20T17:07:00Z"/>
                <w:noProof/>
                <w:lang w:val="es-ES"/>
              </w:rPr>
            </w:pPr>
            <w:ins w:id="10258" w:author="RAFAEL SOTOMAYOR" w:date="2016-12-20T17:07:00Z">
              <w:r w:rsidRPr="00067AA5">
                <w:rPr>
                  <w:noProof/>
                  <w:lang w:val="es-ES"/>
                </w:rPr>
                <w:t>PALTAS</w:t>
              </w:r>
            </w:ins>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59" w:author="RAFAEL SOTOMAYOR" w:date="2016-12-20T17:07:00Z"/>
                <w:noProof/>
                <w:lang w:val="es-ES"/>
              </w:rPr>
            </w:pPr>
            <w:ins w:id="10260" w:author="RAFAEL SOTOMAYOR" w:date="2016-12-20T17:07:00Z">
              <w:r w:rsidRPr="00067AA5">
                <w:rPr>
                  <w:noProof/>
                  <w:lang w:val="es-ES"/>
                </w:rPr>
                <w:t>10.000</w:t>
              </w:r>
            </w:ins>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61" w:author="RAFAEL SOTOMAYOR" w:date="2016-12-20T17:07:00Z"/>
                <w:noProof/>
                <w:lang w:val="es-ES"/>
              </w:rPr>
            </w:pPr>
            <w:ins w:id="10262" w:author="RAFAEL SOTOMAYOR" w:date="2016-12-20T17:07:00Z">
              <w:r w:rsidRPr="00067AA5">
                <w:rPr>
                  <w:noProof/>
                  <w:lang w:val="es-ES"/>
                </w:rPr>
                <w:t>8.000</w:t>
              </w:r>
            </w:ins>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63" w:author="RAFAEL SOTOMAYOR" w:date="2016-12-20T17:07:00Z"/>
                <w:noProof/>
                <w:lang w:val="es-ES"/>
              </w:rPr>
            </w:pPr>
            <w:ins w:id="10264" w:author="RAFAEL SOTOMAYOR" w:date="2016-12-20T17:07:00Z">
              <w:r w:rsidRPr="00067AA5">
                <w:rPr>
                  <w:noProof/>
                  <w:lang w:val="es-ES"/>
                </w:rPr>
                <w:t>6.000</w:t>
              </w:r>
            </w:ins>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265"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66" w:author="RAFAEL SOTOMAYOR" w:date="2016-12-20T17:07:00Z"/>
                <w:noProof/>
                <w:lang w:val="es-ES"/>
              </w:rPr>
            </w:pPr>
            <w:ins w:id="10267" w:author="RAFAEL SOTOMAYOR" w:date="2016-12-20T17:07:00Z">
              <w:r w:rsidRPr="00067AA5">
                <w:rPr>
                  <w:noProof/>
                  <w:lang w:val="es-ES"/>
                </w:rPr>
                <w:t>8.000,00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68" w:author="RAFAEL SOTOMAYOR" w:date="2016-12-20T17:07:00Z"/>
                <w:noProof/>
                <w:lang w:val="es-ES"/>
              </w:rPr>
            </w:pPr>
            <w:ins w:id="10269" w:author="RAFAEL SOTOMAYOR" w:date="2016-12-20T17:07:00Z">
              <w:r w:rsidRPr="00067AA5">
                <w:rPr>
                  <w:noProof/>
                  <w:lang w:val="es-ES"/>
                </w:rPr>
                <w:t>81,05</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70" w:author="RAFAEL SOTOMAYOR" w:date="2016-12-20T17:07:00Z"/>
                <w:noProof/>
                <w:lang w:val="es-ES"/>
              </w:rPr>
            </w:pPr>
            <w:ins w:id="10271" w:author="RAFAEL SOTOMAYOR" w:date="2016-12-20T17:07:00Z">
              <w:r w:rsidRPr="00067AA5">
                <w:rPr>
                  <w:noProof/>
                  <w:lang w:val="es-ES"/>
                </w:rPr>
                <w:t>Agosto</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72" w:author="RAFAEL SOTOMAYOR" w:date="2016-12-20T17:07:00Z"/>
                <w:noProof/>
                <w:lang w:val="es-ES"/>
              </w:rPr>
            </w:pPr>
            <w:ins w:id="10273" w:author="RAFAEL SOTOMAYOR" w:date="2016-12-20T17:07:00Z">
              <w:r w:rsidRPr="00067AA5">
                <w:rPr>
                  <w:noProof/>
                  <w:lang w:val="es-ES"/>
                </w:rPr>
                <w:t>Mayo</w:t>
              </w:r>
            </w:ins>
          </w:p>
        </w:tc>
      </w:tr>
      <w:tr w:rsidR="00C66CF8" w:rsidRPr="00067AA5" w:rsidTr="0038412C">
        <w:trPr>
          <w:ins w:id="10274"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75" w:author="RAFAEL SOTOMAYOR" w:date="2016-12-20T17:07:00Z"/>
                <w:noProof/>
                <w:lang w:val="es-ES"/>
              </w:rPr>
            </w:pPr>
            <w:ins w:id="10276" w:author="RAFAEL SOTOMAYOR" w:date="2016-12-20T17:07:00Z">
              <w:r w:rsidRPr="00067AA5">
                <w:rPr>
                  <w:noProof/>
                  <w:lang w:val="es-ES"/>
                </w:rPr>
                <w:t>NUEZ</w:t>
              </w:r>
            </w:ins>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77" w:author="RAFAEL SOTOMAYOR" w:date="2016-12-20T17:07:00Z"/>
                <w:noProof/>
                <w:lang w:val="es-ES"/>
              </w:rPr>
            </w:pPr>
            <w:ins w:id="10278" w:author="RAFAEL SOTOMAYOR" w:date="2016-12-20T17:07:00Z">
              <w:r w:rsidRPr="00067AA5">
                <w:rPr>
                  <w:noProof/>
                  <w:lang w:val="es-ES"/>
                </w:rPr>
                <w:t>9.000</w:t>
              </w:r>
            </w:ins>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79" w:author="RAFAEL SOTOMAYOR" w:date="2016-12-20T17:07:00Z"/>
                <w:noProof/>
                <w:lang w:val="es-ES"/>
              </w:rPr>
            </w:pPr>
            <w:ins w:id="10280" w:author="RAFAEL SOTOMAYOR" w:date="2016-12-20T17:07:00Z">
              <w:r w:rsidRPr="00067AA5">
                <w:rPr>
                  <w:noProof/>
                  <w:lang w:val="es-ES"/>
                </w:rPr>
                <w:t>7.500</w:t>
              </w:r>
            </w:ins>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81" w:author="RAFAEL SOTOMAYOR" w:date="2016-12-20T17:07:00Z"/>
                <w:noProof/>
                <w:lang w:val="es-ES"/>
              </w:rPr>
            </w:pPr>
            <w:ins w:id="10282" w:author="RAFAEL SOTOMAYOR" w:date="2016-12-20T17:07:00Z">
              <w:r w:rsidRPr="00067AA5">
                <w:rPr>
                  <w:noProof/>
                  <w:lang w:val="es-ES"/>
                </w:rPr>
                <w:t>6.500</w:t>
              </w:r>
            </w:ins>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283"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84" w:author="RAFAEL SOTOMAYOR" w:date="2016-12-20T17:07:00Z"/>
                <w:noProof/>
                <w:lang w:val="es-ES"/>
              </w:rPr>
            </w:pPr>
            <w:ins w:id="10285" w:author="RAFAEL SOTOMAYOR" w:date="2016-12-20T17:07:00Z">
              <w:r w:rsidRPr="00067AA5">
                <w:rPr>
                  <w:noProof/>
                  <w:lang w:val="es-ES"/>
                </w:rPr>
                <w:t>7.666,67</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86" w:author="RAFAEL SOTOMAYOR" w:date="2016-12-20T17:07:00Z"/>
                <w:noProof/>
                <w:lang w:val="es-ES"/>
              </w:rPr>
            </w:pPr>
            <w:ins w:id="10287" w:author="RAFAEL SOTOMAYOR" w:date="2016-12-20T17:07:00Z">
              <w:r w:rsidRPr="00067AA5">
                <w:rPr>
                  <w:noProof/>
                  <w:lang w:val="es-ES"/>
                </w:rPr>
                <w:t>78,95</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88" w:author="RAFAEL SOTOMAYOR" w:date="2016-12-20T17:07:00Z"/>
                <w:noProof/>
                <w:lang w:val="es-ES"/>
              </w:rPr>
            </w:pPr>
            <w:ins w:id="10289" w:author="RAFAEL SOTOMAYOR" w:date="2016-12-20T17:07:00Z">
              <w:r w:rsidRPr="00067AA5">
                <w:rPr>
                  <w:noProof/>
                  <w:lang w:val="es-ES"/>
                </w:rPr>
                <w:t>Agosto</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90" w:author="RAFAEL SOTOMAYOR" w:date="2016-12-20T17:07:00Z"/>
                <w:noProof/>
                <w:lang w:val="es-ES"/>
              </w:rPr>
            </w:pPr>
            <w:ins w:id="10291" w:author="RAFAEL SOTOMAYOR" w:date="2016-12-20T17:07:00Z">
              <w:r w:rsidRPr="00067AA5">
                <w:rPr>
                  <w:noProof/>
                  <w:lang w:val="es-ES"/>
                </w:rPr>
                <w:t>Mayo</w:t>
              </w:r>
            </w:ins>
          </w:p>
        </w:tc>
      </w:tr>
      <w:tr w:rsidR="00C66CF8" w:rsidRPr="00067AA5" w:rsidTr="0038412C">
        <w:trPr>
          <w:ins w:id="10292"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93" w:author="RAFAEL SOTOMAYOR" w:date="2016-12-20T17:07:00Z"/>
                <w:noProof/>
                <w:lang w:val="es-ES"/>
              </w:rPr>
            </w:pPr>
            <w:ins w:id="10294" w:author="RAFAEL SOTOMAYOR" w:date="2016-12-20T17:07:00Z">
              <w:r w:rsidRPr="00067AA5">
                <w:rPr>
                  <w:noProof/>
                  <w:lang w:val="es-ES"/>
                </w:rPr>
                <w:t>ARANDANO</w:t>
              </w:r>
            </w:ins>
          </w:p>
        </w:tc>
        <w:tc>
          <w:tcPr>
            <w:tcW w:w="85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295" w:author="RAFAEL SOTOMAYOR" w:date="2016-12-20T17:07:00Z"/>
                <w:noProof/>
                <w:lang w:val="es-ES"/>
              </w:rPr>
            </w:pP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96" w:author="RAFAEL SOTOMAYOR" w:date="2016-12-20T17:07:00Z"/>
                <w:noProof/>
                <w:lang w:val="es-ES"/>
              </w:rPr>
            </w:pPr>
            <w:ins w:id="10297" w:author="RAFAEL SOTOMAYOR" w:date="2016-12-20T17:07:00Z">
              <w:r w:rsidRPr="00067AA5">
                <w:rPr>
                  <w:noProof/>
                  <w:lang w:val="es-ES"/>
                </w:rPr>
                <w:t>9.000</w:t>
              </w:r>
            </w:ins>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298" w:author="RAFAEL SOTOMAYOR" w:date="2016-12-20T17:07:00Z"/>
                <w:noProof/>
                <w:lang w:val="es-ES"/>
              </w:rPr>
            </w:pPr>
            <w:ins w:id="10299" w:author="RAFAEL SOTOMAYOR" w:date="2016-12-20T17:07:00Z">
              <w:r w:rsidRPr="00067AA5">
                <w:rPr>
                  <w:noProof/>
                  <w:lang w:val="es-ES"/>
                </w:rPr>
                <w:t>7.500</w:t>
              </w:r>
            </w:ins>
          </w:p>
        </w:tc>
        <w:tc>
          <w:tcPr>
            <w:tcW w:w="79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00" w:author="RAFAEL SOTOMAYOR" w:date="2016-12-20T17:07:00Z"/>
                <w:noProof/>
                <w:lang w:val="es-ES"/>
              </w:rPr>
            </w:pPr>
            <w:ins w:id="10301" w:author="RAFAEL SOTOMAYOR" w:date="2016-12-20T17:07:00Z">
              <w:r w:rsidRPr="00067AA5">
                <w:rPr>
                  <w:noProof/>
                  <w:lang w:val="es-ES"/>
                </w:rPr>
                <w:t>6.000</w:t>
              </w:r>
            </w:ins>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02" w:author="RAFAEL SOTOMAYOR" w:date="2016-12-20T17:07:00Z"/>
                <w:noProof/>
                <w:lang w:val="es-ES"/>
              </w:rPr>
            </w:pPr>
            <w:ins w:id="10303" w:author="RAFAEL SOTOMAYOR" w:date="2016-12-20T17:07:00Z">
              <w:r w:rsidRPr="00067AA5">
                <w:rPr>
                  <w:noProof/>
                  <w:lang w:val="es-ES"/>
                </w:rPr>
                <w:t>7.500,00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04" w:author="RAFAEL SOTOMAYOR" w:date="2016-12-20T17:07:00Z"/>
                <w:noProof/>
                <w:lang w:val="es-ES"/>
              </w:rPr>
            </w:pPr>
            <w:ins w:id="10305" w:author="RAFAEL SOTOMAYOR" w:date="2016-12-20T17:07:00Z">
              <w:r w:rsidRPr="00067AA5">
                <w:rPr>
                  <w:noProof/>
                  <w:lang w:val="es-ES"/>
                </w:rPr>
                <w:t>77,89</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06" w:author="RAFAEL SOTOMAYOR" w:date="2016-12-20T17:07:00Z"/>
                <w:noProof/>
                <w:lang w:val="es-ES"/>
              </w:rPr>
            </w:pPr>
            <w:ins w:id="10307" w:author="RAFAEL SOTOMAYOR" w:date="2016-12-20T17:07:00Z">
              <w:r w:rsidRPr="00067AA5">
                <w:rPr>
                  <w:noProof/>
                  <w:lang w:val="es-ES"/>
                </w:rPr>
                <w:t>Septiembre</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08" w:author="RAFAEL SOTOMAYOR" w:date="2016-12-20T17:07:00Z"/>
                <w:noProof/>
                <w:lang w:val="es-ES"/>
              </w:rPr>
            </w:pPr>
            <w:ins w:id="10309" w:author="RAFAEL SOTOMAYOR" w:date="2016-12-20T17:07:00Z">
              <w:r w:rsidRPr="00067AA5">
                <w:rPr>
                  <w:noProof/>
                  <w:lang w:val="es-ES"/>
                </w:rPr>
                <w:t>Febrero</w:t>
              </w:r>
            </w:ins>
          </w:p>
        </w:tc>
      </w:tr>
      <w:tr w:rsidR="00C66CF8" w:rsidRPr="00067AA5" w:rsidTr="0038412C">
        <w:trPr>
          <w:ins w:id="10310"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11" w:author="RAFAEL SOTOMAYOR" w:date="2016-12-20T17:07:00Z"/>
                <w:noProof/>
                <w:lang w:val="es-ES"/>
              </w:rPr>
            </w:pPr>
            <w:ins w:id="10312" w:author="RAFAEL SOTOMAYOR" w:date="2016-12-20T17:07:00Z">
              <w:r w:rsidRPr="00067AA5">
                <w:rPr>
                  <w:noProof/>
                  <w:lang w:val="es-ES"/>
                </w:rPr>
                <w:t>CEREZO</w:t>
              </w:r>
            </w:ins>
          </w:p>
        </w:tc>
        <w:tc>
          <w:tcPr>
            <w:tcW w:w="85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13" w:author="RAFAEL SOTOMAYOR" w:date="2016-12-20T17:07:00Z"/>
                <w:noProof/>
                <w:lang w:val="es-ES"/>
              </w:rPr>
            </w:pP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14" w:author="RAFAEL SOTOMAYOR" w:date="2016-12-20T17:07:00Z"/>
                <w:noProof/>
                <w:lang w:val="es-ES"/>
              </w:rPr>
            </w:pPr>
            <w:ins w:id="10315" w:author="RAFAEL SOTOMAYOR" w:date="2016-12-20T17:07:00Z">
              <w:r w:rsidRPr="00067AA5">
                <w:rPr>
                  <w:noProof/>
                  <w:lang w:val="es-ES"/>
                </w:rPr>
                <w:t>8.000</w:t>
              </w:r>
            </w:ins>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16" w:author="RAFAEL SOTOMAYOR" w:date="2016-12-20T17:07:00Z"/>
                <w:noProof/>
                <w:lang w:val="es-ES"/>
              </w:rPr>
            </w:pPr>
            <w:ins w:id="10317" w:author="RAFAEL SOTOMAYOR" w:date="2016-12-20T17:07:00Z">
              <w:r w:rsidRPr="00067AA5">
                <w:rPr>
                  <w:noProof/>
                  <w:lang w:val="es-ES"/>
                </w:rPr>
                <w:t>6.000</w:t>
              </w:r>
            </w:ins>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18"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19" w:author="RAFAEL SOTOMAYOR" w:date="2016-12-20T17:07:00Z"/>
                <w:noProof/>
                <w:lang w:val="es-ES"/>
              </w:rPr>
            </w:pPr>
            <w:ins w:id="10320" w:author="RAFAEL SOTOMAYOR" w:date="2016-12-20T17:07:00Z">
              <w:r w:rsidRPr="00067AA5">
                <w:rPr>
                  <w:noProof/>
                  <w:lang w:val="es-ES"/>
                </w:rPr>
                <w:t>7.000,00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21" w:author="RAFAEL SOTOMAYOR" w:date="2016-12-20T17:07:00Z"/>
                <w:noProof/>
                <w:lang w:val="es-ES"/>
              </w:rPr>
            </w:pPr>
            <w:ins w:id="10322" w:author="RAFAEL SOTOMAYOR" w:date="2016-12-20T17:07:00Z">
              <w:r w:rsidRPr="00067AA5">
                <w:rPr>
                  <w:noProof/>
                  <w:lang w:val="es-ES"/>
                </w:rPr>
                <w:t>74,74</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23" w:author="RAFAEL SOTOMAYOR" w:date="2016-12-20T17:07:00Z"/>
                <w:noProof/>
                <w:lang w:val="es-ES"/>
              </w:rPr>
            </w:pPr>
            <w:ins w:id="10324" w:author="RAFAEL SOTOMAYOR" w:date="2016-12-20T17:07:00Z">
              <w:r w:rsidRPr="00067AA5">
                <w:rPr>
                  <w:noProof/>
                  <w:lang w:val="es-ES"/>
                </w:rPr>
                <w:t>Septiembre</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25" w:author="RAFAEL SOTOMAYOR" w:date="2016-12-20T17:07:00Z"/>
                <w:noProof/>
                <w:lang w:val="es-ES"/>
              </w:rPr>
            </w:pPr>
            <w:ins w:id="10326" w:author="RAFAEL SOTOMAYOR" w:date="2016-12-20T17:07:00Z">
              <w:r w:rsidRPr="00067AA5">
                <w:rPr>
                  <w:noProof/>
                  <w:lang w:val="es-ES"/>
                </w:rPr>
                <w:t>Marzo</w:t>
              </w:r>
            </w:ins>
          </w:p>
        </w:tc>
      </w:tr>
      <w:tr w:rsidR="00C66CF8" w:rsidRPr="00067AA5" w:rsidTr="0038412C">
        <w:trPr>
          <w:ins w:id="10327"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28" w:author="RAFAEL SOTOMAYOR" w:date="2016-12-20T17:07:00Z"/>
                <w:noProof/>
                <w:lang w:val="es-ES"/>
              </w:rPr>
            </w:pPr>
            <w:ins w:id="10329" w:author="RAFAEL SOTOMAYOR" w:date="2016-12-20T17:07:00Z">
              <w:r w:rsidRPr="00067AA5">
                <w:rPr>
                  <w:noProof/>
                  <w:lang w:val="es-ES"/>
                </w:rPr>
                <w:t>ALMENDRO</w:t>
              </w:r>
            </w:ins>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30" w:author="RAFAEL SOTOMAYOR" w:date="2016-12-20T17:07:00Z"/>
                <w:noProof/>
                <w:lang w:val="es-ES"/>
              </w:rPr>
            </w:pPr>
            <w:ins w:id="10331" w:author="RAFAEL SOTOMAYOR" w:date="2016-12-20T17:07:00Z">
              <w:r w:rsidRPr="00067AA5">
                <w:rPr>
                  <w:noProof/>
                  <w:lang w:val="es-ES"/>
                </w:rPr>
                <w:t>6.500</w:t>
              </w:r>
            </w:ins>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32" w:author="RAFAEL SOTOMAYOR" w:date="2016-12-20T17:07:00Z"/>
                <w:noProof/>
                <w:lang w:val="es-ES"/>
              </w:rPr>
            </w:pPr>
            <w:ins w:id="10333" w:author="RAFAEL SOTOMAYOR" w:date="2016-12-20T17:07:00Z">
              <w:r w:rsidRPr="00067AA5">
                <w:rPr>
                  <w:noProof/>
                  <w:lang w:val="es-ES"/>
                </w:rPr>
                <w:t>6.500</w:t>
              </w:r>
            </w:ins>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34" w:author="RAFAEL SOTOMAYOR" w:date="2016-12-20T17:07:00Z"/>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35"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36" w:author="RAFAEL SOTOMAYOR" w:date="2016-12-20T17:07:00Z"/>
                <w:noProof/>
                <w:lang w:val="es-ES"/>
              </w:rPr>
            </w:pPr>
            <w:ins w:id="10337" w:author="RAFAEL SOTOMAYOR" w:date="2016-12-20T17:07:00Z">
              <w:r w:rsidRPr="00067AA5">
                <w:rPr>
                  <w:noProof/>
                  <w:lang w:val="es-ES"/>
                </w:rPr>
                <w:t>6.500,00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38" w:author="RAFAEL SOTOMAYOR" w:date="2016-12-20T17:07:00Z"/>
                <w:noProof/>
                <w:lang w:val="es-ES"/>
              </w:rPr>
            </w:pPr>
            <w:ins w:id="10339" w:author="RAFAEL SOTOMAYOR" w:date="2016-12-20T17:07:00Z">
              <w:r w:rsidRPr="00067AA5">
                <w:rPr>
                  <w:noProof/>
                  <w:lang w:val="es-ES"/>
                </w:rPr>
                <w:t>71,58</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40" w:author="RAFAEL SOTOMAYOR" w:date="2016-12-20T17:07:00Z"/>
                <w:noProof/>
                <w:lang w:val="es-ES"/>
              </w:rPr>
            </w:pPr>
            <w:ins w:id="10341" w:author="RAFAEL SOTOMAYOR" w:date="2016-12-20T17:07:00Z">
              <w:r w:rsidRPr="00067AA5">
                <w:rPr>
                  <w:noProof/>
                  <w:lang w:val="es-ES"/>
                </w:rPr>
                <w:t>Septiembre</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42" w:author="RAFAEL SOTOMAYOR" w:date="2016-12-20T17:07:00Z"/>
                <w:noProof/>
                <w:lang w:val="es-ES"/>
              </w:rPr>
            </w:pPr>
            <w:ins w:id="10343" w:author="RAFAEL SOTOMAYOR" w:date="2016-12-20T17:07:00Z">
              <w:r w:rsidRPr="00067AA5">
                <w:rPr>
                  <w:noProof/>
                  <w:lang w:val="es-ES"/>
                </w:rPr>
                <w:t>Marzo</w:t>
              </w:r>
            </w:ins>
          </w:p>
        </w:tc>
      </w:tr>
      <w:tr w:rsidR="00C66CF8" w:rsidRPr="00067AA5" w:rsidTr="0038412C">
        <w:trPr>
          <w:ins w:id="10344"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45" w:author="RAFAEL SOTOMAYOR" w:date="2016-12-20T17:07:00Z"/>
                <w:noProof/>
                <w:lang w:val="es-ES"/>
              </w:rPr>
            </w:pPr>
            <w:ins w:id="10346" w:author="RAFAEL SOTOMAYOR" w:date="2016-12-20T17:07:00Z">
              <w:r w:rsidRPr="00067AA5">
                <w:rPr>
                  <w:noProof/>
                  <w:lang w:val="es-ES"/>
                </w:rPr>
                <w:t>CIRUELAS</w:t>
              </w:r>
            </w:ins>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47" w:author="RAFAEL SOTOMAYOR" w:date="2016-12-20T17:07:00Z"/>
                <w:noProof/>
                <w:lang w:val="es-ES"/>
              </w:rPr>
            </w:pPr>
            <w:ins w:id="10348" w:author="RAFAEL SOTOMAYOR" w:date="2016-12-20T17:07:00Z">
              <w:r w:rsidRPr="00067AA5">
                <w:rPr>
                  <w:noProof/>
                  <w:lang w:val="es-ES"/>
                </w:rPr>
                <w:t>6.500</w:t>
              </w:r>
            </w:ins>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49" w:author="RAFAEL SOTOMAYOR" w:date="2016-12-20T17:07:00Z"/>
                <w:noProof/>
                <w:lang w:val="es-ES"/>
              </w:rPr>
            </w:pPr>
            <w:ins w:id="10350" w:author="RAFAEL SOTOMAYOR" w:date="2016-12-20T17:07:00Z">
              <w:r w:rsidRPr="00067AA5">
                <w:rPr>
                  <w:noProof/>
                  <w:lang w:val="es-ES"/>
                </w:rPr>
                <w:t>6.500</w:t>
              </w:r>
            </w:ins>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51" w:author="RAFAEL SOTOMAYOR" w:date="2016-12-20T17:07:00Z"/>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52"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53" w:author="RAFAEL SOTOMAYOR" w:date="2016-12-20T17:07:00Z"/>
                <w:noProof/>
                <w:lang w:val="es-ES"/>
              </w:rPr>
            </w:pPr>
            <w:ins w:id="10354" w:author="RAFAEL SOTOMAYOR" w:date="2016-12-20T17:07:00Z">
              <w:r w:rsidRPr="00067AA5">
                <w:rPr>
                  <w:noProof/>
                  <w:lang w:val="es-ES"/>
                </w:rPr>
                <w:t>6.500,00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55" w:author="RAFAEL SOTOMAYOR" w:date="2016-12-20T17:07:00Z"/>
                <w:noProof/>
                <w:lang w:val="es-ES"/>
              </w:rPr>
            </w:pPr>
            <w:ins w:id="10356" w:author="RAFAEL SOTOMAYOR" w:date="2016-12-20T17:07:00Z">
              <w:r w:rsidRPr="00067AA5">
                <w:rPr>
                  <w:noProof/>
                  <w:lang w:val="es-ES"/>
                </w:rPr>
                <w:t>71,58</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57" w:author="RAFAEL SOTOMAYOR" w:date="2016-12-20T17:07:00Z"/>
                <w:noProof/>
                <w:lang w:val="es-ES"/>
              </w:rPr>
            </w:pPr>
            <w:ins w:id="10358" w:author="RAFAEL SOTOMAYOR" w:date="2016-12-20T17:07:00Z">
              <w:r w:rsidRPr="00067AA5">
                <w:rPr>
                  <w:noProof/>
                  <w:lang w:val="es-ES"/>
                </w:rPr>
                <w:t>Septiembre</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59" w:author="RAFAEL SOTOMAYOR" w:date="2016-12-20T17:07:00Z"/>
                <w:noProof/>
                <w:lang w:val="es-ES"/>
              </w:rPr>
            </w:pPr>
            <w:ins w:id="10360" w:author="RAFAEL SOTOMAYOR" w:date="2016-12-20T17:07:00Z">
              <w:r w:rsidRPr="00067AA5">
                <w:rPr>
                  <w:noProof/>
                  <w:lang w:val="es-ES"/>
                </w:rPr>
                <w:t>Marzo</w:t>
              </w:r>
            </w:ins>
          </w:p>
        </w:tc>
      </w:tr>
      <w:tr w:rsidR="00C66CF8" w:rsidRPr="00067AA5" w:rsidTr="0038412C">
        <w:trPr>
          <w:ins w:id="10361"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62" w:author="RAFAEL SOTOMAYOR" w:date="2016-12-20T17:07:00Z"/>
                <w:noProof/>
                <w:lang w:val="es-ES"/>
              </w:rPr>
            </w:pPr>
            <w:ins w:id="10363" w:author="RAFAEL SOTOMAYOR" w:date="2016-12-20T17:07:00Z">
              <w:r w:rsidRPr="00067AA5">
                <w:rPr>
                  <w:noProof/>
                  <w:lang w:val="es-ES"/>
                </w:rPr>
                <w:t>DURAZNOS Y NECTARINAS</w:t>
              </w:r>
            </w:ins>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64" w:author="RAFAEL SOTOMAYOR" w:date="2016-12-20T17:07:00Z"/>
                <w:noProof/>
                <w:lang w:val="es-ES"/>
              </w:rPr>
            </w:pPr>
            <w:ins w:id="10365" w:author="RAFAEL SOTOMAYOR" w:date="2016-12-20T17:07:00Z">
              <w:r w:rsidRPr="00067AA5">
                <w:rPr>
                  <w:noProof/>
                  <w:lang w:val="es-ES"/>
                </w:rPr>
                <w:t>6.500</w:t>
              </w:r>
            </w:ins>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66" w:author="RAFAEL SOTOMAYOR" w:date="2016-12-20T17:07:00Z"/>
                <w:noProof/>
                <w:lang w:val="es-ES"/>
              </w:rPr>
            </w:pPr>
            <w:ins w:id="10367" w:author="RAFAEL SOTOMAYOR" w:date="2016-12-20T17:07:00Z">
              <w:r w:rsidRPr="00067AA5">
                <w:rPr>
                  <w:noProof/>
                  <w:lang w:val="es-ES"/>
                </w:rPr>
                <w:t>6.500</w:t>
              </w:r>
            </w:ins>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68" w:author="RAFAEL SOTOMAYOR" w:date="2016-12-20T17:07:00Z"/>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69"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70" w:author="RAFAEL SOTOMAYOR" w:date="2016-12-20T17:07:00Z"/>
                <w:noProof/>
                <w:lang w:val="es-ES"/>
              </w:rPr>
            </w:pPr>
            <w:ins w:id="10371" w:author="RAFAEL SOTOMAYOR" w:date="2016-12-20T17:07:00Z">
              <w:r w:rsidRPr="00067AA5">
                <w:rPr>
                  <w:noProof/>
                  <w:lang w:val="es-ES"/>
                </w:rPr>
                <w:t>6.500,00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72" w:author="RAFAEL SOTOMAYOR" w:date="2016-12-20T17:07:00Z"/>
                <w:noProof/>
                <w:lang w:val="es-ES"/>
              </w:rPr>
            </w:pPr>
            <w:ins w:id="10373" w:author="RAFAEL SOTOMAYOR" w:date="2016-12-20T17:07:00Z">
              <w:r w:rsidRPr="00067AA5">
                <w:rPr>
                  <w:noProof/>
                  <w:lang w:val="es-ES"/>
                </w:rPr>
                <w:t>71,58</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74" w:author="RAFAEL SOTOMAYOR" w:date="2016-12-20T17:07:00Z"/>
                <w:noProof/>
                <w:lang w:val="es-ES"/>
              </w:rPr>
            </w:pPr>
            <w:ins w:id="10375" w:author="RAFAEL SOTOMAYOR" w:date="2016-12-20T17:07:00Z">
              <w:r w:rsidRPr="00067AA5">
                <w:rPr>
                  <w:noProof/>
                  <w:lang w:val="es-ES"/>
                </w:rPr>
                <w:t>Septiembre</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76" w:author="RAFAEL SOTOMAYOR" w:date="2016-12-20T17:07:00Z"/>
                <w:noProof/>
                <w:lang w:val="es-ES"/>
              </w:rPr>
            </w:pPr>
            <w:ins w:id="10377" w:author="RAFAEL SOTOMAYOR" w:date="2016-12-20T17:07:00Z">
              <w:r w:rsidRPr="00067AA5">
                <w:rPr>
                  <w:noProof/>
                  <w:lang w:val="es-ES"/>
                </w:rPr>
                <w:t>Marzo</w:t>
              </w:r>
            </w:ins>
          </w:p>
        </w:tc>
      </w:tr>
      <w:tr w:rsidR="00C66CF8" w:rsidRPr="00067AA5" w:rsidTr="0038412C">
        <w:trPr>
          <w:ins w:id="10378"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79" w:author="RAFAEL SOTOMAYOR" w:date="2016-12-20T17:07:00Z"/>
                <w:noProof/>
                <w:lang w:val="es-ES"/>
              </w:rPr>
            </w:pPr>
            <w:ins w:id="10380" w:author="RAFAEL SOTOMAYOR" w:date="2016-12-20T17:07:00Z">
              <w:r w:rsidRPr="00067AA5">
                <w:rPr>
                  <w:noProof/>
                  <w:lang w:val="es-ES"/>
                </w:rPr>
                <w:t>POM ÁCEAS</w:t>
              </w:r>
            </w:ins>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81" w:author="RAFAEL SOTOMAYOR" w:date="2016-12-20T17:07:00Z"/>
                <w:noProof/>
                <w:lang w:val="es-ES"/>
              </w:rPr>
            </w:pPr>
            <w:ins w:id="10382" w:author="RAFAEL SOTOMAYOR" w:date="2016-12-20T17:07:00Z">
              <w:r w:rsidRPr="00067AA5">
                <w:rPr>
                  <w:noProof/>
                  <w:lang w:val="es-ES"/>
                </w:rPr>
                <w:t>6.500</w:t>
              </w:r>
            </w:ins>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83" w:author="RAFAEL SOTOMAYOR" w:date="2016-12-20T17:07:00Z"/>
                <w:noProof/>
                <w:lang w:val="es-ES"/>
              </w:rPr>
            </w:pPr>
            <w:ins w:id="10384" w:author="RAFAEL SOTOMAYOR" w:date="2016-12-20T17:07:00Z">
              <w:r w:rsidRPr="00067AA5">
                <w:rPr>
                  <w:noProof/>
                  <w:lang w:val="es-ES"/>
                </w:rPr>
                <w:t>6.500</w:t>
              </w:r>
            </w:ins>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85" w:author="RAFAEL SOTOMAYOR" w:date="2016-12-20T17:07:00Z"/>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86"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87" w:author="RAFAEL SOTOMAYOR" w:date="2016-12-20T17:07:00Z"/>
                <w:noProof/>
                <w:lang w:val="es-ES"/>
              </w:rPr>
            </w:pPr>
            <w:ins w:id="10388" w:author="RAFAEL SOTOMAYOR" w:date="2016-12-20T17:07:00Z">
              <w:r w:rsidRPr="00067AA5">
                <w:rPr>
                  <w:noProof/>
                  <w:lang w:val="es-ES"/>
                </w:rPr>
                <w:t>6.500,00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89" w:author="RAFAEL SOTOMAYOR" w:date="2016-12-20T17:07:00Z"/>
                <w:noProof/>
                <w:lang w:val="es-ES"/>
              </w:rPr>
            </w:pPr>
            <w:ins w:id="10390" w:author="RAFAEL SOTOMAYOR" w:date="2016-12-20T17:07:00Z">
              <w:r w:rsidRPr="00067AA5">
                <w:rPr>
                  <w:noProof/>
                  <w:lang w:val="es-ES"/>
                </w:rPr>
                <w:t>71,58</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91" w:author="RAFAEL SOTOMAYOR" w:date="2016-12-20T17:07:00Z"/>
                <w:noProof/>
                <w:lang w:val="es-ES"/>
              </w:rPr>
            </w:pPr>
            <w:ins w:id="10392" w:author="RAFAEL SOTOMAYOR" w:date="2016-12-20T17:07:00Z">
              <w:r w:rsidRPr="00067AA5">
                <w:rPr>
                  <w:noProof/>
                  <w:lang w:val="es-ES"/>
                </w:rPr>
                <w:t>Agosto</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93" w:author="RAFAEL SOTOMAYOR" w:date="2016-12-20T17:07:00Z"/>
                <w:noProof/>
                <w:lang w:val="es-ES"/>
              </w:rPr>
            </w:pPr>
            <w:ins w:id="10394" w:author="RAFAEL SOTOMAYOR" w:date="2016-12-20T17:07:00Z">
              <w:r w:rsidRPr="00067AA5">
                <w:rPr>
                  <w:noProof/>
                  <w:lang w:val="es-ES"/>
                </w:rPr>
                <w:t>Mayo</w:t>
              </w:r>
            </w:ins>
          </w:p>
        </w:tc>
      </w:tr>
      <w:tr w:rsidR="00C66CF8" w:rsidRPr="00067AA5" w:rsidTr="0038412C">
        <w:trPr>
          <w:ins w:id="10395"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396" w:author="RAFAEL SOTOMAYOR" w:date="2016-12-20T17:07:00Z"/>
                <w:noProof/>
                <w:lang w:val="es-ES"/>
              </w:rPr>
            </w:pPr>
            <w:ins w:id="10397" w:author="RAFAEL SOTOMAYOR" w:date="2016-12-20T17:07:00Z">
              <w:r>
                <w:rPr>
                  <w:noProof/>
                  <w:lang w:val="es-ES"/>
                </w:rPr>
                <w:t>AVELLANO Y CASTA</w:t>
              </w:r>
              <w:r w:rsidRPr="00067AA5">
                <w:rPr>
                  <w:noProof/>
                  <w:lang w:val="es-ES"/>
                </w:rPr>
                <w:t>ÑO</w:t>
              </w:r>
            </w:ins>
          </w:p>
        </w:tc>
        <w:tc>
          <w:tcPr>
            <w:tcW w:w="85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98" w:author="RAFAEL SOTOMAYOR" w:date="2016-12-20T17:07:00Z"/>
                <w:noProof/>
                <w:lang w:val="es-ES"/>
              </w:rPr>
            </w:pPr>
          </w:p>
        </w:tc>
        <w:tc>
          <w:tcPr>
            <w:tcW w:w="870"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399" w:author="RAFAEL SOTOMAYOR" w:date="2016-12-20T17:07:00Z"/>
                <w:noProof/>
                <w:lang w:val="es-ES"/>
              </w:rPr>
            </w:pPr>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00" w:author="RAFAEL SOTOMAYOR" w:date="2016-12-20T17:07:00Z"/>
                <w:noProof/>
                <w:lang w:val="es-ES"/>
              </w:rPr>
            </w:pPr>
            <w:ins w:id="10401" w:author="RAFAEL SOTOMAYOR" w:date="2016-12-20T17:07:00Z">
              <w:r w:rsidRPr="00067AA5">
                <w:rPr>
                  <w:noProof/>
                  <w:lang w:val="es-ES"/>
                </w:rPr>
                <w:t>6.000</w:t>
              </w:r>
            </w:ins>
          </w:p>
        </w:tc>
        <w:tc>
          <w:tcPr>
            <w:tcW w:w="79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02" w:author="RAFAEL SOTOMAYOR" w:date="2016-12-20T17:07:00Z"/>
                <w:noProof/>
                <w:lang w:val="es-ES"/>
              </w:rPr>
            </w:pPr>
            <w:ins w:id="10403" w:author="RAFAEL SOTOMAYOR" w:date="2016-12-20T17:07:00Z">
              <w:r w:rsidRPr="00067AA5">
                <w:rPr>
                  <w:noProof/>
                  <w:lang w:val="es-ES"/>
                </w:rPr>
                <w:t>6.000</w:t>
              </w:r>
            </w:ins>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04" w:author="RAFAEL SOTOMAYOR" w:date="2016-12-20T17:07:00Z"/>
                <w:noProof/>
                <w:lang w:val="es-ES"/>
              </w:rPr>
            </w:pPr>
            <w:ins w:id="10405" w:author="RAFAEL SOTOMAYOR" w:date="2016-12-20T17:07:00Z">
              <w:r w:rsidRPr="00067AA5">
                <w:rPr>
                  <w:noProof/>
                  <w:lang w:val="es-ES"/>
                </w:rPr>
                <w:t>6.000,00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06" w:author="RAFAEL SOTOMAYOR" w:date="2016-12-20T17:07:00Z"/>
                <w:noProof/>
                <w:lang w:val="es-ES"/>
              </w:rPr>
            </w:pPr>
            <w:ins w:id="10407" w:author="RAFAEL SOTOMAYOR" w:date="2016-12-20T17:07:00Z">
              <w:r w:rsidRPr="00067AA5">
                <w:rPr>
                  <w:noProof/>
                  <w:lang w:val="es-ES"/>
                </w:rPr>
                <w:t>68,42</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08" w:author="RAFAEL SOTOMAYOR" w:date="2016-12-20T17:07:00Z"/>
                <w:noProof/>
                <w:lang w:val="es-ES"/>
              </w:rPr>
            </w:pPr>
            <w:ins w:id="10409" w:author="RAFAEL SOTOMAYOR" w:date="2016-12-20T17:07:00Z">
              <w:r w:rsidRPr="00067AA5">
                <w:rPr>
                  <w:noProof/>
                  <w:lang w:val="es-ES"/>
                </w:rPr>
                <w:t>Septiembre</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10" w:author="RAFAEL SOTOMAYOR" w:date="2016-12-20T17:07:00Z"/>
                <w:noProof/>
                <w:lang w:val="es-ES"/>
              </w:rPr>
            </w:pPr>
            <w:ins w:id="10411" w:author="RAFAEL SOTOMAYOR" w:date="2016-12-20T17:07:00Z">
              <w:r w:rsidRPr="00067AA5">
                <w:rPr>
                  <w:noProof/>
                  <w:lang w:val="es-ES"/>
                </w:rPr>
                <w:t>Abril</w:t>
              </w:r>
            </w:ins>
          </w:p>
        </w:tc>
      </w:tr>
      <w:tr w:rsidR="00C66CF8" w:rsidRPr="00067AA5" w:rsidTr="0038412C">
        <w:trPr>
          <w:ins w:id="10412"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13" w:author="RAFAEL SOTOMAYOR" w:date="2016-12-20T17:07:00Z"/>
                <w:noProof/>
                <w:lang w:val="es-ES"/>
              </w:rPr>
            </w:pPr>
            <w:ins w:id="10414" w:author="RAFAEL SOTOMAYOR" w:date="2016-12-20T17:07:00Z">
              <w:r w:rsidRPr="00067AA5">
                <w:rPr>
                  <w:noProof/>
                  <w:lang w:val="es-ES"/>
                </w:rPr>
                <w:t>BERRIES Y ESPECIES MENORES</w:t>
              </w:r>
            </w:ins>
          </w:p>
        </w:tc>
        <w:tc>
          <w:tcPr>
            <w:tcW w:w="85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415" w:author="RAFAEL SOTOMAYOR" w:date="2016-12-20T17:07:00Z"/>
                <w:noProof/>
                <w:lang w:val="es-ES"/>
              </w:rPr>
            </w:pP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16" w:author="RAFAEL SOTOMAYOR" w:date="2016-12-20T17:07:00Z"/>
                <w:noProof/>
                <w:lang w:val="es-ES"/>
              </w:rPr>
            </w:pPr>
            <w:ins w:id="10417" w:author="RAFAEL SOTOMAYOR" w:date="2016-12-20T17:07:00Z">
              <w:r w:rsidRPr="00067AA5">
                <w:rPr>
                  <w:noProof/>
                  <w:lang w:val="es-ES"/>
                </w:rPr>
                <w:t>5.500</w:t>
              </w:r>
            </w:ins>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18" w:author="RAFAEL SOTOMAYOR" w:date="2016-12-20T17:07:00Z"/>
                <w:noProof/>
                <w:lang w:val="es-ES"/>
              </w:rPr>
            </w:pPr>
            <w:ins w:id="10419" w:author="RAFAEL SOTOMAYOR" w:date="2016-12-20T17:07:00Z">
              <w:r w:rsidRPr="00067AA5">
                <w:rPr>
                  <w:noProof/>
                  <w:lang w:val="es-ES"/>
                </w:rPr>
                <w:t>5.000</w:t>
              </w:r>
            </w:ins>
          </w:p>
        </w:tc>
        <w:tc>
          <w:tcPr>
            <w:tcW w:w="79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20" w:author="RAFAEL SOTOMAYOR" w:date="2016-12-20T17:07:00Z"/>
                <w:noProof/>
                <w:lang w:val="es-ES"/>
              </w:rPr>
            </w:pPr>
            <w:ins w:id="10421" w:author="RAFAEL SOTOMAYOR" w:date="2016-12-20T17:07:00Z">
              <w:r w:rsidRPr="00067AA5">
                <w:rPr>
                  <w:noProof/>
                  <w:lang w:val="es-ES"/>
                </w:rPr>
                <w:t>4.500</w:t>
              </w:r>
            </w:ins>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22" w:author="RAFAEL SOTOMAYOR" w:date="2016-12-20T17:07:00Z"/>
                <w:noProof/>
                <w:lang w:val="es-ES"/>
              </w:rPr>
            </w:pPr>
            <w:ins w:id="10423" w:author="RAFAEL SOTOMAYOR" w:date="2016-12-20T17:07:00Z">
              <w:r w:rsidRPr="00067AA5">
                <w:rPr>
                  <w:noProof/>
                  <w:lang w:val="es-ES"/>
                </w:rPr>
                <w:t>5.000,00</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24" w:author="RAFAEL SOTOMAYOR" w:date="2016-12-20T17:07:00Z"/>
                <w:noProof/>
                <w:lang w:val="es-ES"/>
              </w:rPr>
            </w:pPr>
            <w:ins w:id="10425" w:author="RAFAEL SOTOMAYOR" w:date="2016-12-20T17:07:00Z">
              <w:r w:rsidRPr="00067AA5">
                <w:rPr>
                  <w:noProof/>
                  <w:lang w:val="es-ES"/>
                </w:rPr>
                <w:t>62,11</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26" w:author="RAFAEL SOTOMAYOR" w:date="2016-12-20T17:07:00Z"/>
                <w:noProof/>
                <w:lang w:val="es-ES"/>
              </w:rPr>
            </w:pPr>
            <w:ins w:id="10427" w:author="RAFAEL SOTOMAYOR" w:date="2016-12-20T17:07:00Z">
              <w:r w:rsidRPr="00067AA5">
                <w:rPr>
                  <w:noProof/>
                  <w:lang w:val="es-ES"/>
                </w:rPr>
                <w:t>Septiembre</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28" w:author="RAFAEL SOTOMAYOR" w:date="2016-12-20T17:07:00Z"/>
                <w:noProof/>
                <w:lang w:val="es-ES"/>
              </w:rPr>
            </w:pPr>
            <w:ins w:id="10429" w:author="RAFAEL SOTOMAYOR" w:date="2016-12-20T17:07:00Z">
              <w:r w:rsidRPr="00067AA5">
                <w:rPr>
                  <w:noProof/>
                  <w:lang w:val="es-ES"/>
                </w:rPr>
                <w:t>Abril</w:t>
              </w:r>
            </w:ins>
          </w:p>
        </w:tc>
      </w:tr>
      <w:tr w:rsidR="00C66CF8" w:rsidRPr="00067AA5" w:rsidTr="0038412C">
        <w:trPr>
          <w:ins w:id="10430" w:author="RAFAEL SOTOMAYOR" w:date="2016-12-20T17:07:00Z"/>
        </w:trPr>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31" w:author="RAFAEL SOTOMAYOR" w:date="2016-12-20T17:07:00Z"/>
                <w:noProof/>
                <w:lang w:val="es-ES"/>
              </w:rPr>
            </w:pPr>
            <w:ins w:id="10432" w:author="RAFAEL SOTOMAYOR" w:date="2016-12-20T17:07:00Z">
              <w:r w:rsidRPr="00067AA5">
                <w:rPr>
                  <w:noProof/>
                  <w:lang w:val="es-ES"/>
                </w:rPr>
                <w:t>OLIVO</w:t>
              </w:r>
            </w:ins>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33" w:author="RAFAEL SOTOMAYOR" w:date="2016-12-20T17:07:00Z"/>
                <w:noProof/>
                <w:lang w:val="es-ES"/>
              </w:rPr>
            </w:pPr>
            <w:ins w:id="10434" w:author="RAFAEL SOTOMAYOR" w:date="2016-12-20T17:07:00Z">
              <w:r w:rsidRPr="00067AA5">
                <w:rPr>
                  <w:noProof/>
                  <w:lang w:val="es-ES"/>
                </w:rPr>
                <w:t>3.500</w:t>
              </w:r>
            </w:ins>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35" w:author="RAFAEL SOTOMAYOR" w:date="2016-12-20T17:07:00Z"/>
                <w:noProof/>
                <w:lang w:val="es-ES"/>
              </w:rPr>
            </w:pPr>
            <w:ins w:id="10436" w:author="RAFAEL SOTOMAYOR" w:date="2016-12-20T17:07:00Z">
              <w:r w:rsidRPr="00067AA5">
                <w:rPr>
                  <w:noProof/>
                  <w:lang w:val="es-ES"/>
                </w:rPr>
                <w:t>3.000</w:t>
              </w:r>
            </w:ins>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37" w:author="RAFAEL SOTOMAYOR" w:date="2016-12-20T17:07:00Z"/>
                <w:noProof/>
                <w:lang w:val="es-ES"/>
              </w:rPr>
            </w:pPr>
            <w:ins w:id="10438" w:author="RAFAEL SOTOMAYOR" w:date="2016-12-20T17:07:00Z">
              <w:r w:rsidRPr="00067AA5">
                <w:rPr>
                  <w:noProof/>
                  <w:lang w:val="es-ES"/>
                </w:rPr>
                <w:t>2.750</w:t>
              </w:r>
            </w:ins>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rsidR="00C66CF8" w:rsidRPr="00067AA5" w:rsidRDefault="00C66CF8" w:rsidP="0038412C">
            <w:pPr>
              <w:pStyle w:val="Contenidodelatabla"/>
              <w:rPr>
                <w:ins w:id="10439" w:author="RAFAEL SOTOMAYOR" w:date="2016-12-20T17:07:00Z"/>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40" w:author="RAFAEL SOTOMAYOR" w:date="2016-12-20T17:07:00Z"/>
                <w:noProof/>
                <w:lang w:val="es-ES"/>
              </w:rPr>
            </w:pPr>
            <w:ins w:id="10441" w:author="RAFAEL SOTOMAYOR" w:date="2016-12-20T17:07:00Z">
              <w:r w:rsidRPr="00067AA5">
                <w:rPr>
                  <w:noProof/>
                  <w:lang w:val="es-ES"/>
                </w:rPr>
                <w:t>3.083,33</w:t>
              </w:r>
            </w:ins>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42" w:author="RAFAEL SOTOMAYOR" w:date="2016-12-20T17:07:00Z"/>
                <w:noProof/>
                <w:lang w:val="es-ES"/>
              </w:rPr>
            </w:pPr>
            <w:ins w:id="10443" w:author="RAFAEL SOTOMAYOR" w:date="2016-12-20T17:07:00Z">
              <w:r w:rsidRPr="00067AA5">
                <w:rPr>
                  <w:noProof/>
                  <w:lang w:val="es-ES"/>
                </w:rPr>
                <w:t>50,00</w:t>
              </w:r>
            </w:ins>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44" w:author="RAFAEL SOTOMAYOR" w:date="2016-12-20T17:07:00Z"/>
                <w:noProof/>
                <w:lang w:val="es-ES"/>
              </w:rPr>
            </w:pPr>
            <w:ins w:id="10445" w:author="RAFAEL SOTOMAYOR" w:date="2016-12-20T17:07:00Z">
              <w:r w:rsidRPr="00067AA5">
                <w:rPr>
                  <w:noProof/>
                  <w:lang w:val="es-ES"/>
                </w:rPr>
                <w:t>Agosto</w:t>
              </w:r>
            </w:ins>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rsidR="00C66CF8" w:rsidRPr="00067AA5" w:rsidRDefault="00C66CF8" w:rsidP="0038412C">
            <w:pPr>
              <w:pStyle w:val="Contenidodelatabla"/>
              <w:rPr>
                <w:ins w:id="10446" w:author="RAFAEL SOTOMAYOR" w:date="2016-12-20T17:07:00Z"/>
                <w:noProof/>
                <w:lang w:val="es-ES"/>
              </w:rPr>
            </w:pPr>
            <w:ins w:id="10447" w:author="RAFAEL SOTOMAYOR" w:date="2016-12-20T17:07:00Z">
              <w:r w:rsidRPr="00067AA5">
                <w:rPr>
                  <w:noProof/>
                  <w:lang w:val="es-ES"/>
                </w:rPr>
                <w:t>Mayo</w:t>
              </w:r>
            </w:ins>
          </w:p>
        </w:tc>
      </w:tr>
    </w:tbl>
    <w:p w:rsidR="00C66CF8" w:rsidRPr="00067AA5" w:rsidRDefault="00C66CF8" w:rsidP="00C66CF8">
      <w:pPr>
        <w:pStyle w:val="Tabla"/>
        <w:rPr>
          <w:ins w:id="10448" w:author="RAFAEL SOTOMAYOR" w:date="2016-12-20T17:07:00Z"/>
        </w:rPr>
      </w:pPr>
      <w:bookmarkStart w:id="10449" w:name="_Toc470016059"/>
      <w:ins w:id="10450"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16</w:t>
        </w:r>
        <w:r w:rsidRPr="00067AA5">
          <w:fldChar w:fldCharType="end"/>
        </w:r>
        <w:r w:rsidRPr="00067AA5">
          <w:t>: Indicador de necesidad de riego</w:t>
        </w:r>
        <w:bookmarkEnd w:id="10449"/>
      </w:ins>
    </w:p>
    <w:p w:rsidR="00C66CF8" w:rsidRPr="00067AA5" w:rsidRDefault="00C66CF8" w:rsidP="00C66CF8">
      <w:pPr>
        <w:rPr>
          <w:ins w:id="10451" w:author="RAFAEL SOTOMAYOR" w:date="2016-12-20T17:07:00Z"/>
          <w:noProof/>
        </w:rPr>
      </w:pPr>
      <w:ins w:id="10452" w:author="RAFAEL SOTOMAYOR" w:date="2016-12-20T17:07:00Z">
        <w:r w:rsidRPr="00067AA5">
          <w:rPr>
            <w:noProof/>
          </w:rPr>
          <w:br w:type="page"/>
        </w:r>
      </w:ins>
    </w:p>
    <w:p w:rsidR="00C66CF8" w:rsidRPr="00067AA5" w:rsidRDefault="00C66CF8" w:rsidP="00C66CF8">
      <w:pPr>
        <w:rPr>
          <w:ins w:id="10453" w:author="RAFAEL SOTOMAYOR" w:date="2016-12-20T17:07:00Z"/>
          <w:noProof/>
        </w:rPr>
      </w:pPr>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0454" w:author="RAFAEL SOTOMAYOR" w:date="2016-12-20T17:07:00Z"/>
          <w:noProof/>
        </w:rPr>
        <w:pPrChange w:id="10455"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0456" w:name="_qw8v5dcvdvy3"/>
      <w:bookmarkStart w:id="10457" w:name="_Toc470016876"/>
      <w:bookmarkEnd w:id="10456"/>
      <w:ins w:id="10458" w:author="RAFAEL SOTOMAYOR" w:date="2016-12-20T17:07:00Z">
        <w:r w:rsidRPr="00067AA5">
          <w:rPr>
            <w:noProof/>
          </w:rPr>
          <w:t>Indicador de Plantas por Hect área</w:t>
        </w:r>
        <w:bookmarkEnd w:id="10457"/>
      </w:ins>
    </w:p>
    <w:p w:rsidR="00C66CF8" w:rsidRPr="00067AA5" w:rsidRDefault="00C66CF8" w:rsidP="00C66CF8">
      <w:pPr>
        <w:rPr>
          <w:ins w:id="10459" w:author="RAFAEL SOTOMAYOR" w:date="2016-12-20T17:07:00Z"/>
          <w:noProof/>
        </w:rPr>
      </w:pPr>
    </w:p>
    <w:p w:rsidR="00C66CF8" w:rsidRPr="00067AA5" w:rsidRDefault="00C66CF8" w:rsidP="00C66CF8">
      <w:pPr>
        <w:pStyle w:val="Textoindependiente"/>
        <w:rPr>
          <w:ins w:id="10460" w:author="RAFAEL SOTOMAYOR" w:date="2016-12-20T17:07:00Z"/>
          <w:noProof/>
          <w:lang w:val="es-ES"/>
        </w:rPr>
      </w:pPr>
      <w:ins w:id="10461" w:author="RAFAEL SOTOMAYOR" w:date="2016-12-20T17:07:00Z">
        <w:r w:rsidRPr="00067AA5">
          <w:rPr>
            <w:noProof/>
            <w:lang w:val="es-ES"/>
          </w:rPr>
          <w:t xml:space="preserve">La cantidad </w:t>
        </w:r>
        <w:r>
          <w:rPr>
            <w:noProof/>
            <w:lang w:val="es-ES"/>
          </w:rPr>
          <w:t>de plantas o densidad es un par</w:t>
        </w:r>
        <w:r w:rsidRPr="00067AA5">
          <w:rPr>
            <w:noProof/>
            <w:lang w:val="es-ES"/>
          </w:rPr>
          <w:t>ámetro importante para dimensionar los requerimientos tecnológicos asociados al crecimiento de ellas. Con la cantidad de plantas por hect área que se ordenaron de mayor a menor y se obtiene el indi</w:t>
        </w:r>
        <w:r>
          <w:rPr>
            <w:noProof/>
            <w:lang w:val="es-ES"/>
          </w:rPr>
          <w:t>cador asociado de acuerdo a la T</w:t>
        </w:r>
        <w:r w:rsidRPr="00067AA5">
          <w:rPr>
            <w:noProof/>
            <w:lang w:val="es-ES"/>
          </w:rPr>
          <w:t xml:space="preserve">abla </w:t>
        </w:r>
        <w:r>
          <w:rPr>
            <w:noProof/>
            <w:lang w:val="es-ES"/>
          </w:rPr>
          <w:t>17</w:t>
        </w:r>
        <w:r w:rsidRPr="00067AA5">
          <w:rPr>
            <w:noProof/>
            <w:lang w:val="es-ES"/>
          </w:rPr>
          <w:t>:</w:t>
        </w:r>
        <w:r w:rsidRPr="00067AA5">
          <w:rPr>
            <w:noProof/>
            <w:highlight w:val="white"/>
            <w:lang w:val="es-ES"/>
          </w:rPr>
          <w:t xml:space="preserve"> </w:t>
        </w:r>
        <w:r w:rsidRPr="00067AA5">
          <w:rPr>
            <w:noProof/>
            <w:highlight w:val="white"/>
            <w:lang w:val="es-ES"/>
          </w:rPr>
          <w:tab/>
          <w:t xml:space="preserve"> </w:t>
        </w:r>
      </w:ins>
    </w:p>
    <w:tbl>
      <w:tblPr>
        <w:tblW w:w="6300" w:type="dxa"/>
        <w:tblInd w:w="-7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top w:w="40" w:type="dxa"/>
          <w:left w:w="35" w:type="dxa"/>
          <w:bottom w:w="40" w:type="dxa"/>
          <w:right w:w="40" w:type="dxa"/>
        </w:tblCellMar>
        <w:tblLook w:val="04A0" w:firstRow="1" w:lastRow="0" w:firstColumn="1" w:lastColumn="0" w:noHBand="0" w:noVBand="1"/>
      </w:tblPr>
      <w:tblGrid>
        <w:gridCol w:w="3135"/>
        <w:gridCol w:w="1455"/>
        <w:gridCol w:w="1710"/>
      </w:tblGrid>
      <w:tr w:rsidR="00C66CF8" w:rsidRPr="00067AA5" w:rsidTr="0038412C">
        <w:trPr>
          <w:trHeight w:val="265"/>
          <w:ins w:id="10462"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pStyle w:val="Contenidodelatabla"/>
              <w:rPr>
                <w:ins w:id="10463" w:author="RAFAEL SOTOMAYOR" w:date="2016-12-20T17:07:00Z"/>
                <w:noProof/>
                <w:lang w:val="es-ES"/>
              </w:rPr>
            </w:pPr>
            <w:ins w:id="10464" w:author="RAFAEL SOTOMAYOR" w:date="2016-12-20T17:07:00Z">
              <w:r w:rsidRPr="00067AA5">
                <w:rPr>
                  <w:noProof/>
                  <w:lang w:val="es-ES"/>
                </w:rPr>
                <w:t>TIPO_ESPECIE</w:t>
              </w:r>
            </w:ins>
          </w:p>
        </w:tc>
        <w:tc>
          <w:tcPr>
            <w:tcW w:w="1455"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pStyle w:val="Contenidodelatabla"/>
              <w:rPr>
                <w:ins w:id="10465" w:author="RAFAEL SOTOMAYOR" w:date="2016-12-20T17:07:00Z"/>
                <w:noProof/>
                <w:lang w:val="es-ES"/>
              </w:rPr>
            </w:pPr>
            <w:ins w:id="10466" w:author="RAFAEL SOTOMAYOR" w:date="2016-12-20T17:07:00Z">
              <w:r w:rsidRPr="00067AA5">
                <w:rPr>
                  <w:noProof/>
                  <w:lang w:val="es-ES"/>
                </w:rPr>
                <w:t>ARLBOLxHA</w:t>
              </w:r>
            </w:ins>
          </w:p>
        </w:tc>
        <w:tc>
          <w:tcPr>
            <w:tcW w:w="1710"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pStyle w:val="Contenidodelatabla"/>
              <w:rPr>
                <w:ins w:id="10467" w:author="RAFAEL SOTOMAYOR" w:date="2016-12-20T17:07:00Z"/>
                <w:noProof/>
                <w:lang w:val="es-ES"/>
              </w:rPr>
            </w:pPr>
            <w:ins w:id="10468" w:author="RAFAEL SOTOMAYOR" w:date="2016-12-20T17:07:00Z">
              <w:r w:rsidRPr="00067AA5">
                <w:rPr>
                  <w:noProof/>
                  <w:lang w:val="es-ES"/>
                </w:rPr>
                <w:t>KPI ARBHA</w:t>
              </w:r>
            </w:ins>
          </w:p>
        </w:tc>
      </w:tr>
      <w:tr w:rsidR="00C66CF8" w:rsidRPr="00067AA5" w:rsidTr="0038412C">
        <w:trPr>
          <w:ins w:id="10469"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70" w:author="RAFAEL SOTOMAYOR" w:date="2016-12-20T17:07:00Z"/>
                <w:noProof/>
                <w:lang w:val="es-ES"/>
              </w:rPr>
            </w:pPr>
            <w:ins w:id="10471" w:author="RAFAEL SOTOMAYOR" w:date="2016-12-20T17:07:00Z">
              <w:r w:rsidRPr="00067AA5">
                <w:rPr>
                  <w:noProof/>
                  <w:lang w:val="es-ES"/>
                </w:rPr>
                <w:t>BERRIES Y ESPECIES MENORES</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72" w:author="RAFAEL SOTOMAYOR" w:date="2016-12-20T17:07:00Z"/>
                <w:noProof/>
                <w:lang w:val="es-ES"/>
              </w:rPr>
            </w:pPr>
            <w:ins w:id="10473" w:author="RAFAEL SOTOMAYOR" w:date="2016-12-20T17:07:00Z">
              <w:r w:rsidRPr="00067AA5">
                <w:rPr>
                  <w:noProof/>
                  <w:lang w:val="es-ES"/>
                </w:rPr>
                <w:t>23.037,37</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74" w:author="RAFAEL SOTOMAYOR" w:date="2016-12-20T17:07:00Z"/>
                <w:noProof/>
                <w:lang w:val="es-ES"/>
              </w:rPr>
            </w:pPr>
            <w:ins w:id="10475" w:author="RAFAEL SOTOMAYOR" w:date="2016-12-20T17:07:00Z">
              <w:r w:rsidRPr="00067AA5">
                <w:rPr>
                  <w:noProof/>
                  <w:lang w:val="es-ES"/>
                </w:rPr>
                <w:t>100,00</w:t>
              </w:r>
            </w:ins>
          </w:p>
        </w:tc>
      </w:tr>
      <w:tr w:rsidR="00C66CF8" w:rsidRPr="00067AA5" w:rsidTr="0038412C">
        <w:trPr>
          <w:ins w:id="10476"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77" w:author="RAFAEL SOTOMAYOR" w:date="2016-12-20T17:07:00Z"/>
                <w:noProof/>
                <w:lang w:val="es-ES"/>
              </w:rPr>
            </w:pPr>
            <w:ins w:id="10478" w:author="RAFAEL SOTOMAYOR" w:date="2016-12-20T17:07:00Z">
              <w:r w:rsidRPr="00067AA5">
                <w:rPr>
                  <w:noProof/>
                  <w:lang w:val="es-ES"/>
                </w:rPr>
                <w:t>ARANDANO</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79" w:author="RAFAEL SOTOMAYOR" w:date="2016-12-20T17:07:00Z"/>
                <w:noProof/>
                <w:lang w:val="es-ES"/>
              </w:rPr>
            </w:pPr>
            <w:ins w:id="10480" w:author="RAFAEL SOTOMAYOR" w:date="2016-12-20T17:07:00Z">
              <w:r w:rsidRPr="00067AA5">
                <w:rPr>
                  <w:noProof/>
                  <w:lang w:val="es-ES"/>
                </w:rPr>
                <w:t>4.101,77</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81" w:author="RAFAEL SOTOMAYOR" w:date="2016-12-20T17:07:00Z"/>
                <w:noProof/>
                <w:lang w:val="es-ES"/>
              </w:rPr>
            </w:pPr>
            <w:ins w:id="10482" w:author="RAFAEL SOTOMAYOR" w:date="2016-12-20T17:07:00Z">
              <w:r w:rsidRPr="00067AA5">
                <w:rPr>
                  <w:noProof/>
                  <w:lang w:val="es-ES"/>
                </w:rPr>
                <w:t>58,43</w:t>
              </w:r>
            </w:ins>
          </w:p>
        </w:tc>
      </w:tr>
      <w:tr w:rsidR="00C66CF8" w:rsidRPr="00067AA5" w:rsidTr="0038412C">
        <w:trPr>
          <w:ins w:id="10483"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84" w:author="RAFAEL SOTOMAYOR" w:date="2016-12-20T17:07:00Z"/>
                <w:noProof/>
                <w:lang w:val="es-ES"/>
              </w:rPr>
            </w:pPr>
            <w:ins w:id="10485" w:author="RAFAEL SOTOMAYOR" w:date="2016-12-20T17:07:00Z">
              <w:r w:rsidRPr="00067AA5">
                <w:rPr>
                  <w:noProof/>
                  <w:lang w:val="es-ES"/>
                </w:rPr>
                <w:t>POM ÁCEAS</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86" w:author="RAFAEL SOTOMAYOR" w:date="2016-12-20T17:07:00Z"/>
                <w:noProof/>
                <w:lang w:val="es-ES"/>
              </w:rPr>
            </w:pPr>
            <w:ins w:id="10487" w:author="RAFAEL SOTOMAYOR" w:date="2016-12-20T17:07:00Z">
              <w:r w:rsidRPr="00067AA5">
                <w:rPr>
                  <w:noProof/>
                  <w:lang w:val="es-ES"/>
                </w:rPr>
                <w:t>1.463,85</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88" w:author="RAFAEL SOTOMAYOR" w:date="2016-12-20T17:07:00Z"/>
                <w:noProof/>
                <w:lang w:val="es-ES"/>
              </w:rPr>
            </w:pPr>
            <w:ins w:id="10489" w:author="RAFAEL SOTOMAYOR" w:date="2016-12-20T17:07:00Z">
              <w:r w:rsidRPr="00067AA5">
                <w:rPr>
                  <w:noProof/>
                  <w:lang w:val="es-ES"/>
                </w:rPr>
                <w:t>52,63</w:t>
              </w:r>
            </w:ins>
          </w:p>
        </w:tc>
      </w:tr>
      <w:tr w:rsidR="00C66CF8" w:rsidRPr="00067AA5" w:rsidTr="0038412C">
        <w:trPr>
          <w:ins w:id="10490"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91" w:author="RAFAEL SOTOMAYOR" w:date="2016-12-20T17:07:00Z"/>
                <w:noProof/>
                <w:lang w:val="es-ES"/>
              </w:rPr>
            </w:pPr>
            <w:ins w:id="10492" w:author="RAFAEL SOTOMAYOR" w:date="2016-12-20T17:07:00Z">
              <w:r w:rsidRPr="00067AA5">
                <w:rPr>
                  <w:noProof/>
                  <w:lang w:val="es-ES"/>
                </w:rPr>
                <w:t>UVA DE MESA</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93" w:author="RAFAEL SOTOMAYOR" w:date="2016-12-20T17:07:00Z"/>
                <w:noProof/>
                <w:lang w:val="es-ES"/>
              </w:rPr>
            </w:pPr>
            <w:ins w:id="10494" w:author="RAFAEL SOTOMAYOR" w:date="2016-12-20T17:07:00Z">
              <w:r w:rsidRPr="00067AA5">
                <w:rPr>
                  <w:noProof/>
                  <w:lang w:val="es-ES"/>
                </w:rPr>
                <w:t>1.320,75</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95" w:author="RAFAEL SOTOMAYOR" w:date="2016-12-20T17:07:00Z"/>
                <w:noProof/>
                <w:lang w:val="es-ES"/>
              </w:rPr>
            </w:pPr>
            <w:ins w:id="10496" w:author="RAFAEL SOTOMAYOR" w:date="2016-12-20T17:07:00Z">
              <w:r w:rsidRPr="00067AA5">
                <w:rPr>
                  <w:noProof/>
                  <w:lang w:val="es-ES"/>
                </w:rPr>
                <w:t>52,32</w:t>
              </w:r>
            </w:ins>
          </w:p>
        </w:tc>
      </w:tr>
      <w:tr w:rsidR="00C66CF8" w:rsidRPr="00067AA5" w:rsidTr="0038412C">
        <w:trPr>
          <w:ins w:id="10497"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498" w:author="RAFAEL SOTOMAYOR" w:date="2016-12-20T17:07:00Z"/>
                <w:noProof/>
                <w:lang w:val="es-ES"/>
              </w:rPr>
            </w:pPr>
            <w:ins w:id="10499" w:author="RAFAEL SOTOMAYOR" w:date="2016-12-20T17:07:00Z">
              <w:r w:rsidRPr="00067AA5">
                <w:rPr>
                  <w:noProof/>
                  <w:lang w:val="es-ES"/>
                </w:rPr>
                <w:t>CEREZO</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00" w:author="RAFAEL SOTOMAYOR" w:date="2016-12-20T17:07:00Z"/>
                <w:noProof/>
                <w:lang w:val="es-ES"/>
              </w:rPr>
            </w:pPr>
            <w:ins w:id="10501" w:author="RAFAEL SOTOMAYOR" w:date="2016-12-20T17:07:00Z">
              <w:r w:rsidRPr="00067AA5">
                <w:rPr>
                  <w:noProof/>
                  <w:lang w:val="es-ES"/>
                </w:rPr>
                <w:t>962,14</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02" w:author="RAFAEL SOTOMAYOR" w:date="2016-12-20T17:07:00Z"/>
                <w:noProof/>
                <w:lang w:val="es-ES"/>
              </w:rPr>
            </w:pPr>
            <w:ins w:id="10503" w:author="RAFAEL SOTOMAYOR" w:date="2016-12-20T17:07:00Z">
              <w:r w:rsidRPr="00067AA5">
                <w:rPr>
                  <w:noProof/>
                  <w:lang w:val="es-ES"/>
                </w:rPr>
                <w:t>51,53</w:t>
              </w:r>
            </w:ins>
          </w:p>
        </w:tc>
      </w:tr>
      <w:tr w:rsidR="00C66CF8" w:rsidRPr="00067AA5" w:rsidTr="0038412C">
        <w:trPr>
          <w:ins w:id="10504"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05" w:author="RAFAEL SOTOMAYOR" w:date="2016-12-20T17:07:00Z"/>
                <w:noProof/>
                <w:lang w:val="es-ES"/>
              </w:rPr>
            </w:pPr>
            <w:ins w:id="10506" w:author="RAFAEL SOTOMAYOR" w:date="2016-12-20T17:07:00Z">
              <w:r w:rsidRPr="00067AA5">
                <w:rPr>
                  <w:noProof/>
                  <w:lang w:val="es-ES"/>
                </w:rPr>
                <w:t>OLIVO</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07" w:author="RAFAEL SOTOMAYOR" w:date="2016-12-20T17:07:00Z"/>
                <w:noProof/>
                <w:lang w:val="es-ES"/>
              </w:rPr>
            </w:pPr>
            <w:ins w:id="10508" w:author="RAFAEL SOTOMAYOR" w:date="2016-12-20T17:07:00Z">
              <w:r w:rsidRPr="00067AA5">
                <w:rPr>
                  <w:noProof/>
                  <w:lang w:val="es-ES"/>
                </w:rPr>
                <w:t>826,53</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09" w:author="RAFAEL SOTOMAYOR" w:date="2016-12-20T17:07:00Z"/>
                <w:noProof/>
                <w:lang w:val="es-ES"/>
              </w:rPr>
            </w:pPr>
            <w:ins w:id="10510" w:author="RAFAEL SOTOMAYOR" w:date="2016-12-20T17:07:00Z">
              <w:r w:rsidRPr="00067AA5">
                <w:rPr>
                  <w:noProof/>
                  <w:lang w:val="es-ES"/>
                </w:rPr>
                <w:t>51,24</w:t>
              </w:r>
            </w:ins>
          </w:p>
        </w:tc>
      </w:tr>
      <w:tr w:rsidR="00C66CF8" w:rsidRPr="00067AA5" w:rsidTr="0038412C">
        <w:trPr>
          <w:ins w:id="10511"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12" w:author="RAFAEL SOTOMAYOR" w:date="2016-12-20T17:07:00Z"/>
                <w:noProof/>
                <w:lang w:val="es-ES"/>
              </w:rPr>
            </w:pPr>
            <w:ins w:id="10513" w:author="RAFAEL SOTOMAYOR" w:date="2016-12-20T17:07:00Z">
              <w:r w:rsidRPr="00067AA5">
                <w:rPr>
                  <w:noProof/>
                  <w:lang w:val="es-ES"/>
                </w:rPr>
                <w:t>CIRUELAS</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14" w:author="RAFAEL SOTOMAYOR" w:date="2016-12-20T17:07:00Z"/>
                <w:noProof/>
                <w:lang w:val="es-ES"/>
              </w:rPr>
            </w:pPr>
            <w:ins w:id="10515" w:author="RAFAEL SOTOMAYOR" w:date="2016-12-20T17:07:00Z">
              <w:r w:rsidRPr="00067AA5">
                <w:rPr>
                  <w:noProof/>
                  <w:lang w:val="es-ES"/>
                </w:rPr>
                <w:t>773,69</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16" w:author="RAFAEL SOTOMAYOR" w:date="2016-12-20T17:07:00Z"/>
                <w:noProof/>
                <w:lang w:val="es-ES"/>
              </w:rPr>
            </w:pPr>
            <w:ins w:id="10517" w:author="RAFAEL SOTOMAYOR" w:date="2016-12-20T17:07:00Z">
              <w:r w:rsidRPr="00067AA5">
                <w:rPr>
                  <w:noProof/>
                  <w:lang w:val="es-ES"/>
                </w:rPr>
                <w:t>51,12</w:t>
              </w:r>
            </w:ins>
          </w:p>
        </w:tc>
      </w:tr>
      <w:tr w:rsidR="00C66CF8" w:rsidRPr="00067AA5" w:rsidTr="0038412C">
        <w:trPr>
          <w:ins w:id="10518"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19" w:author="RAFAEL SOTOMAYOR" w:date="2016-12-20T17:07:00Z"/>
                <w:noProof/>
                <w:lang w:val="es-ES"/>
              </w:rPr>
            </w:pPr>
            <w:ins w:id="10520" w:author="RAFAEL SOTOMAYOR" w:date="2016-12-20T17:07:00Z">
              <w:r w:rsidRPr="00067AA5">
                <w:rPr>
                  <w:noProof/>
                  <w:lang w:val="es-ES"/>
                </w:rPr>
                <w:t>KIWI</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21" w:author="RAFAEL SOTOMAYOR" w:date="2016-12-20T17:07:00Z"/>
                <w:noProof/>
                <w:lang w:val="es-ES"/>
              </w:rPr>
            </w:pPr>
            <w:ins w:id="10522" w:author="RAFAEL SOTOMAYOR" w:date="2016-12-20T17:07:00Z">
              <w:r w:rsidRPr="00067AA5">
                <w:rPr>
                  <w:noProof/>
                  <w:lang w:val="es-ES"/>
                </w:rPr>
                <w:t>749,52</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23" w:author="RAFAEL SOTOMAYOR" w:date="2016-12-20T17:07:00Z"/>
                <w:noProof/>
                <w:lang w:val="es-ES"/>
              </w:rPr>
            </w:pPr>
            <w:ins w:id="10524" w:author="RAFAEL SOTOMAYOR" w:date="2016-12-20T17:07:00Z">
              <w:r w:rsidRPr="00067AA5">
                <w:rPr>
                  <w:noProof/>
                  <w:lang w:val="es-ES"/>
                </w:rPr>
                <w:t>51,07</w:t>
              </w:r>
            </w:ins>
          </w:p>
        </w:tc>
      </w:tr>
      <w:tr w:rsidR="00C66CF8" w:rsidRPr="00067AA5" w:rsidTr="0038412C">
        <w:trPr>
          <w:ins w:id="10525"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26" w:author="RAFAEL SOTOMAYOR" w:date="2016-12-20T17:07:00Z"/>
                <w:noProof/>
                <w:lang w:val="es-ES"/>
              </w:rPr>
            </w:pPr>
            <w:ins w:id="10527" w:author="RAFAEL SOTOMAYOR" w:date="2016-12-20T17:07:00Z">
              <w:r w:rsidRPr="00067AA5">
                <w:rPr>
                  <w:noProof/>
                  <w:lang w:val="es-ES"/>
                </w:rPr>
                <w:t>C ÍTRICOS</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28" w:author="RAFAEL SOTOMAYOR" w:date="2016-12-20T17:07:00Z"/>
                <w:noProof/>
                <w:lang w:val="es-ES"/>
              </w:rPr>
            </w:pPr>
            <w:ins w:id="10529" w:author="RAFAEL SOTOMAYOR" w:date="2016-12-20T17:07:00Z">
              <w:r w:rsidRPr="00067AA5">
                <w:rPr>
                  <w:noProof/>
                  <w:lang w:val="es-ES"/>
                </w:rPr>
                <w:t>732,56</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30" w:author="RAFAEL SOTOMAYOR" w:date="2016-12-20T17:07:00Z"/>
                <w:noProof/>
                <w:lang w:val="es-ES"/>
              </w:rPr>
            </w:pPr>
            <w:ins w:id="10531" w:author="RAFAEL SOTOMAYOR" w:date="2016-12-20T17:07:00Z">
              <w:r w:rsidRPr="00067AA5">
                <w:rPr>
                  <w:noProof/>
                  <w:lang w:val="es-ES"/>
                </w:rPr>
                <w:t>51,03</w:t>
              </w:r>
            </w:ins>
          </w:p>
        </w:tc>
      </w:tr>
      <w:tr w:rsidR="00C66CF8" w:rsidRPr="00067AA5" w:rsidTr="0038412C">
        <w:trPr>
          <w:ins w:id="10532"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33" w:author="RAFAEL SOTOMAYOR" w:date="2016-12-20T17:07:00Z"/>
                <w:noProof/>
                <w:lang w:val="es-ES"/>
              </w:rPr>
            </w:pPr>
            <w:ins w:id="10534" w:author="RAFAEL SOTOMAYOR" w:date="2016-12-20T17:07:00Z">
              <w:r w:rsidRPr="00067AA5">
                <w:rPr>
                  <w:noProof/>
                  <w:lang w:val="es-ES"/>
                </w:rPr>
                <w:t>DURAZNOS Y NECTARINAS</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35" w:author="RAFAEL SOTOMAYOR" w:date="2016-12-20T17:07:00Z"/>
                <w:noProof/>
                <w:lang w:val="es-ES"/>
              </w:rPr>
            </w:pPr>
            <w:ins w:id="10536" w:author="RAFAEL SOTOMAYOR" w:date="2016-12-20T17:07:00Z">
              <w:r w:rsidRPr="00067AA5">
                <w:rPr>
                  <w:noProof/>
                  <w:lang w:val="es-ES"/>
                </w:rPr>
                <w:t>692,58</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37" w:author="RAFAEL SOTOMAYOR" w:date="2016-12-20T17:07:00Z"/>
                <w:noProof/>
                <w:lang w:val="es-ES"/>
              </w:rPr>
            </w:pPr>
            <w:ins w:id="10538" w:author="RAFAEL SOTOMAYOR" w:date="2016-12-20T17:07:00Z">
              <w:r w:rsidRPr="00067AA5">
                <w:rPr>
                  <w:noProof/>
                  <w:lang w:val="es-ES"/>
                </w:rPr>
                <w:t>50,94</w:t>
              </w:r>
            </w:ins>
          </w:p>
        </w:tc>
      </w:tr>
      <w:tr w:rsidR="00C66CF8" w:rsidRPr="00067AA5" w:rsidTr="0038412C">
        <w:trPr>
          <w:ins w:id="10539"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40" w:author="RAFAEL SOTOMAYOR" w:date="2016-12-20T17:07:00Z"/>
                <w:noProof/>
                <w:lang w:val="es-ES"/>
              </w:rPr>
            </w:pPr>
            <w:ins w:id="10541" w:author="RAFAEL SOTOMAYOR" w:date="2016-12-20T17:07:00Z">
              <w:r w:rsidRPr="00067AA5">
                <w:rPr>
                  <w:noProof/>
                  <w:lang w:val="es-ES"/>
                </w:rPr>
                <w:t>AVELLANO Y CASTA ÑO</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42" w:author="RAFAEL SOTOMAYOR" w:date="2016-12-20T17:07:00Z"/>
                <w:noProof/>
                <w:lang w:val="es-ES"/>
              </w:rPr>
            </w:pPr>
            <w:ins w:id="10543" w:author="RAFAEL SOTOMAYOR" w:date="2016-12-20T17:07:00Z">
              <w:r w:rsidRPr="00067AA5">
                <w:rPr>
                  <w:noProof/>
                  <w:lang w:val="es-ES"/>
                </w:rPr>
                <w:t>552,02</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44" w:author="RAFAEL SOTOMAYOR" w:date="2016-12-20T17:07:00Z"/>
                <w:noProof/>
                <w:lang w:val="es-ES"/>
              </w:rPr>
            </w:pPr>
            <w:ins w:id="10545" w:author="RAFAEL SOTOMAYOR" w:date="2016-12-20T17:07:00Z">
              <w:r w:rsidRPr="00067AA5">
                <w:rPr>
                  <w:noProof/>
                  <w:lang w:val="es-ES"/>
                </w:rPr>
                <w:t>50,63</w:t>
              </w:r>
            </w:ins>
          </w:p>
        </w:tc>
      </w:tr>
      <w:tr w:rsidR="00C66CF8" w:rsidRPr="00067AA5" w:rsidTr="0038412C">
        <w:trPr>
          <w:ins w:id="10546"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47" w:author="RAFAEL SOTOMAYOR" w:date="2016-12-20T17:07:00Z"/>
                <w:noProof/>
                <w:lang w:val="es-ES"/>
              </w:rPr>
            </w:pPr>
            <w:ins w:id="10548" w:author="RAFAEL SOTOMAYOR" w:date="2016-12-20T17:07:00Z">
              <w:r w:rsidRPr="00067AA5">
                <w:rPr>
                  <w:noProof/>
                  <w:lang w:val="es-ES"/>
                </w:rPr>
                <w:t>PALTAS</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49" w:author="RAFAEL SOTOMAYOR" w:date="2016-12-20T17:07:00Z"/>
                <w:noProof/>
                <w:lang w:val="es-ES"/>
              </w:rPr>
            </w:pPr>
            <w:ins w:id="10550" w:author="RAFAEL SOTOMAYOR" w:date="2016-12-20T17:07:00Z">
              <w:r w:rsidRPr="00067AA5">
                <w:rPr>
                  <w:noProof/>
                  <w:lang w:val="es-ES"/>
                </w:rPr>
                <w:t>520,11</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51" w:author="RAFAEL SOTOMAYOR" w:date="2016-12-20T17:07:00Z"/>
                <w:noProof/>
                <w:lang w:val="es-ES"/>
              </w:rPr>
            </w:pPr>
            <w:ins w:id="10552" w:author="RAFAEL SOTOMAYOR" w:date="2016-12-20T17:07:00Z">
              <w:r w:rsidRPr="00067AA5">
                <w:rPr>
                  <w:noProof/>
                  <w:lang w:val="es-ES"/>
                </w:rPr>
                <w:t>50,56</w:t>
              </w:r>
            </w:ins>
          </w:p>
        </w:tc>
      </w:tr>
      <w:tr w:rsidR="00C66CF8" w:rsidRPr="00067AA5" w:rsidTr="0038412C">
        <w:trPr>
          <w:ins w:id="10553"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54" w:author="RAFAEL SOTOMAYOR" w:date="2016-12-20T17:07:00Z"/>
                <w:noProof/>
                <w:lang w:val="es-ES"/>
              </w:rPr>
            </w:pPr>
            <w:ins w:id="10555" w:author="RAFAEL SOTOMAYOR" w:date="2016-12-20T17:07:00Z">
              <w:r w:rsidRPr="00067AA5">
                <w:rPr>
                  <w:noProof/>
                  <w:lang w:val="es-ES"/>
                </w:rPr>
                <w:t>ALMENDRO</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56" w:author="RAFAEL SOTOMAYOR" w:date="2016-12-20T17:07:00Z"/>
                <w:noProof/>
                <w:lang w:val="es-ES"/>
              </w:rPr>
            </w:pPr>
            <w:ins w:id="10557" w:author="RAFAEL SOTOMAYOR" w:date="2016-12-20T17:07:00Z">
              <w:r w:rsidRPr="00067AA5">
                <w:rPr>
                  <w:noProof/>
                  <w:lang w:val="es-ES"/>
                </w:rPr>
                <w:t>443,93</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58" w:author="RAFAEL SOTOMAYOR" w:date="2016-12-20T17:07:00Z"/>
                <w:noProof/>
                <w:lang w:val="es-ES"/>
              </w:rPr>
            </w:pPr>
            <w:ins w:id="10559" w:author="RAFAEL SOTOMAYOR" w:date="2016-12-20T17:07:00Z">
              <w:r w:rsidRPr="00067AA5">
                <w:rPr>
                  <w:noProof/>
                  <w:lang w:val="es-ES"/>
                </w:rPr>
                <w:t>50,40</w:t>
              </w:r>
            </w:ins>
          </w:p>
        </w:tc>
      </w:tr>
      <w:tr w:rsidR="00C66CF8" w:rsidRPr="00067AA5" w:rsidTr="0038412C">
        <w:trPr>
          <w:ins w:id="10560" w:author="RAFAEL SOTOMAYOR" w:date="2016-12-20T17:07:00Z"/>
        </w:trPr>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61" w:author="RAFAEL SOTOMAYOR" w:date="2016-12-20T17:07:00Z"/>
                <w:noProof/>
                <w:lang w:val="es-ES"/>
              </w:rPr>
            </w:pPr>
            <w:ins w:id="10562" w:author="RAFAEL SOTOMAYOR" w:date="2016-12-20T17:07:00Z">
              <w:r w:rsidRPr="00067AA5">
                <w:rPr>
                  <w:noProof/>
                  <w:lang w:val="es-ES"/>
                </w:rPr>
                <w:t>NUEZ</w:t>
              </w:r>
            </w:ins>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63" w:author="RAFAEL SOTOMAYOR" w:date="2016-12-20T17:07:00Z"/>
                <w:noProof/>
                <w:lang w:val="es-ES"/>
              </w:rPr>
            </w:pPr>
            <w:ins w:id="10564" w:author="RAFAEL SOTOMAYOR" w:date="2016-12-20T17:07:00Z">
              <w:r w:rsidRPr="00067AA5">
                <w:rPr>
                  <w:noProof/>
                  <w:lang w:val="es-ES"/>
                </w:rPr>
                <w:t>264,00</w:t>
              </w:r>
            </w:ins>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65" w:author="RAFAEL SOTOMAYOR" w:date="2016-12-20T17:07:00Z"/>
                <w:noProof/>
                <w:lang w:val="es-ES"/>
              </w:rPr>
            </w:pPr>
            <w:ins w:id="10566" w:author="RAFAEL SOTOMAYOR" w:date="2016-12-20T17:07:00Z">
              <w:r w:rsidRPr="00067AA5">
                <w:rPr>
                  <w:noProof/>
                  <w:lang w:val="es-ES"/>
                </w:rPr>
                <w:t>50,00</w:t>
              </w:r>
            </w:ins>
          </w:p>
        </w:tc>
      </w:tr>
    </w:tbl>
    <w:p w:rsidR="00C66CF8" w:rsidRPr="00067AA5" w:rsidRDefault="00C66CF8" w:rsidP="00C66CF8">
      <w:pPr>
        <w:pStyle w:val="Tabla"/>
        <w:rPr>
          <w:ins w:id="10567" w:author="RAFAEL SOTOMAYOR" w:date="2016-12-20T17:07:00Z"/>
        </w:rPr>
      </w:pPr>
      <w:bookmarkStart w:id="10568" w:name="_Toc470016060"/>
      <w:ins w:id="10569"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17</w:t>
        </w:r>
        <w:r w:rsidRPr="00067AA5">
          <w:fldChar w:fldCharType="end"/>
        </w:r>
        <w:r>
          <w:t>: Indicador de Arbol por Hect</w:t>
        </w:r>
        <w:r w:rsidRPr="00067AA5">
          <w:t>áreas</w:t>
        </w:r>
        <w:bookmarkEnd w:id="10568"/>
      </w:ins>
    </w:p>
    <w:p w:rsidR="00C66CF8" w:rsidRPr="00067AA5" w:rsidRDefault="00C66CF8" w:rsidP="00C66CF8">
      <w:pPr>
        <w:rPr>
          <w:ins w:id="10570" w:author="RAFAEL SOTOMAYOR" w:date="2016-12-20T17:07:00Z"/>
          <w:noProof/>
          <w:highlight w:val="white"/>
        </w:rPr>
      </w:pPr>
      <w:ins w:id="10571" w:author="RAFAEL SOTOMAYOR" w:date="2016-12-20T17:07:00Z">
        <w:r w:rsidRPr="00067AA5">
          <w:rPr>
            <w:noProof/>
          </w:rPr>
          <w:br w:type="page"/>
        </w:r>
      </w:ins>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0572" w:author="RAFAEL SOTOMAYOR" w:date="2016-12-20T17:07:00Z"/>
          <w:noProof/>
        </w:rPr>
        <w:pPrChange w:id="10573"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0574" w:name="_8px8h1ummyaj"/>
      <w:bookmarkStart w:id="10575" w:name="_Toc470016877"/>
      <w:bookmarkEnd w:id="10574"/>
      <w:ins w:id="10576" w:author="RAFAEL SOTOMAYOR" w:date="2016-12-20T17:07:00Z">
        <w:r>
          <w:rPr>
            <w:noProof/>
          </w:rPr>
          <w:lastRenderedPageBreak/>
          <w:t>Indicador de A</w:t>
        </w:r>
        <w:r w:rsidRPr="00067AA5">
          <w:rPr>
            <w:noProof/>
          </w:rPr>
          <w:t>ño de Plantación</w:t>
        </w:r>
        <w:bookmarkEnd w:id="10575"/>
      </w:ins>
    </w:p>
    <w:p w:rsidR="00C66CF8" w:rsidRPr="00067AA5" w:rsidRDefault="00C66CF8" w:rsidP="00C66CF8">
      <w:pPr>
        <w:pStyle w:val="Textoindependiente"/>
        <w:rPr>
          <w:ins w:id="10577" w:author="RAFAEL SOTOMAYOR" w:date="2016-12-20T17:07:00Z"/>
          <w:noProof/>
          <w:lang w:val="es-ES"/>
        </w:rPr>
      </w:pPr>
    </w:p>
    <w:p w:rsidR="00C66CF8" w:rsidRPr="00067AA5" w:rsidRDefault="00C66CF8" w:rsidP="00C66CF8">
      <w:pPr>
        <w:pStyle w:val="Textoindependiente"/>
        <w:rPr>
          <w:ins w:id="10578" w:author="RAFAEL SOTOMAYOR" w:date="2016-12-20T17:07:00Z"/>
          <w:noProof/>
          <w:lang w:val="es-ES"/>
        </w:rPr>
      </w:pPr>
      <w:ins w:id="10579" w:author="RAFAEL SOTOMAYOR" w:date="2016-12-20T17:07:00Z">
        <w:r>
          <w:rPr>
            <w:noProof/>
            <w:lang w:val="es-ES"/>
          </w:rPr>
          <w:t>La necesidad tecnol</w:t>
        </w:r>
        <w:r w:rsidRPr="00067AA5">
          <w:rPr>
            <w:noProof/>
            <w:lang w:val="es-ES"/>
          </w:rPr>
          <w:t xml:space="preserve">ógica también va ligada al año de plantación del huerto. Es muy probable que </w:t>
        </w:r>
        <w:r>
          <w:rPr>
            <w:noProof/>
            <w:lang w:val="es-ES"/>
          </w:rPr>
          <w:t>se opte por esta variable  de adopci</w:t>
        </w:r>
        <w:r w:rsidRPr="00067AA5">
          <w:rPr>
            <w:noProof/>
            <w:lang w:val="es-ES"/>
          </w:rPr>
          <w:t>ón tecnológica para estos casos</w:t>
        </w:r>
        <w:r>
          <w:rPr>
            <w:noProof/>
            <w:lang w:val="es-ES"/>
          </w:rPr>
          <w:t>de especies</w:t>
        </w:r>
        <w:r w:rsidRPr="00067AA5">
          <w:rPr>
            <w:noProof/>
            <w:lang w:val="es-ES"/>
          </w:rPr>
          <w:t xml:space="preserve">. La tabla </w:t>
        </w:r>
        <w:r>
          <w:rPr>
            <w:noProof/>
            <w:lang w:val="es-ES"/>
          </w:rPr>
          <w:t>18</w:t>
        </w:r>
        <w:r w:rsidRPr="00067AA5">
          <w:rPr>
            <w:noProof/>
            <w:lang w:val="es-ES"/>
          </w:rPr>
          <w:t xml:space="preserve"> muestra el indicador de acuerdo a cada </w:t>
        </w:r>
        <w:r>
          <w:rPr>
            <w:noProof/>
            <w:lang w:val="es-ES"/>
          </w:rPr>
          <w:t>a</w:t>
        </w:r>
        <w:r w:rsidRPr="00067AA5">
          <w:rPr>
            <w:noProof/>
            <w:lang w:val="es-ES"/>
          </w:rPr>
          <w:t xml:space="preserve">ño de </w:t>
        </w:r>
        <w:r>
          <w:rPr>
            <w:noProof/>
            <w:lang w:val="es-ES"/>
          </w:rPr>
          <w:t>plantaci</w:t>
        </w:r>
        <w:r w:rsidRPr="00067AA5">
          <w:rPr>
            <w:noProof/>
            <w:lang w:val="es-ES"/>
          </w:rPr>
          <w:t>ón.</w:t>
        </w:r>
      </w:ins>
    </w:p>
    <w:tbl>
      <w:tblPr>
        <w:tblW w:w="6165" w:type="dxa"/>
        <w:tblInd w:w="-7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top w:w="40" w:type="dxa"/>
          <w:left w:w="35" w:type="dxa"/>
          <w:bottom w:w="40" w:type="dxa"/>
          <w:right w:w="40" w:type="dxa"/>
        </w:tblCellMar>
        <w:tblLook w:val="04A0" w:firstRow="1" w:lastRow="0" w:firstColumn="1" w:lastColumn="0" w:noHBand="0" w:noVBand="1"/>
      </w:tblPr>
      <w:tblGrid>
        <w:gridCol w:w="3149"/>
        <w:gridCol w:w="1770"/>
        <w:gridCol w:w="1246"/>
      </w:tblGrid>
      <w:tr w:rsidR="00C66CF8" w:rsidRPr="00067AA5" w:rsidTr="0038412C">
        <w:trPr>
          <w:ins w:id="10580"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pStyle w:val="Contenidodelatabla"/>
              <w:rPr>
                <w:ins w:id="10581" w:author="RAFAEL SOTOMAYOR" w:date="2016-12-20T17:07:00Z"/>
                <w:noProof/>
                <w:lang w:val="es-ES"/>
              </w:rPr>
            </w:pPr>
            <w:ins w:id="10582" w:author="RAFAEL SOTOMAYOR" w:date="2016-12-20T17:07:00Z">
              <w:r w:rsidRPr="00067AA5">
                <w:rPr>
                  <w:noProof/>
                  <w:lang w:val="es-ES"/>
                </w:rPr>
                <w:t>ESPECIE</w:t>
              </w:r>
            </w:ins>
          </w:p>
        </w:tc>
        <w:tc>
          <w:tcPr>
            <w:tcW w:w="1770"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pStyle w:val="Contenidodelatabla"/>
              <w:rPr>
                <w:ins w:id="10583" w:author="RAFAEL SOTOMAYOR" w:date="2016-12-20T17:07:00Z"/>
                <w:noProof/>
                <w:lang w:val="es-ES"/>
              </w:rPr>
            </w:pPr>
            <w:ins w:id="10584" w:author="RAFAEL SOTOMAYOR" w:date="2016-12-20T17:07:00Z">
              <w:r w:rsidRPr="00067AA5">
                <w:rPr>
                  <w:noProof/>
                  <w:lang w:val="es-ES"/>
                </w:rPr>
                <w:t>A ÑO PLANTAC</w:t>
              </w:r>
            </w:ins>
          </w:p>
        </w:tc>
        <w:tc>
          <w:tcPr>
            <w:tcW w:w="1246"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pStyle w:val="Contenidodelatabla"/>
              <w:rPr>
                <w:ins w:id="10585" w:author="RAFAEL SOTOMAYOR" w:date="2016-12-20T17:07:00Z"/>
                <w:noProof/>
                <w:lang w:val="es-ES"/>
              </w:rPr>
            </w:pPr>
            <w:ins w:id="10586" w:author="RAFAEL SOTOMAYOR" w:date="2016-12-20T17:07:00Z">
              <w:r w:rsidRPr="00067AA5">
                <w:rPr>
                  <w:noProof/>
                  <w:lang w:val="es-ES"/>
                </w:rPr>
                <w:t>KPI A ÑO</w:t>
              </w:r>
            </w:ins>
          </w:p>
        </w:tc>
      </w:tr>
      <w:tr w:rsidR="00C66CF8" w:rsidRPr="00067AA5" w:rsidTr="0038412C">
        <w:trPr>
          <w:ins w:id="10587"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88" w:author="RAFAEL SOTOMAYOR" w:date="2016-12-20T17:07:00Z"/>
                <w:noProof/>
                <w:lang w:val="es-ES"/>
              </w:rPr>
            </w:pPr>
            <w:ins w:id="10589" w:author="RAFAEL SOTOMAYOR" w:date="2016-12-20T17:07:00Z">
              <w:r w:rsidRPr="00067AA5">
                <w:rPr>
                  <w:noProof/>
                  <w:lang w:val="es-ES"/>
                </w:rPr>
                <w:t>AVELLANO Y CASTA ÑO</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90" w:author="RAFAEL SOTOMAYOR" w:date="2016-12-20T17:07:00Z"/>
                <w:noProof/>
                <w:lang w:val="es-ES"/>
              </w:rPr>
            </w:pPr>
            <w:ins w:id="10591" w:author="RAFAEL SOTOMAYOR" w:date="2016-12-20T17:07:00Z">
              <w:r w:rsidRPr="00067AA5">
                <w:rPr>
                  <w:noProof/>
                  <w:lang w:val="es-ES"/>
                </w:rPr>
                <w:t>2.009</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92" w:author="RAFAEL SOTOMAYOR" w:date="2016-12-20T17:07:00Z"/>
                <w:noProof/>
                <w:lang w:val="es-ES"/>
              </w:rPr>
            </w:pPr>
            <w:ins w:id="10593" w:author="RAFAEL SOTOMAYOR" w:date="2016-12-20T17:07:00Z">
              <w:r w:rsidRPr="00067AA5">
                <w:rPr>
                  <w:noProof/>
                  <w:lang w:val="es-ES"/>
                </w:rPr>
                <w:t>100,00</w:t>
              </w:r>
            </w:ins>
          </w:p>
        </w:tc>
      </w:tr>
      <w:tr w:rsidR="00C66CF8" w:rsidRPr="00067AA5" w:rsidTr="0038412C">
        <w:trPr>
          <w:ins w:id="10594"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95" w:author="RAFAEL SOTOMAYOR" w:date="2016-12-20T17:07:00Z"/>
                <w:noProof/>
                <w:lang w:val="es-ES"/>
              </w:rPr>
            </w:pPr>
            <w:ins w:id="10596" w:author="RAFAEL SOTOMAYOR" w:date="2016-12-20T17:07:00Z">
              <w:r w:rsidRPr="00067AA5">
                <w:rPr>
                  <w:noProof/>
                  <w:lang w:val="es-ES"/>
                </w:rPr>
                <w:t>ARANDANO</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97" w:author="RAFAEL SOTOMAYOR" w:date="2016-12-20T17:07:00Z"/>
                <w:noProof/>
                <w:lang w:val="es-ES"/>
              </w:rPr>
            </w:pPr>
            <w:ins w:id="10598" w:author="RAFAEL SOTOMAYOR" w:date="2016-12-20T17:07:00Z">
              <w:r w:rsidRPr="00067AA5">
                <w:rPr>
                  <w:noProof/>
                  <w:lang w:val="es-ES"/>
                </w:rPr>
                <w:t>2.008</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599" w:author="RAFAEL SOTOMAYOR" w:date="2016-12-20T17:07:00Z"/>
                <w:noProof/>
                <w:lang w:val="es-ES"/>
              </w:rPr>
            </w:pPr>
            <w:ins w:id="10600" w:author="RAFAEL SOTOMAYOR" w:date="2016-12-20T17:07:00Z">
              <w:r w:rsidRPr="00067AA5">
                <w:rPr>
                  <w:noProof/>
                  <w:lang w:val="es-ES"/>
                </w:rPr>
                <w:t>92,94</w:t>
              </w:r>
            </w:ins>
          </w:p>
        </w:tc>
      </w:tr>
      <w:tr w:rsidR="00C66CF8" w:rsidRPr="00067AA5" w:rsidTr="0038412C">
        <w:trPr>
          <w:ins w:id="10601"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02" w:author="RAFAEL SOTOMAYOR" w:date="2016-12-20T17:07:00Z"/>
                <w:noProof/>
                <w:lang w:val="es-ES"/>
              </w:rPr>
            </w:pPr>
            <w:ins w:id="10603" w:author="RAFAEL SOTOMAYOR" w:date="2016-12-20T17:07:00Z">
              <w:r w:rsidRPr="00067AA5">
                <w:rPr>
                  <w:noProof/>
                  <w:lang w:val="es-ES"/>
                </w:rPr>
                <w:t>CEREZO</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04" w:author="RAFAEL SOTOMAYOR" w:date="2016-12-20T17:07:00Z"/>
                <w:noProof/>
                <w:lang w:val="es-ES"/>
              </w:rPr>
            </w:pPr>
            <w:ins w:id="10605" w:author="RAFAEL SOTOMAYOR" w:date="2016-12-20T17:07:00Z">
              <w:r w:rsidRPr="00067AA5">
                <w:rPr>
                  <w:noProof/>
                  <w:lang w:val="es-ES"/>
                </w:rPr>
                <w:t>2.007</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06" w:author="RAFAEL SOTOMAYOR" w:date="2016-12-20T17:07:00Z"/>
                <w:noProof/>
                <w:lang w:val="es-ES"/>
              </w:rPr>
            </w:pPr>
            <w:ins w:id="10607" w:author="RAFAEL SOTOMAYOR" w:date="2016-12-20T17:07:00Z">
              <w:r w:rsidRPr="00067AA5">
                <w:rPr>
                  <w:noProof/>
                  <w:lang w:val="es-ES"/>
                </w:rPr>
                <w:t>90,52</w:t>
              </w:r>
            </w:ins>
          </w:p>
        </w:tc>
      </w:tr>
      <w:tr w:rsidR="00C66CF8" w:rsidRPr="00067AA5" w:rsidTr="0038412C">
        <w:trPr>
          <w:ins w:id="10608"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09" w:author="RAFAEL SOTOMAYOR" w:date="2016-12-20T17:07:00Z"/>
                <w:noProof/>
                <w:lang w:val="es-ES"/>
              </w:rPr>
            </w:pPr>
            <w:ins w:id="10610" w:author="RAFAEL SOTOMAYOR" w:date="2016-12-20T17:07:00Z">
              <w:r w:rsidRPr="00067AA5">
                <w:rPr>
                  <w:noProof/>
                  <w:lang w:val="es-ES"/>
                </w:rPr>
                <w:t>NUEZ</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11" w:author="RAFAEL SOTOMAYOR" w:date="2016-12-20T17:07:00Z"/>
                <w:noProof/>
                <w:lang w:val="es-ES"/>
              </w:rPr>
            </w:pPr>
            <w:ins w:id="10612" w:author="RAFAEL SOTOMAYOR" w:date="2016-12-20T17:07:00Z">
              <w:r w:rsidRPr="00067AA5">
                <w:rPr>
                  <w:noProof/>
                  <w:lang w:val="es-ES"/>
                </w:rPr>
                <w:t>2.007</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13" w:author="RAFAEL SOTOMAYOR" w:date="2016-12-20T17:07:00Z"/>
                <w:noProof/>
                <w:lang w:val="es-ES"/>
              </w:rPr>
            </w:pPr>
            <w:ins w:id="10614" w:author="RAFAEL SOTOMAYOR" w:date="2016-12-20T17:07:00Z">
              <w:r w:rsidRPr="00067AA5">
                <w:rPr>
                  <w:noProof/>
                  <w:lang w:val="es-ES"/>
                </w:rPr>
                <w:t>89,63</w:t>
              </w:r>
            </w:ins>
          </w:p>
        </w:tc>
      </w:tr>
      <w:tr w:rsidR="00C66CF8" w:rsidRPr="00067AA5" w:rsidTr="0038412C">
        <w:trPr>
          <w:ins w:id="10615"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16" w:author="RAFAEL SOTOMAYOR" w:date="2016-12-20T17:07:00Z"/>
                <w:noProof/>
                <w:lang w:val="es-ES"/>
              </w:rPr>
            </w:pPr>
            <w:ins w:id="10617" w:author="RAFAEL SOTOMAYOR" w:date="2016-12-20T17:07:00Z">
              <w:r w:rsidRPr="00067AA5">
                <w:rPr>
                  <w:noProof/>
                  <w:lang w:val="es-ES"/>
                </w:rPr>
                <w:t>POM ÁCEAS</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18" w:author="RAFAEL SOTOMAYOR" w:date="2016-12-20T17:07:00Z"/>
                <w:noProof/>
                <w:lang w:val="es-ES"/>
              </w:rPr>
            </w:pPr>
            <w:ins w:id="10619" w:author="RAFAEL SOTOMAYOR" w:date="2016-12-20T17:07:00Z">
              <w:r w:rsidRPr="00067AA5">
                <w:rPr>
                  <w:noProof/>
                  <w:lang w:val="es-ES"/>
                </w:rPr>
                <w:t>2.005</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20" w:author="RAFAEL SOTOMAYOR" w:date="2016-12-20T17:07:00Z"/>
                <w:noProof/>
                <w:lang w:val="es-ES"/>
              </w:rPr>
            </w:pPr>
            <w:ins w:id="10621" w:author="RAFAEL SOTOMAYOR" w:date="2016-12-20T17:07:00Z">
              <w:r w:rsidRPr="00067AA5">
                <w:rPr>
                  <w:noProof/>
                  <w:lang w:val="es-ES"/>
                </w:rPr>
                <w:t>77,42</w:t>
              </w:r>
            </w:ins>
          </w:p>
        </w:tc>
      </w:tr>
      <w:tr w:rsidR="00C66CF8" w:rsidRPr="00067AA5" w:rsidTr="0038412C">
        <w:trPr>
          <w:ins w:id="10622"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23" w:author="RAFAEL SOTOMAYOR" w:date="2016-12-20T17:07:00Z"/>
                <w:noProof/>
                <w:lang w:val="es-ES"/>
              </w:rPr>
            </w:pPr>
            <w:ins w:id="10624" w:author="RAFAEL SOTOMAYOR" w:date="2016-12-20T17:07:00Z">
              <w:r w:rsidRPr="00067AA5">
                <w:rPr>
                  <w:noProof/>
                  <w:lang w:val="es-ES"/>
                </w:rPr>
                <w:t>CIRUELAS</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25" w:author="RAFAEL SOTOMAYOR" w:date="2016-12-20T17:07:00Z"/>
                <w:noProof/>
                <w:lang w:val="es-ES"/>
              </w:rPr>
            </w:pPr>
            <w:ins w:id="10626" w:author="RAFAEL SOTOMAYOR" w:date="2016-12-20T17:07:00Z">
              <w:r w:rsidRPr="00067AA5">
                <w:rPr>
                  <w:noProof/>
                  <w:lang w:val="es-ES"/>
                </w:rPr>
                <w:t>2.004</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27" w:author="RAFAEL SOTOMAYOR" w:date="2016-12-20T17:07:00Z"/>
                <w:noProof/>
                <w:lang w:val="es-ES"/>
              </w:rPr>
            </w:pPr>
            <w:ins w:id="10628" w:author="RAFAEL SOTOMAYOR" w:date="2016-12-20T17:07:00Z">
              <w:r w:rsidRPr="00067AA5">
                <w:rPr>
                  <w:noProof/>
                  <w:lang w:val="es-ES"/>
                </w:rPr>
                <w:t>73,77</w:t>
              </w:r>
            </w:ins>
          </w:p>
        </w:tc>
      </w:tr>
      <w:tr w:rsidR="00C66CF8" w:rsidRPr="00067AA5" w:rsidTr="0038412C">
        <w:trPr>
          <w:ins w:id="10629"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30" w:author="RAFAEL SOTOMAYOR" w:date="2016-12-20T17:07:00Z"/>
                <w:noProof/>
                <w:lang w:val="es-ES"/>
              </w:rPr>
            </w:pPr>
            <w:ins w:id="10631" w:author="RAFAEL SOTOMAYOR" w:date="2016-12-20T17:07:00Z">
              <w:r w:rsidRPr="00067AA5">
                <w:rPr>
                  <w:noProof/>
                  <w:lang w:val="es-ES"/>
                </w:rPr>
                <w:t>C ÍTRICOS</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32" w:author="RAFAEL SOTOMAYOR" w:date="2016-12-20T17:07:00Z"/>
                <w:noProof/>
                <w:lang w:val="es-ES"/>
              </w:rPr>
            </w:pPr>
            <w:ins w:id="10633" w:author="RAFAEL SOTOMAYOR" w:date="2016-12-20T17:07:00Z">
              <w:r w:rsidRPr="00067AA5">
                <w:rPr>
                  <w:noProof/>
                  <w:lang w:val="es-ES"/>
                </w:rPr>
                <w:t>2.004</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34" w:author="RAFAEL SOTOMAYOR" w:date="2016-12-20T17:07:00Z"/>
                <w:noProof/>
                <w:lang w:val="es-ES"/>
              </w:rPr>
            </w:pPr>
            <w:ins w:id="10635" w:author="RAFAEL SOTOMAYOR" w:date="2016-12-20T17:07:00Z">
              <w:r w:rsidRPr="00067AA5">
                <w:rPr>
                  <w:noProof/>
                  <w:lang w:val="es-ES"/>
                </w:rPr>
                <w:t>73,17</w:t>
              </w:r>
            </w:ins>
          </w:p>
        </w:tc>
      </w:tr>
      <w:tr w:rsidR="00C66CF8" w:rsidRPr="00067AA5" w:rsidTr="0038412C">
        <w:trPr>
          <w:ins w:id="10636"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37" w:author="RAFAEL SOTOMAYOR" w:date="2016-12-20T17:07:00Z"/>
                <w:noProof/>
                <w:lang w:val="es-ES"/>
              </w:rPr>
            </w:pPr>
            <w:ins w:id="10638" w:author="RAFAEL SOTOMAYOR" w:date="2016-12-20T17:07:00Z">
              <w:r w:rsidRPr="00067AA5">
                <w:rPr>
                  <w:noProof/>
                  <w:lang w:val="es-ES"/>
                </w:rPr>
                <w:t>UVA DE MESA</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39" w:author="RAFAEL SOTOMAYOR" w:date="2016-12-20T17:07:00Z"/>
                <w:noProof/>
                <w:lang w:val="es-ES"/>
              </w:rPr>
            </w:pPr>
            <w:ins w:id="10640" w:author="RAFAEL SOTOMAYOR" w:date="2016-12-20T17:07:00Z">
              <w:r w:rsidRPr="00067AA5">
                <w:rPr>
                  <w:noProof/>
                  <w:lang w:val="es-ES"/>
                </w:rPr>
                <w:t>2.004</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41" w:author="RAFAEL SOTOMAYOR" w:date="2016-12-20T17:07:00Z"/>
                <w:noProof/>
                <w:lang w:val="es-ES"/>
              </w:rPr>
            </w:pPr>
            <w:ins w:id="10642" w:author="RAFAEL SOTOMAYOR" w:date="2016-12-20T17:07:00Z">
              <w:r w:rsidRPr="00067AA5">
                <w:rPr>
                  <w:noProof/>
                  <w:lang w:val="es-ES"/>
                </w:rPr>
                <w:t>71,56</w:t>
              </w:r>
            </w:ins>
          </w:p>
        </w:tc>
      </w:tr>
      <w:tr w:rsidR="00C66CF8" w:rsidRPr="00067AA5" w:rsidTr="0038412C">
        <w:trPr>
          <w:ins w:id="10643"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44" w:author="RAFAEL SOTOMAYOR" w:date="2016-12-20T17:07:00Z"/>
                <w:noProof/>
                <w:lang w:val="es-ES"/>
              </w:rPr>
            </w:pPr>
            <w:ins w:id="10645" w:author="RAFAEL SOTOMAYOR" w:date="2016-12-20T17:07:00Z">
              <w:r w:rsidRPr="00067AA5">
                <w:rPr>
                  <w:noProof/>
                  <w:lang w:val="es-ES"/>
                </w:rPr>
                <w:t>DURAZNOS Y NECTARINAS</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46" w:author="RAFAEL SOTOMAYOR" w:date="2016-12-20T17:07:00Z"/>
                <w:noProof/>
                <w:lang w:val="es-ES"/>
              </w:rPr>
            </w:pPr>
            <w:ins w:id="10647" w:author="RAFAEL SOTOMAYOR" w:date="2016-12-20T17:07:00Z">
              <w:r w:rsidRPr="00067AA5">
                <w:rPr>
                  <w:noProof/>
                  <w:lang w:val="es-ES"/>
                </w:rPr>
                <w:t>2.003</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48" w:author="RAFAEL SOTOMAYOR" w:date="2016-12-20T17:07:00Z"/>
                <w:noProof/>
                <w:lang w:val="es-ES"/>
              </w:rPr>
            </w:pPr>
            <w:ins w:id="10649" w:author="RAFAEL SOTOMAYOR" w:date="2016-12-20T17:07:00Z">
              <w:r w:rsidRPr="00067AA5">
                <w:rPr>
                  <w:noProof/>
                  <w:lang w:val="es-ES"/>
                </w:rPr>
                <w:t>71,02</w:t>
              </w:r>
            </w:ins>
          </w:p>
        </w:tc>
      </w:tr>
      <w:tr w:rsidR="00C66CF8" w:rsidRPr="00067AA5" w:rsidTr="0038412C">
        <w:trPr>
          <w:ins w:id="10650"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51" w:author="RAFAEL SOTOMAYOR" w:date="2016-12-20T17:07:00Z"/>
                <w:noProof/>
                <w:lang w:val="es-ES"/>
              </w:rPr>
            </w:pPr>
            <w:ins w:id="10652" w:author="RAFAEL SOTOMAYOR" w:date="2016-12-20T17:07:00Z">
              <w:r w:rsidRPr="00067AA5">
                <w:rPr>
                  <w:noProof/>
                  <w:lang w:val="es-ES"/>
                </w:rPr>
                <w:t>BERRIES Y ESPECIES MENORES</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53" w:author="RAFAEL SOTOMAYOR" w:date="2016-12-20T17:07:00Z"/>
                <w:noProof/>
                <w:lang w:val="es-ES"/>
              </w:rPr>
            </w:pPr>
            <w:ins w:id="10654" w:author="RAFAEL SOTOMAYOR" w:date="2016-12-20T17:07:00Z">
              <w:r w:rsidRPr="00067AA5">
                <w:rPr>
                  <w:noProof/>
                  <w:lang w:val="es-ES"/>
                </w:rPr>
                <w:t>2.003</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55" w:author="RAFAEL SOTOMAYOR" w:date="2016-12-20T17:07:00Z"/>
                <w:noProof/>
                <w:lang w:val="es-ES"/>
              </w:rPr>
            </w:pPr>
            <w:ins w:id="10656" w:author="RAFAEL SOTOMAYOR" w:date="2016-12-20T17:07:00Z">
              <w:r w:rsidRPr="00067AA5">
                <w:rPr>
                  <w:noProof/>
                  <w:lang w:val="es-ES"/>
                </w:rPr>
                <w:t>69,37</w:t>
              </w:r>
            </w:ins>
          </w:p>
        </w:tc>
      </w:tr>
      <w:tr w:rsidR="00C66CF8" w:rsidRPr="00067AA5" w:rsidTr="0038412C">
        <w:trPr>
          <w:ins w:id="10657"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58" w:author="RAFAEL SOTOMAYOR" w:date="2016-12-20T17:07:00Z"/>
                <w:noProof/>
                <w:lang w:val="es-ES"/>
              </w:rPr>
            </w:pPr>
            <w:ins w:id="10659" w:author="RAFAEL SOTOMAYOR" w:date="2016-12-20T17:07:00Z">
              <w:r w:rsidRPr="00067AA5">
                <w:rPr>
                  <w:noProof/>
                  <w:lang w:val="es-ES"/>
                </w:rPr>
                <w:t>OLIVO</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60" w:author="RAFAEL SOTOMAYOR" w:date="2016-12-20T17:07:00Z"/>
                <w:noProof/>
                <w:lang w:val="es-ES"/>
              </w:rPr>
            </w:pPr>
            <w:ins w:id="10661" w:author="RAFAEL SOTOMAYOR" w:date="2016-12-20T17:07:00Z">
              <w:r w:rsidRPr="00067AA5">
                <w:rPr>
                  <w:noProof/>
                  <w:lang w:val="es-ES"/>
                </w:rPr>
                <w:t>2.003</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62" w:author="RAFAEL SOTOMAYOR" w:date="2016-12-20T17:07:00Z"/>
                <w:noProof/>
                <w:lang w:val="es-ES"/>
              </w:rPr>
            </w:pPr>
            <w:ins w:id="10663" w:author="RAFAEL SOTOMAYOR" w:date="2016-12-20T17:07:00Z">
              <w:r w:rsidRPr="00067AA5">
                <w:rPr>
                  <w:noProof/>
                  <w:lang w:val="es-ES"/>
                </w:rPr>
                <w:t>68,98</w:t>
              </w:r>
            </w:ins>
          </w:p>
        </w:tc>
      </w:tr>
      <w:tr w:rsidR="00C66CF8" w:rsidRPr="00067AA5" w:rsidTr="0038412C">
        <w:trPr>
          <w:ins w:id="10664"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65" w:author="RAFAEL SOTOMAYOR" w:date="2016-12-20T17:07:00Z"/>
                <w:noProof/>
                <w:lang w:val="es-ES"/>
              </w:rPr>
            </w:pPr>
            <w:ins w:id="10666" w:author="RAFAEL SOTOMAYOR" w:date="2016-12-20T17:07:00Z">
              <w:r w:rsidRPr="00067AA5">
                <w:rPr>
                  <w:noProof/>
                  <w:lang w:val="es-ES"/>
                </w:rPr>
                <w:t>ALMENDRO</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67" w:author="RAFAEL SOTOMAYOR" w:date="2016-12-20T17:07:00Z"/>
                <w:noProof/>
                <w:lang w:val="es-ES"/>
              </w:rPr>
            </w:pPr>
            <w:ins w:id="10668" w:author="RAFAEL SOTOMAYOR" w:date="2016-12-20T17:07:00Z">
              <w:r w:rsidRPr="00067AA5">
                <w:rPr>
                  <w:noProof/>
                  <w:lang w:val="es-ES"/>
                </w:rPr>
                <w:t>2.002</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69" w:author="RAFAEL SOTOMAYOR" w:date="2016-12-20T17:07:00Z"/>
                <w:noProof/>
                <w:lang w:val="es-ES"/>
              </w:rPr>
            </w:pPr>
            <w:ins w:id="10670" w:author="RAFAEL SOTOMAYOR" w:date="2016-12-20T17:07:00Z">
              <w:r w:rsidRPr="00067AA5">
                <w:rPr>
                  <w:noProof/>
                  <w:lang w:val="es-ES"/>
                </w:rPr>
                <w:t>63,85</w:t>
              </w:r>
            </w:ins>
          </w:p>
        </w:tc>
      </w:tr>
      <w:tr w:rsidR="00C66CF8" w:rsidRPr="00067AA5" w:rsidTr="0038412C">
        <w:trPr>
          <w:ins w:id="10671"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72" w:author="RAFAEL SOTOMAYOR" w:date="2016-12-20T17:07:00Z"/>
                <w:noProof/>
                <w:lang w:val="es-ES"/>
              </w:rPr>
            </w:pPr>
            <w:ins w:id="10673" w:author="RAFAEL SOTOMAYOR" w:date="2016-12-20T17:07:00Z">
              <w:r w:rsidRPr="00067AA5">
                <w:rPr>
                  <w:noProof/>
                  <w:lang w:val="es-ES"/>
                </w:rPr>
                <w:t>KIWI</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74" w:author="RAFAEL SOTOMAYOR" w:date="2016-12-20T17:07:00Z"/>
                <w:noProof/>
                <w:lang w:val="es-ES"/>
              </w:rPr>
            </w:pPr>
            <w:ins w:id="10675" w:author="RAFAEL SOTOMAYOR" w:date="2016-12-20T17:07:00Z">
              <w:r w:rsidRPr="00067AA5">
                <w:rPr>
                  <w:noProof/>
                  <w:lang w:val="es-ES"/>
                </w:rPr>
                <w:t>2.000</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76" w:author="RAFAEL SOTOMAYOR" w:date="2016-12-20T17:07:00Z"/>
                <w:noProof/>
                <w:lang w:val="es-ES"/>
              </w:rPr>
            </w:pPr>
            <w:ins w:id="10677" w:author="RAFAEL SOTOMAYOR" w:date="2016-12-20T17:07:00Z">
              <w:r w:rsidRPr="00067AA5">
                <w:rPr>
                  <w:noProof/>
                  <w:lang w:val="es-ES"/>
                </w:rPr>
                <w:t>55,33</w:t>
              </w:r>
            </w:ins>
          </w:p>
        </w:tc>
      </w:tr>
      <w:tr w:rsidR="00C66CF8" w:rsidRPr="00067AA5" w:rsidTr="0038412C">
        <w:trPr>
          <w:ins w:id="10678" w:author="RAFAEL SOTOMAYOR" w:date="2016-12-20T17:07:00Z"/>
        </w:trPr>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79" w:author="RAFAEL SOTOMAYOR" w:date="2016-12-20T17:07:00Z"/>
                <w:noProof/>
                <w:lang w:val="es-ES"/>
              </w:rPr>
            </w:pPr>
            <w:ins w:id="10680" w:author="RAFAEL SOTOMAYOR" w:date="2016-12-20T17:07:00Z">
              <w:r w:rsidRPr="00067AA5">
                <w:rPr>
                  <w:noProof/>
                  <w:lang w:val="es-ES"/>
                </w:rPr>
                <w:t>PALTAS</w:t>
              </w:r>
            </w:ins>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81" w:author="RAFAEL SOTOMAYOR" w:date="2016-12-20T17:07:00Z"/>
                <w:noProof/>
                <w:lang w:val="es-ES"/>
              </w:rPr>
            </w:pPr>
            <w:ins w:id="10682" w:author="RAFAEL SOTOMAYOR" w:date="2016-12-20T17:07:00Z">
              <w:r w:rsidRPr="00067AA5">
                <w:rPr>
                  <w:noProof/>
                  <w:lang w:val="es-ES"/>
                </w:rPr>
                <w:t>1.999</w:t>
              </w:r>
            </w:ins>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683" w:author="RAFAEL SOTOMAYOR" w:date="2016-12-20T17:07:00Z"/>
                <w:noProof/>
                <w:lang w:val="es-ES"/>
              </w:rPr>
            </w:pPr>
            <w:ins w:id="10684" w:author="RAFAEL SOTOMAYOR" w:date="2016-12-20T17:07:00Z">
              <w:r w:rsidRPr="00067AA5">
                <w:rPr>
                  <w:noProof/>
                  <w:lang w:val="es-ES"/>
                </w:rPr>
                <w:t>50,00</w:t>
              </w:r>
            </w:ins>
          </w:p>
        </w:tc>
      </w:tr>
    </w:tbl>
    <w:p w:rsidR="00C66CF8" w:rsidRPr="00067AA5" w:rsidRDefault="00C66CF8" w:rsidP="00C66CF8">
      <w:pPr>
        <w:pStyle w:val="Tabla"/>
        <w:rPr>
          <w:ins w:id="10685" w:author="RAFAEL SOTOMAYOR" w:date="2016-12-20T17:07:00Z"/>
        </w:rPr>
      </w:pPr>
      <w:bookmarkStart w:id="10686" w:name="_Toc470016061"/>
      <w:ins w:id="10687"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18</w:t>
        </w:r>
        <w:r w:rsidRPr="00067AA5">
          <w:fldChar w:fldCharType="end"/>
        </w:r>
        <w:r>
          <w:t>: Indicador de a</w:t>
        </w:r>
        <w:r w:rsidRPr="00067AA5">
          <w:t>ño de plantación</w:t>
        </w:r>
        <w:bookmarkEnd w:id="10686"/>
      </w:ins>
    </w:p>
    <w:p w:rsidR="00C66CF8" w:rsidRPr="00067AA5" w:rsidRDefault="00C66CF8" w:rsidP="00C66CF8">
      <w:pPr>
        <w:pStyle w:val="Textoindependiente"/>
        <w:rPr>
          <w:ins w:id="10688" w:author="RAFAEL SOTOMAYOR" w:date="2016-12-20T17:07:00Z"/>
          <w:noProof/>
          <w:lang w:val="es-ES"/>
        </w:rPr>
      </w:pPr>
      <w:ins w:id="10689" w:author="RAFAEL SOTOMAYOR" w:date="2016-12-20T17:07:00Z">
        <w:r w:rsidRPr="00067AA5">
          <w:rPr>
            <w:noProof/>
            <w:lang w:val="es-ES"/>
          </w:rPr>
          <w:br w:type="page"/>
        </w:r>
      </w:ins>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0690" w:author="RAFAEL SOTOMAYOR" w:date="2016-12-20T17:07:00Z"/>
          <w:noProof/>
        </w:rPr>
        <w:pPrChange w:id="10691"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0692" w:name="_aoeh3ugl7kha"/>
      <w:bookmarkStart w:id="10693" w:name="_Toc470016878"/>
      <w:bookmarkEnd w:id="10692"/>
      <w:ins w:id="10694" w:author="RAFAEL SOTOMAYOR" w:date="2016-12-20T17:07:00Z">
        <w:r w:rsidRPr="00067AA5">
          <w:rPr>
            <w:noProof/>
          </w:rPr>
          <w:lastRenderedPageBreak/>
          <w:t>Resumen de Indicadores</w:t>
        </w:r>
        <w:bookmarkEnd w:id="10693"/>
      </w:ins>
    </w:p>
    <w:p w:rsidR="00C66CF8" w:rsidRPr="00067AA5" w:rsidRDefault="00C66CF8" w:rsidP="00C66CF8">
      <w:pPr>
        <w:rPr>
          <w:ins w:id="10695" w:author="RAFAEL SOTOMAYOR" w:date="2016-12-20T17:07:00Z"/>
          <w:noProof/>
        </w:rPr>
      </w:pPr>
    </w:p>
    <w:p w:rsidR="00C66CF8" w:rsidRPr="00067AA5" w:rsidRDefault="00C66CF8" w:rsidP="00C66CF8">
      <w:pPr>
        <w:pStyle w:val="Textoindependiente"/>
        <w:rPr>
          <w:ins w:id="10696" w:author="RAFAEL SOTOMAYOR" w:date="2016-12-20T17:07:00Z"/>
          <w:noProof/>
          <w:lang w:val="es-ES"/>
        </w:rPr>
      </w:pPr>
      <w:ins w:id="10697" w:author="RAFAEL SOTOMAYOR" w:date="2016-12-20T17:07:00Z">
        <w:r w:rsidRPr="00067AA5">
          <w:rPr>
            <w:noProof/>
            <w:lang w:val="es-ES"/>
          </w:rPr>
          <w:t xml:space="preserve">La tabla </w:t>
        </w:r>
        <w:r>
          <w:rPr>
            <w:noProof/>
            <w:lang w:val="es-ES"/>
          </w:rPr>
          <w:t xml:space="preserve"> 19</w:t>
        </w:r>
        <w:r w:rsidRPr="00067AA5">
          <w:rPr>
            <w:noProof/>
            <w:lang w:val="es-ES"/>
          </w:rPr>
          <w:t>,  resume los indicad</w:t>
        </w:r>
        <w:r>
          <w:rPr>
            <w:noProof/>
            <w:lang w:val="es-ES"/>
          </w:rPr>
          <w:t>ores a utilizar para efectuar c</w:t>
        </w:r>
        <w:r w:rsidRPr="00067AA5">
          <w:rPr>
            <w:noProof/>
            <w:lang w:val="es-ES"/>
          </w:rPr>
          <w:t>álculos, estimaciones y prospecciones.</w:t>
        </w:r>
      </w:ins>
    </w:p>
    <w:tbl>
      <w:tblPr>
        <w:tblW w:w="9750" w:type="dxa"/>
        <w:tblInd w:w="-7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top w:w="40" w:type="dxa"/>
          <w:left w:w="35" w:type="dxa"/>
          <w:bottom w:w="40" w:type="dxa"/>
          <w:right w:w="40" w:type="dxa"/>
        </w:tblCellMar>
        <w:tblLook w:val="04A0" w:firstRow="1" w:lastRow="0" w:firstColumn="1" w:lastColumn="0" w:noHBand="0" w:noVBand="1"/>
      </w:tblPr>
      <w:tblGrid>
        <w:gridCol w:w="1649"/>
        <w:gridCol w:w="1713"/>
        <w:gridCol w:w="883"/>
        <w:gridCol w:w="1410"/>
        <w:gridCol w:w="1440"/>
        <w:gridCol w:w="1184"/>
        <w:gridCol w:w="1471"/>
      </w:tblGrid>
      <w:tr w:rsidR="00C66CF8" w:rsidRPr="00067AA5" w:rsidTr="0038412C">
        <w:trPr>
          <w:ins w:id="10698"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rPr>
                <w:ins w:id="10699" w:author="RAFAEL SOTOMAYOR" w:date="2016-12-20T17:07:00Z"/>
                <w:b/>
                <w:noProof/>
                <w:sz w:val="18"/>
                <w:szCs w:val="18"/>
              </w:rPr>
            </w:pPr>
            <w:ins w:id="10700" w:author="RAFAEL SOTOMAYOR" w:date="2016-12-20T17:07:00Z">
              <w:r w:rsidRPr="00067AA5">
                <w:rPr>
                  <w:b/>
                  <w:noProof/>
                  <w:sz w:val="18"/>
                  <w:szCs w:val="18"/>
                </w:rPr>
                <w:t>CLASIFICACI ÓN</w:t>
              </w:r>
            </w:ins>
          </w:p>
        </w:tc>
        <w:tc>
          <w:tcPr>
            <w:tcW w:w="1713"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rPr>
                <w:ins w:id="10701" w:author="RAFAEL SOTOMAYOR" w:date="2016-12-20T17:07:00Z"/>
                <w:b/>
                <w:noProof/>
                <w:sz w:val="18"/>
                <w:szCs w:val="18"/>
              </w:rPr>
            </w:pPr>
            <w:ins w:id="10702" w:author="RAFAEL SOTOMAYOR" w:date="2016-12-20T17:07:00Z">
              <w:r w:rsidRPr="00067AA5">
                <w:rPr>
                  <w:b/>
                  <w:noProof/>
                  <w:sz w:val="18"/>
                  <w:szCs w:val="18"/>
                </w:rPr>
                <w:t>TIPO_ESPECIE</w:t>
              </w:r>
            </w:ins>
          </w:p>
        </w:tc>
        <w:tc>
          <w:tcPr>
            <w:tcW w:w="883"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rPr>
                <w:ins w:id="10703" w:author="RAFAEL SOTOMAYOR" w:date="2016-12-20T17:07:00Z"/>
                <w:b/>
                <w:noProof/>
                <w:sz w:val="18"/>
                <w:szCs w:val="18"/>
              </w:rPr>
            </w:pPr>
            <w:ins w:id="10704" w:author="RAFAEL SOTOMAYOR" w:date="2016-12-20T17:07:00Z">
              <w:r w:rsidRPr="00067AA5">
                <w:rPr>
                  <w:b/>
                  <w:noProof/>
                  <w:sz w:val="18"/>
                  <w:szCs w:val="18"/>
                </w:rPr>
                <w:t>KPI AP</w:t>
              </w:r>
            </w:ins>
          </w:p>
        </w:tc>
        <w:tc>
          <w:tcPr>
            <w:tcW w:w="1410"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rPr>
                <w:ins w:id="10705" w:author="RAFAEL SOTOMAYOR" w:date="2016-12-20T17:07:00Z"/>
                <w:b/>
                <w:noProof/>
                <w:sz w:val="18"/>
                <w:szCs w:val="18"/>
              </w:rPr>
            </w:pPr>
            <w:ins w:id="10706" w:author="RAFAEL SOTOMAYOR" w:date="2016-12-20T17:07:00Z">
              <w:r w:rsidRPr="00067AA5">
                <w:rPr>
                  <w:b/>
                  <w:noProof/>
                  <w:sz w:val="18"/>
                  <w:szCs w:val="18"/>
                </w:rPr>
                <w:t>KPI RIEGO</w:t>
              </w:r>
            </w:ins>
          </w:p>
        </w:tc>
        <w:tc>
          <w:tcPr>
            <w:tcW w:w="1440"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rPr>
                <w:ins w:id="10707" w:author="RAFAEL SOTOMAYOR" w:date="2016-12-20T17:07:00Z"/>
                <w:b/>
                <w:noProof/>
                <w:sz w:val="18"/>
                <w:szCs w:val="18"/>
              </w:rPr>
            </w:pPr>
            <w:ins w:id="10708" w:author="RAFAEL SOTOMAYOR" w:date="2016-12-20T17:07:00Z">
              <w:r w:rsidRPr="00067AA5">
                <w:rPr>
                  <w:b/>
                  <w:noProof/>
                  <w:sz w:val="18"/>
                  <w:szCs w:val="18"/>
                </w:rPr>
                <w:t>KPI ARBHA</w:t>
              </w:r>
            </w:ins>
          </w:p>
        </w:tc>
        <w:tc>
          <w:tcPr>
            <w:tcW w:w="1184"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rPr>
                <w:ins w:id="10709" w:author="RAFAEL SOTOMAYOR" w:date="2016-12-20T17:07:00Z"/>
                <w:b/>
                <w:noProof/>
                <w:sz w:val="18"/>
                <w:szCs w:val="18"/>
              </w:rPr>
            </w:pPr>
            <w:ins w:id="10710" w:author="RAFAEL SOTOMAYOR" w:date="2016-12-20T17:07:00Z">
              <w:r w:rsidRPr="00067AA5">
                <w:rPr>
                  <w:b/>
                  <w:noProof/>
                  <w:sz w:val="18"/>
                  <w:szCs w:val="18"/>
                </w:rPr>
                <w:t>KPI ANNO</w:t>
              </w:r>
            </w:ins>
          </w:p>
        </w:tc>
        <w:tc>
          <w:tcPr>
            <w:tcW w:w="1471"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rsidR="00C66CF8" w:rsidRPr="00067AA5" w:rsidRDefault="00C66CF8" w:rsidP="0038412C">
            <w:pPr>
              <w:rPr>
                <w:ins w:id="10711" w:author="RAFAEL SOTOMAYOR" w:date="2016-12-20T17:07:00Z"/>
                <w:b/>
                <w:noProof/>
                <w:sz w:val="18"/>
                <w:szCs w:val="18"/>
              </w:rPr>
            </w:pPr>
            <w:ins w:id="10712" w:author="RAFAEL SOTOMAYOR" w:date="2016-12-20T17:07:00Z">
              <w:r w:rsidRPr="00067AA5">
                <w:rPr>
                  <w:b/>
                  <w:noProof/>
                  <w:sz w:val="18"/>
                  <w:szCs w:val="18"/>
                </w:rPr>
                <w:t>KPI_AVG</w:t>
              </w:r>
            </w:ins>
          </w:p>
        </w:tc>
      </w:tr>
      <w:tr w:rsidR="00C66CF8" w:rsidRPr="00067AA5" w:rsidTr="0038412C">
        <w:trPr>
          <w:ins w:id="10713"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714" w:author="RAFAEL SOTOMAYOR" w:date="2016-12-20T17:07:00Z"/>
                <w:noProof/>
                <w:lang w:val="es-ES"/>
              </w:rPr>
            </w:pPr>
            <w:ins w:id="10715" w:author="RAFAEL SOTOMAYOR" w:date="2016-12-20T17:07:00Z">
              <w:r w:rsidRPr="00067AA5">
                <w:rPr>
                  <w:noProof/>
                  <w:lang w:val="es-ES"/>
                </w:rPr>
                <w:t>FRUTA FRESCA</w:t>
              </w:r>
            </w:ins>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16" w:author="RAFAEL SOTOMAYOR" w:date="2016-12-20T17:07:00Z"/>
                <w:noProof/>
                <w:lang w:val="es-ES"/>
              </w:rPr>
            </w:pPr>
            <w:ins w:id="10717" w:author="RAFAEL SOTOMAYOR" w:date="2016-12-20T17:07:00Z">
              <w:r w:rsidRPr="00067AA5">
                <w:rPr>
                  <w:noProof/>
                  <w:lang w:val="es-ES"/>
                </w:rPr>
                <w:t>CEREZO</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18" w:author="RAFAEL SOTOMAYOR" w:date="2016-12-20T17:07:00Z"/>
                <w:noProof/>
                <w:lang w:val="es-ES"/>
              </w:rPr>
            </w:pPr>
            <w:ins w:id="10719" w:author="RAFAEL SOTOMAYOR" w:date="2016-12-20T17:07:00Z">
              <w:r w:rsidRPr="00067AA5">
                <w:rPr>
                  <w:noProof/>
                  <w:lang w:val="es-ES"/>
                </w:rPr>
                <w:t>74,06</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20" w:author="RAFAEL SOTOMAYOR" w:date="2016-12-20T17:07:00Z"/>
                <w:noProof/>
                <w:lang w:val="es-ES"/>
              </w:rPr>
            </w:pPr>
            <w:ins w:id="10721" w:author="RAFAEL SOTOMAYOR" w:date="2016-12-20T17:07:00Z">
              <w:r w:rsidRPr="00067AA5">
                <w:rPr>
                  <w:noProof/>
                  <w:lang w:val="es-ES"/>
                </w:rPr>
                <w:t>74,74</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22" w:author="RAFAEL SOTOMAYOR" w:date="2016-12-20T17:07:00Z"/>
                <w:noProof/>
                <w:lang w:val="es-ES"/>
              </w:rPr>
            </w:pPr>
            <w:ins w:id="10723" w:author="RAFAEL SOTOMAYOR" w:date="2016-12-20T17:07:00Z">
              <w:r w:rsidRPr="00067AA5">
                <w:rPr>
                  <w:noProof/>
                  <w:lang w:val="es-ES"/>
                </w:rPr>
                <w:t>51,53</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24" w:author="RAFAEL SOTOMAYOR" w:date="2016-12-20T17:07:00Z"/>
                <w:noProof/>
                <w:lang w:val="es-ES"/>
              </w:rPr>
            </w:pPr>
            <w:ins w:id="10725" w:author="RAFAEL SOTOMAYOR" w:date="2016-12-20T17:07:00Z">
              <w:r w:rsidRPr="00067AA5">
                <w:rPr>
                  <w:noProof/>
                  <w:lang w:val="es-ES"/>
                </w:rPr>
                <w:t>90,52</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26" w:author="RAFAEL SOTOMAYOR" w:date="2016-12-20T17:07:00Z"/>
                <w:noProof/>
                <w:lang w:val="es-ES"/>
              </w:rPr>
            </w:pPr>
            <w:ins w:id="10727" w:author="RAFAEL SOTOMAYOR" w:date="2016-12-20T17:07:00Z">
              <w:r w:rsidRPr="00067AA5">
                <w:rPr>
                  <w:noProof/>
                  <w:lang w:val="es-ES"/>
                </w:rPr>
                <w:t>72,71</w:t>
              </w:r>
            </w:ins>
          </w:p>
        </w:tc>
      </w:tr>
      <w:tr w:rsidR="00C66CF8" w:rsidRPr="00067AA5" w:rsidTr="0038412C">
        <w:trPr>
          <w:ins w:id="10728"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729" w:author="RAFAEL SOTOMAYOR" w:date="2016-12-20T17:07:00Z"/>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30" w:author="RAFAEL SOTOMAYOR" w:date="2016-12-20T17:07:00Z"/>
                <w:noProof/>
                <w:lang w:val="es-ES"/>
              </w:rPr>
            </w:pPr>
            <w:ins w:id="10731" w:author="RAFAEL SOTOMAYOR" w:date="2016-12-20T17:07:00Z">
              <w:r w:rsidRPr="00067AA5">
                <w:rPr>
                  <w:noProof/>
                  <w:lang w:val="es-ES"/>
                </w:rPr>
                <w:t>CIRUELAS</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32" w:author="RAFAEL SOTOMAYOR" w:date="2016-12-20T17:07:00Z"/>
                <w:noProof/>
                <w:lang w:val="es-ES"/>
              </w:rPr>
            </w:pPr>
            <w:ins w:id="10733" w:author="RAFAEL SOTOMAYOR" w:date="2016-12-20T17:07:00Z">
              <w:r w:rsidRPr="00067AA5">
                <w:rPr>
                  <w:noProof/>
                  <w:lang w:val="es-ES"/>
                </w:rPr>
                <w:t>58,84</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34" w:author="RAFAEL SOTOMAYOR" w:date="2016-12-20T17:07:00Z"/>
                <w:noProof/>
                <w:lang w:val="es-ES"/>
              </w:rPr>
            </w:pPr>
            <w:ins w:id="10735" w:author="RAFAEL SOTOMAYOR" w:date="2016-12-20T17:07:00Z">
              <w:r w:rsidRPr="00067AA5">
                <w:rPr>
                  <w:noProof/>
                  <w:lang w:val="es-ES"/>
                </w:rPr>
                <w:t>71,58</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36" w:author="RAFAEL SOTOMAYOR" w:date="2016-12-20T17:07:00Z"/>
                <w:noProof/>
                <w:lang w:val="es-ES"/>
              </w:rPr>
            </w:pPr>
            <w:ins w:id="10737" w:author="RAFAEL SOTOMAYOR" w:date="2016-12-20T17:07:00Z">
              <w:r w:rsidRPr="00067AA5">
                <w:rPr>
                  <w:noProof/>
                  <w:lang w:val="es-ES"/>
                </w:rPr>
                <w:t>51,12</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38" w:author="RAFAEL SOTOMAYOR" w:date="2016-12-20T17:07:00Z"/>
                <w:noProof/>
                <w:lang w:val="es-ES"/>
              </w:rPr>
            </w:pPr>
            <w:ins w:id="10739" w:author="RAFAEL SOTOMAYOR" w:date="2016-12-20T17:07:00Z">
              <w:r w:rsidRPr="00067AA5">
                <w:rPr>
                  <w:noProof/>
                  <w:lang w:val="es-ES"/>
                </w:rPr>
                <w:t>73,77</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40" w:author="RAFAEL SOTOMAYOR" w:date="2016-12-20T17:07:00Z"/>
                <w:noProof/>
                <w:lang w:val="es-ES"/>
              </w:rPr>
            </w:pPr>
            <w:ins w:id="10741" w:author="RAFAEL SOTOMAYOR" w:date="2016-12-20T17:07:00Z">
              <w:r w:rsidRPr="00067AA5">
                <w:rPr>
                  <w:noProof/>
                  <w:lang w:val="es-ES"/>
                </w:rPr>
                <w:t>63,83</w:t>
              </w:r>
            </w:ins>
          </w:p>
        </w:tc>
      </w:tr>
      <w:tr w:rsidR="00C66CF8" w:rsidRPr="00067AA5" w:rsidTr="0038412C">
        <w:trPr>
          <w:ins w:id="10742"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743" w:author="RAFAEL SOTOMAYOR" w:date="2016-12-20T17:07:00Z"/>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44" w:author="RAFAEL SOTOMAYOR" w:date="2016-12-20T17:07:00Z"/>
                <w:noProof/>
                <w:lang w:val="es-ES"/>
              </w:rPr>
            </w:pPr>
            <w:ins w:id="10745" w:author="RAFAEL SOTOMAYOR" w:date="2016-12-20T17:07:00Z">
              <w:r w:rsidRPr="00067AA5">
                <w:rPr>
                  <w:noProof/>
                  <w:lang w:val="es-ES"/>
                </w:rPr>
                <w:t>C ÍTRICOS</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46" w:author="RAFAEL SOTOMAYOR" w:date="2016-12-20T17:07:00Z"/>
                <w:noProof/>
                <w:lang w:val="es-ES"/>
              </w:rPr>
            </w:pPr>
            <w:ins w:id="10747" w:author="RAFAEL SOTOMAYOR" w:date="2016-12-20T17:07:00Z">
              <w:r w:rsidRPr="00067AA5">
                <w:rPr>
                  <w:noProof/>
                  <w:lang w:val="es-ES"/>
                </w:rPr>
                <w:t>80,86</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48" w:author="RAFAEL SOTOMAYOR" w:date="2016-12-20T17:07:00Z"/>
                <w:noProof/>
                <w:lang w:val="es-ES"/>
              </w:rPr>
            </w:pPr>
            <w:ins w:id="10749" w:author="RAFAEL SOTOMAYOR" w:date="2016-12-20T17:07:00Z">
              <w:r w:rsidRPr="00067AA5">
                <w:rPr>
                  <w:noProof/>
                  <w:lang w:val="es-ES"/>
                </w:rPr>
                <w:t>90,53</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50" w:author="RAFAEL SOTOMAYOR" w:date="2016-12-20T17:07:00Z"/>
                <w:noProof/>
                <w:lang w:val="es-ES"/>
              </w:rPr>
            </w:pPr>
            <w:ins w:id="10751" w:author="RAFAEL SOTOMAYOR" w:date="2016-12-20T17:07:00Z">
              <w:r w:rsidRPr="00067AA5">
                <w:rPr>
                  <w:noProof/>
                  <w:lang w:val="es-ES"/>
                </w:rPr>
                <w:t>51,03</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52" w:author="RAFAEL SOTOMAYOR" w:date="2016-12-20T17:07:00Z"/>
                <w:noProof/>
                <w:lang w:val="es-ES"/>
              </w:rPr>
            </w:pPr>
            <w:ins w:id="10753" w:author="RAFAEL SOTOMAYOR" w:date="2016-12-20T17:07:00Z">
              <w:r w:rsidRPr="00067AA5">
                <w:rPr>
                  <w:noProof/>
                  <w:lang w:val="es-ES"/>
                </w:rPr>
                <w:t>73,17</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54" w:author="RAFAEL SOTOMAYOR" w:date="2016-12-20T17:07:00Z"/>
                <w:noProof/>
                <w:lang w:val="es-ES"/>
              </w:rPr>
            </w:pPr>
            <w:ins w:id="10755" w:author="RAFAEL SOTOMAYOR" w:date="2016-12-20T17:07:00Z">
              <w:r w:rsidRPr="00067AA5">
                <w:rPr>
                  <w:noProof/>
                  <w:lang w:val="es-ES"/>
                </w:rPr>
                <w:t>73,90</w:t>
              </w:r>
            </w:ins>
          </w:p>
        </w:tc>
      </w:tr>
      <w:tr w:rsidR="00C66CF8" w:rsidRPr="00067AA5" w:rsidTr="0038412C">
        <w:trPr>
          <w:ins w:id="10756"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757" w:author="RAFAEL SOTOMAYOR" w:date="2016-12-20T17:07:00Z"/>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58" w:author="RAFAEL SOTOMAYOR" w:date="2016-12-20T17:07:00Z"/>
                <w:noProof/>
                <w:lang w:val="es-ES"/>
              </w:rPr>
            </w:pPr>
            <w:ins w:id="10759" w:author="RAFAEL SOTOMAYOR" w:date="2016-12-20T17:07:00Z">
              <w:r w:rsidRPr="00067AA5">
                <w:rPr>
                  <w:noProof/>
                  <w:lang w:val="es-ES"/>
                </w:rPr>
                <w:t>DURAZNOS Y NECTARINAS</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60" w:author="RAFAEL SOTOMAYOR" w:date="2016-12-20T17:07:00Z"/>
                <w:noProof/>
                <w:lang w:val="es-ES"/>
              </w:rPr>
            </w:pPr>
            <w:ins w:id="10761" w:author="RAFAEL SOTOMAYOR" w:date="2016-12-20T17:07:00Z">
              <w:r w:rsidRPr="00067AA5">
                <w:rPr>
                  <w:noProof/>
                  <w:lang w:val="es-ES"/>
                </w:rPr>
                <w:t>53,96</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62" w:author="RAFAEL SOTOMAYOR" w:date="2016-12-20T17:07:00Z"/>
                <w:noProof/>
                <w:lang w:val="es-ES"/>
              </w:rPr>
            </w:pPr>
            <w:ins w:id="10763" w:author="RAFAEL SOTOMAYOR" w:date="2016-12-20T17:07:00Z">
              <w:r w:rsidRPr="00067AA5">
                <w:rPr>
                  <w:noProof/>
                  <w:lang w:val="es-ES"/>
                </w:rPr>
                <w:t>71,58</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64" w:author="RAFAEL SOTOMAYOR" w:date="2016-12-20T17:07:00Z"/>
                <w:noProof/>
                <w:lang w:val="es-ES"/>
              </w:rPr>
            </w:pPr>
            <w:ins w:id="10765" w:author="RAFAEL SOTOMAYOR" w:date="2016-12-20T17:07:00Z">
              <w:r w:rsidRPr="00067AA5">
                <w:rPr>
                  <w:noProof/>
                  <w:lang w:val="es-ES"/>
                </w:rPr>
                <w:t>50,94</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66" w:author="RAFAEL SOTOMAYOR" w:date="2016-12-20T17:07:00Z"/>
                <w:noProof/>
                <w:lang w:val="es-ES"/>
              </w:rPr>
            </w:pPr>
            <w:ins w:id="10767" w:author="RAFAEL SOTOMAYOR" w:date="2016-12-20T17:07:00Z">
              <w:r w:rsidRPr="00067AA5">
                <w:rPr>
                  <w:noProof/>
                  <w:lang w:val="es-ES"/>
                </w:rPr>
                <w:t>71,02</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68" w:author="RAFAEL SOTOMAYOR" w:date="2016-12-20T17:07:00Z"/>
                <w:noProof/>
                <w:lang w:val="es-ES"/>
              </w:rPr>
            </w:pPr>
            <w:ins w:id="10769" w:author="RAFAEL SOTOMAYOR" w:date="2016-12-20T17:07:00Z">
              <w:r w:rsidRPr="00067AA5">
                <w:rPr>
                  <w:noProof/>
                  <w:lang w:val="es-ES"/>
                </w:rPr>
                <w:t>61,87</w:t>
              </w:r>
            </w:ins>
          </w:p>
        </w:tc>
      </w:tr>
      <w:tr w:rsidR="00C66CF8" w:rsidRPr="00067AA5" w:rsidTr="0038412C">
        <w:trPr>
          <w:ins w:id="10770"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771" w:author="RAFAEL SOTOMAYOR" w:date="2016-12-20T17:07:00Z"/>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72" w:author="RAFAEL SOTOMAYOR" w:date="2016-12-20T17:07:00Z"/>
                <w:noProof/>
                <w:lang w:val="es-ES"/>
              </w:rPr>
            </w:pPr>
            <w:ins w:id="10773" w:author="RAFAEL SOTOMAYOR" w:date="2016-12-20T17:07:00Z">
              <w:r w:rsidRPr="00067AA5">
                <w:rPr>
                  <w:noProof/>
                  <w:lang w:val="es-ES"/>
                </w:rPr>
                <w:t>KIWI</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74" w:author="RAFAEL SOTOMAYOR" w:date="2016-12-20T17:07:00Z"/>
                <w:noProof/>
                <w:lang w:val="es-ES"/>
              </w:rPr>
            </w:pPr>
            <w:ins w:id="10775" w:author="RAFAEL SOTOMAYOR" w:date="2016-12-20T17:07:00Z">
              <w:r w:rsidRPr="00067AA5">
                <w:rPr>
                  <w:noProof/>
                  <w:lang w:val="es-ES"/>
                </w:rPr>
                <w:t>70,72</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76" w:author="RAFAEL SOTOMAYOR" w:date="2016-12-20T17:07:00Z"/>
                <w:noProof/>
                <w:lang w:val="es-ES"/>
              </w:rPr>
            </w:pPr>
            <w:ins w:id="10777" w:author="RAFAEL SOTOMAYOR" w:date="2016-12-20T17:07:00Z">
              <w:r w:rsidRPr="00067AA5">
                <w:rPr>
                  <w:noProof/>
                  <w:lang w:val="es-ES"/>
                </w:rPr>
                <w:t>100,00</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78" w:author="RAFAEL SOTOMAYOR" w:date="2016-12-20T17:07:00Z"/>
                <w:noProof/>
                <w:lang w:val="es-ES"/>
              </w:rPr>
            </w:pPr>
            <w:ins w:id="10779" w:author="RAFAEL SOTOMAYOR" w:date="2016-12-20T17:07:00Z">
              <w:r w:rsidRPr="00067AA5">
                <w:rPr>
                  <w:noProof/>
                  <w:lang w:val="es-ES"/>
                </w:rPr>
                <w:t>51,07</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80" w:author="RAFAEL SOTOMAYOR" w:date="2016-12-20T17:07:00Z"/>
                <w:noProof/>
                <w:lang w:val="es-ES"/>
              </w:rPr>
            </w:pPr>
            <w:ins w:id="10781" w:author="RAFAEL SOTOMAYOR" w:date="2016-12-20T17:07:00Z">
              <w:r w:rsidRPr="00067AA5">
                <w:rPr>
                  <w:noProof/>
                  <w:lang w:val="es-ES"/>
                </w:rPr>
                <w:t>55,33</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82" w:author="RAFAEL SOTOMAYOR" w:date="2016-12-20T17:07:00Z"/>
                <w:noProof/>
                <w:lang w:val="es-ES"/>
              </w:rPr>
            </w:pPr>
            <w:ins w:id="10783" w:author="RAFAEL SOTOMAYOR" w:date="2016-12-20T17:07:00Z">
              <w:r w:rsidRPr="00067AA5">
                <w:rPr>
                  <w:noProof/>
                  <w:lang w:val="es-ES"/>
                </w:rPr>
                <w:t>69,28</w:t>
              </w:r>
            </w:ins>
          </w:p>
        </w:tc>
      </w:tr>
      <w:tr w:rsidR="00C66CF8" w:rsidRPr="00067AA5" w:rsidTr="0038412C">
        <w:trPr>
          <w:ins w:id="10784"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785" w:author="RAFAEL SOTOMAYOR" w:date="2016-12-20T17:07:00Z"/>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86" w:author="RAFAEL SOTOMAYOR" w:date="2016-12-20T17:07:00Z"/>
                <w:noProof/>
                <w:lang w:val="es-ES"/>
              </w:rPr>
            </w:pPr>
            <w:ins w:id="10787" w:author="RAFAEL SOTOMAYOR" w:date="2016-12-20T17:07:00Z">
              <w:r w:rsidRPr="00067AA5">
                <w:rPr>
                  <w:noProof/>
                  <w:lang w:val="es-ES"/>
                </w:rPr>
                <w:t>OLIVO</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88" w:author="RAFAEL SOTOMAYOR" w:date="2016-12-20T17:07:00Z"/>
                <w:noProof/>
                <w:lang w:val="es-ES"/>
              </w:rPr>
            </w:pPr>
            <w:ins w:id="10789" w:author="RAFAEL SOTOMAYOR" w:date="2016-12-20T17:07:00Z">
              <w:r w:rsidRPr="00067AA5">
                <w:rPr>
                  <w:noProof/>
                  <w:lang w:val="es-ES"/>
                </w:rPr>
                <w:t>92,16</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90" w:author="RAFAEL SOTOMAYOR" w:date="2016-12-20T17:07:00Z"/>
                <w:noProof/>
                <w:lang w:val="es-ES"/>
              </w:rPr>
            </w:pPr>
            <w:ins w:id="10791" w:author="RAFAEL SOTOMAYOR" w:date="2016-12-20T17:07:00Z">
              <w:r w:rsidRPr="00067AA5">
                <w:rPr>
                  <w:noProof/>
                  <w:lang w:val="es-ES"/>
                </w:rPr>
                <w:t>50,00</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92" w:author="RAFAEL SOTOMAYOR" w:date="2016-12-20T17:07:00Z"/>
                <w:noProof/>
                <w:lang w:val="es-ES"/>
              </w:rPr>
            </w:pPr>
            <w:ins w:id="10793" w:author="RAFAEL SOTOMAYOR" w:date="2016-12-20T17:07:00Z">
              <w:r w:rsidRPr="00067AA5">
                <w:rPr>
                  <w:noProof/>
                  <w:lang w:val="es-ES"/>
                </w:rPr>
                <w:t>51,24</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94" w:author="RAFAEL SOTOMAYOR" w:date="2016-12-20T17:07:00Z"/>
                <w:noProof/>
                <w:lang w:val="es-ES"/>
              </w:rPr>
            </w:pPr>
            <w:ins w:id="10795" w:author="RAFAEL SOTOMAYOR" w:date="2016-12-20T17:07:00Z">
              <w:r w:rsidRPr="00067AA5">
                <w:rPr>
                  <w:noProof/>
                  <w:lang w:val="es-ES"/>
                </w:rPr>
                <w:t>68,98</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796" w:author="RAFAEL SOTOMAYOR" w:date="2016-12-20T17:07:00Z"/>
                <w:noProof/>
                <w:lang w:val="es-ES"/>
              </w:rPr>
            </w:pPr>
            <w:ins w:id="10797" w:author="RAFAEL SOTOMAYOR" w:date="2016-12-20T17:07:00Z">
              <w:r w:rsidRPr="00067AA5">
                <w:rPr>
                  <w:noProof/>
                  <w:lang w:val="es-ES"/>
                </w:rPr>
                <w:t>65,59</w:t>
              </w:r>
            </w:ins>
          </w:p>
        </w:tc>
      </w:tr>
      <w:tr w:rsidR="00C66CF8" w:rsidRPr="00067AA5" w:rsidTr="0038412C">
        <w:trPr>
          <w:ins w:id="10798"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799" w:author="RAFAEL SOTOMAYOR" w:date="2016-12-20T17:07:00Z"/>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00" w:author="RAFAEL SOTOMAYOR" w:date="2016-12-20T17:07:00Z"/>
                <w:noProof/>
                <w:lang w:val="es-ES"/>
              </w:rPr>
            </w:pPr>
            <w:ins w:id="10801" w:author="RAFAEL SOTOMAYOR" w:date="2016-12-20T17:07:00Z">
              <w:r w:rsidRPr="00067AA5">
                <w:rPr>
                  <w:noProof/>
                  <w:lang w:val="es-ES"/>
                </w:rPr>
                <w:t>PALTAS</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02" w:author="RAFAEL SOTOMAYOR" w:date="2016-12-20T17:07:00Z"/>
                <w:noProof/>
                <w:lang w:val="es-ES"/>
              </w:rPr>
            </w:pPr>
            <w:ins w:id="10803" w:author="RAFAEL SOTOMAYOR" w:date="2016-12-20T17:07:00Z">
              <w:r w:rsidRPr="00067AA5">
                <w:rPr>
                  <w:noProof/>
                  <w:lang w:val="es-ES"/>
                </w:rPr>
                <w:t>95,00</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04" w:author="RAFAEL SOTOMAYOR" w:date="2016-12-20T17:07:00Z"/>
                <w:noProof/>
                <w:lang w:val="es-ES"/>
              </w:rPr>
            </w:pPr>
            <w:ins w:id="10805" w:author="RAFAEL SOTOMAYOR" w:date="2016-12-20T17:07:00Z">
              <w:r w:rsidRPr="00067AA5">
                <w:rPr>
                  <w:noProof/>
                  <w:lang w:val="es-ES"/>
                </w:rPr>
                <w:t>81,05</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06" w:author="RAFAEL SOTOMAYOR" w:date="2016-12-20T17:07:00Z"/>
                <w:noProof/>
                <w:lang w:val="es-ES"/>
              </w:rPr>
            </w:pPr>
            <w:ins w:id="10807" w:author="RAFAEL SOTOMAYOR" w:date="2016-12-20T17:07:00Z">
              <w:r w:rsidRPr="00067AA5">
                <w:rPr>
                  <w:noProof/>
                  <w:lang w:val="es-ES"/>
                </w:rPr>
                <w:t>50,56</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08" w:author="RAFAEL SOTOMAYOR" w:date="2016-12-20T17:07:00Z"/>
                <w:noProof/>
                <w:lang w:val="es-ES"/>
              </w:rPr>
            </w:pPr>
            <w:ins w:id="10809" w:author="RAFAEL SOTOMAYOR" w:date="2016-12-20T17:07:00Z">
              <w:r w:rsidRPr="00067AA5">
                <w:rPr>
                  <w:noProof/>
                  <w:lang w:val="es-ES"/>
                </w:rPr>
                <w:t>50,00</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10" w:author="RAFAEL SOTOMAYOR" w:date="2016-12-20T17:07:00Z"/>
                <w:noProof/>
                <w:lang w:val="es-ES"/>
              </w:rPr>
            </w:pPr>
            <w:ins w:id="10811" w:author="RAFAEL SOTOMAYOR" w:date="2016-12-20T17:07:00Z">
              <w:r w:rsidRPr="00067AA5">
                <w:rPr>
                  <w:noProof/>
                  <w:lang w:val="es-ES"/>
                </w:rPr>
                <w:t>69,15</w:t>
              </w:r>
            </w:ins>
          </w:p>
        </w:tc>
      </w:tr>
      <w:tr w:rsidR="00C66CF8" w:rsidRPr="00067AA5" w:rsidTr="0038412C">
        <w:trPr>
          <w:ins w:id="10812"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813" w:author="RAFAEL SOTOMAYOR" w:date="2016-12-20T17:07:00Z"/>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14" w:author="RAFAEL SOTOMAYOR" w:date="2016-12-20T17:07:00Z"/>
                <w:noProof/>
                <w:lang w:val="es-ES"/>
              </w:rPr>
            </w:pPr>
            <w:ins w:id="10815" w:author="RAFAEL SOTOMAYOR" w:date="2016-12-20T17:07:00Z">
              <w:r w:rsidRPr="00067AA5">
                <w:rPr>
                  <w:noProof/>
                  <w:lang w:val="es-ES"/>
                </w:rPr>
                <w:t>POM ÁCEAS</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16" w:author="RAFAEL SOTOMAYOR" w:date="2016-12-20T17:07:00Z"/>
                <w:noProof/>
                <w:lang w:val="es-ES"/>
              </w:rPr>
            </w:pPr>
            <w:ins w:id="10817" w:author="RAFAEL SOTOMAYOR" w:date="2016-12-20T17:07:00Z">
              <w:r w:rsidRPr="00067AA5">
                <w:rPr>
                  <w:noProof/>
                  <w:lang w:val="es-ES"/>
                </w:rPr>
                <w:t>50,00</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18" w:author="RAFAEL SOTOMAYOR" w:date="2016-12-20T17:07:00Z"/>
                <w:noProof/>
                <w:lang w:val="es-ES"/>
              </w:rPr>
            </w:pPr>
            <w:ins w:id="10819" w:author="RAFAEL SOTOMAYOR" w:date="2016-12-20T17:07:00Z">
              <w:r w:rsidRPr="00067AA5">
                <w:rPr>
                  <w:noProof/>
                  <w:lang w:val="es-ES"/>
                </w:rPr>
                <w:t>71,58</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20" w:author="RAFAEL SOTOMAYOR" w:date="2016-12-20T17:07:00Z"/>
                <w:noProof/>
                <w:lang w:val="es-ES"/>
              </w:rPr>
            </w:pPr>
            <w:ins w:id="10821" w:author="RAFAEL SOTOMAYOR" w:date="2016-12-20T17:07:00Z">
              <w:r w:rsidRPr="00067AA5">
                <w:rPr>
                  <w:noProof/>
                  <w:lang w:val="es-ES"/>
                </w:rPr>
                <w:t>52,63</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22" w:author="RAFAEL SOTOMAYOR" w:date="2016-12-20T17:07:00Z"/>
                <w:noProof/>
                <w:lang w:val="es-ES"/>
              </w:rPr>
            </w:pPr>
            <w:ins w:id="10823" w:author="RAFAEL SOTOMAYOR" w:date="2016-12-20T17:07:00Z">
              <w:r w:rsidRPr="00067AA5">
                <w:rPr>
                  <w:noProof/>
                  <w:lang w:val="es-ES"/>
                </w:rPr>
                <w:t>77,42</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24" w:author="RAFAEL SOTOMAYOR" w:date="2016-12-20T17:07:00Z"/>
                <w:noProof/>
                <w:lang w:val="es-ES"/>
              </w:rPr>
            </w:pPr>
            <w:ins w:id="10825" w:author="RAFAEL SOTOMAYOR" w:date="2016-12-20T17:07:00Z">
              <w:r w:rsidRPr="00067AA5">
                <w:rPr>
                  <w:noProof/>
                  <w:lang w:val="es-ES"/>
                </w:rPr>
                <w:t>62,91</w:t>
              </w:r>
            </w:ins>
          </w:p>
        </w:tc>
      </w:tr>
      <w:tr w:rsidR="00C66CF8" w:rsidRPr="00067AA5" w:rsidTr="0038412C">
        <w:trPr>
          <w:ins w:id="10826"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827" w:author="RAFAEL SOTOMAYOR" w:date="2016-12-20T17:07:00Z"/>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28" w:author="RAFAEL SOTOMAYOR" w:date="2016-12-20T17:07:00Z"/>
                <w:noProof/>
                <w:lang w:val="es-ES"/>
              </w:rPr>
            </w:pPr>
            <w:ins w:id="10829" w:author="RAFAEL SOTOMAYOR" w:date="2016-12-20T17:07:00Z">
              <w:r w:rsidRPr="00067AA5">
                <w:rPr>
                  <w:noProof/>
                  <w:lang w:val="es-ES"/>
                </w:rPr>
                <w:t>UVA DE MESA</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30" w:author="RAFAEL SOTOMAYOR" w:date="2016-12-20T17:07:00Z"/>
                <w:noProof/>
                <w:lang w:val="es-ES"/>
              </w:rPr>
            </w:pPr>
            <w:ins w:id="10831" w:author="RAFAEL SOTOMAYOR" w:date="2016-12-20T17:07:00Z">
              <w:r w:rsidRPr="00067AA5">
                <w:rPr>
                  <w:noProof/>
                  <w:lang w:val="es-ES"/>
                </w:rPr>
                <w:t>91,91</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32" w:author="RAFAEL SOTOMAYOR" w:date="2016-12-20T17:07:00Z"/>
                <w:noProof/>
                <w:lang w:val="es-ES"/>
              </w:rPr>
            </w:pPr>
            <w:ins w:id="10833" w:author="RAFAEL SOTOMAYOR" w:date="2016-12-20T17:07:00Z">
              <w:r w:rsidRPr="00067AA5">
                <w:rPr>
                  <w:noProof/>
                  <w:lang w:val="es-ES"/>
                </w:rPr>
                <w:t>87,37</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34" w:author="RAFAEL SOTOMAYOR" w:date="2016-12-20T17:07:00Z"/>
                <w:noProof/>
                <w:lang w:val="es-ES"/>
              </w:rPr>
            </w:pPr>
            <w:ins w:id="10835" w:author="RAFAEL SOTOMAYOR" w:date="2016-12-20T17:07:00Z">
              <w:r w:rsidRPr="00067AA5">
                <w:rPr>
                  <w:noProof/>
                  <w:lang w:val="es-ES"/>
                </w:rPr>
                <w:t>52,32</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36" w:author="RAFAEL SOTOMAYOR" w:date="2016-12-20T17:07:00Z"/>
                <w:noProof/>
                <w:lang w:val="es-ES"/>
              </w:rPr>
            </w:pPr>
            <w:ins w:id="10837" w:author="RAFAEL SOTOMAYOR" w:date="2016-12-20T17:07:00Z">
              <w:r w:rsidRPr="00067AA5">
                <w:rPr>
                  <w:noProof/>
                  <w:lang w:val="es-ES"/>
                </w:rPr>
                <w:t>71,56</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38" w:author="RAFAEL SOTOMAYOR" w:date="2016-12-20T17:07:00Z"/>
                <w:noProof/>
                <w:lang w:val="es-ES"/>
              </w:rPr>
            </w:pPr>
            <w:ins w:id="10839" w:author="RAFAEL SOTOMAYOR" w:date="2016-12-20T17:07:00Z">
              <w:r w:rsidRPr="00067AA5">
                <w:rPr>
                  <w:noProof/>
                  <w:lang w:val="es-ES"/>
                </w:rPr>
                <w:t>75,79</w:t>
              </w:r>
            </w:ins>
          </w:p>
        </w:tc>
      </w:tr>
      <w:tr w:rsidR="00C66CF8" w:rsidRPr="00067AA5" w:rsidTr="0038412C">
        <w:trPr>
          <w:ins w:id="10840"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41" w:author="RAFAEL SOTOMAYOR" w:date="2016-12-20T17:07:00Z"/>
                <w:noProof/>
                <w:lang w:val="es-ES"/>
              </w:rPr>
            </w:pPr>
            <w:ins w:id="10842" w:author="RAFAEL SOTOMAYOR" w:date="2016-12-20T17:07:00Z">
              <w:r w:rsidRPr="00067AA5">
                <w:rPr>
                  <w:noProof/>
                  <w:lang w:val="es-ES"/>
                </w:rPr>
                <w:t>FRUTALES MENORES</w:t>
              </w:r>
            </w:ins>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43" w:author="RAFAEL SOTOMAYOR" w:date="2016-12-20T17:07:00Z"/>
                <w:noProof/>
                <w:lang w:val="es-ES"/>
              </w:rPr>
            </w:pPr>
            <w:ins w:id="10844" w:author="RAFAEL SOTOMAYOR" w:date="2016-12-20T17:07:00Z">
              <w:r w:rsidRPr="00067AA5">
                <w:rPr>
                  <w:noProof/>
                  <w:lang w:val="es-ES"/>
                </w:rPr>
                <w:t>ARANDANO</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45" w:author="RAFAEL SOTOMAYOR" w:date="2016-12-20T17:07:00Z"/>
                <w:noProof/>
                <w:lang w:val="es-ES"/>
              </w:rPr>
            </w:pPr>
            <w:ins w:id="10846" w:author="RAFAEL SOTOMAYOR" w:date="2016-12-20T17:07:00Z">
              <w:r w:rsidRPr="00067AA5">
                <w:rPr>
                  <w:noProof/>
                  <w:lang w:val="es-ES"/>
                </w:rPr>
                <w:t>100,00</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47" w:author="RAFAEL SOTOMAYOR" w:date="2016-12-20T17:07:00Z"/>
                <w:noProof/>
                <w:lang w:val="es-ES"/>
              </w:rPr>
            </w:pPr>
            <w:ins w:id="10848" w:author="RAFAEL SOTOMAYOR" w:date="2016-12-20T17:07:00Z">
              <w:r w:rsidRPr="00067AA5">
                <w:rPr>
                  <w:noProof/>
                  <w:lang w:val="es-ES"/>
                </w:rPr>
                <w:t>77,89</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49" w:author="RAFAEL SOTOMAYOR" w:date="2016-12-20T17:07:00Z"/>
                <w:noProof/>
                <w:lang w:val="es-ES"/>
              </w:rPr>
            </w:pPr>
            <w:ins w:id="10850" w:author="RAFAEL SOTOMAYOR" w:date="2016-12-20T17:07:00Z">
              <w:r w:rsidRPr="00067AA5">
                <w:rPr>
                  <w:noProof/>
                  <w:lang w:val="es-ES"/>
                </w:rPr>
                <w:t>58,43</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51" w:author="RAFAEL SOTOMAYOR" w:date="2016-12-20T17:07:00Z"/>
                <w:noProof/>
                <w:lang w:val="es-ES"/>
              </w:rPr>
            </w:pPr>
            <w:ins w:id="10852" w:author="RAFAEL SOTOMAYOR" w:date="2016-12-20T17:07:00Z">
              <w:r w:rsidRPr="00067AA5">
                <w:rPr>
                  <w:noProof/>
                  <w:lang w:val="es-ES"/>
                </w:rPr>
                <w:t>92,94</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53" w:author="RAFAEL SOTOMAYOR" w:date="2016-12-20T17:07:00Z"/>
                <w:noProof/>
                <w:lang w:val="es-ES"/>
              </w:rPr>
            </w:pPr>
            <w:ins w:id="10854" w:author="RAFAEL SOTOMAYOR" w:date="2016-12-20T17:07:00Z">
              <w:r w:rsidRPr="00067AA5">
                <w:rPr>
                  <w:noProof/>
                  <w:lang w:val="es-ES"/>
                </w:rPr>
                <w:t>82,31</w:t>
              </w:r>
            </w:ins>
          </w:p>
        </w:tc>
      </w:tr>
      <w:tr w:rsidR="00C66CF8" w:rsidRPr="00067AA5" w:rsidTr="0038412C">
        <w:trPr>
          <w:ins w:id="10855"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856" w:author="RAFAEL SOTOMAYOR" w:date="2016-12-20T17:07:00Z"/>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57" w:author="RAFAEL SOTOMAYOR" w:date="2016-12-20T17:07:00Z"/>
                <w:noProof/>
                <w:lang w:val="es-ES"/>
              </w:rPr>
            </w:pPr>
            <w:ins w:id="10858" w:author="RAFAEL SOTOMAYOR" w:date="2016-12-20T17:07:00Z">
              <w:r w:rsidRPr="00067AA5">
                <w:rPr>
                  <w:noProof/>
                  <w:lang w:val="es-ES"/>
                </w:rPr>
                <w:t>BERRIES Y ESPECIES MENORES</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59" w:author="RAFAEL SOTOMAYOR" w:date="2016-12-20T17:07:00Z"/>
                <w:noProof/>
                <w:lang w:val="es-ES"/>
              </w:rPr>
            </w:pPr>
            <w:ins w:id="10860" w:author="RAFAEL SOTOMAYOR" w:date="2016-12-20T17:07:00Z">
              <w:r w:rsidRPr="00067AA5">
                <w:rPr>
                  <w:noProof/>
                  <w:lang w:val="es-ES"/>
                </w:rPr>
                <w:t>50,09</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61" w:author="RAFAEL SOTOMAYOR" w:date="2016-12-20T17:07:00Z"/>
                <w:noProof/>
                <w:lang w:val="es-ES"/>
              </w:rPr>
            </w:pPr>
            <w:ins w:id="10862" w:author="RAFAEL SOTOMAYOR" w:date="2016-12-20T17:07:00Z">
              <w:r w:rsidRPr="00067AA5">
                <w:rPr>
                  <w:noProof/>
                  <w:lang w:val="es-ES"/>
                </w:rPr>
                <w:t>62,11</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63" w:author="RAFAEL SOTOMAYOR" w:date="2016-12-20T17:07:00Z"/>
                <w:noProof/>
                <w:lang w:val="es-ES"/>
              </w:rPr>
            </w:pPr>
            <w:ins w:id="10864" w:author="RAFAEL SOTOMAYOR" w:date="2016-12-20T17:07:00Z">
              <w:r w:rsidRPr="00067AA5">
                <w:rPr>
                  <w:noProof/>
                  <w:lang w:val="es-ES"/>
                </w:rPr>
                <w:t>100,00</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65" w:author="RAFAEL SOTOMAYOR" w:date="2016-12-20T17:07:00Z"/>
                <w:noProof/>
                <w:lang w:val="es-ES"/>
              </w:rPr>
            </w:pPr>
            <w:ins w:id="10866" w:author="RAFAEL SOTOMAYOR" w:date="2016-12-20T17:07:00Z">
              <w:r w:rsidRPr="00067AA5">
                <w:rPr>
                  <w:noProof/>
                  <w:lang w:val="es-ES"/>
                </w:rPr>
                <w:t>69,37</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67" w:author="RAFAEL SOTOMAYOR" w:date="2016-12-20T17:07:00Z"/>
                <w:noProof/>
                <w:lang w:val="es-ES"/>
              </w:rPr>
            </w:pPr>
            <w:ins w:id="10868" w:author="RAFAEL SOTOMAYOR" w:date="2016-12-20T17:07:00Z">
              <w:r w:rsidRPr="00067AA5">
                <w:rPr>
                  <w:noProof/>
                  <w:lang w:val="es-ES"/>
                </w:rPr>
                <w:t>70,39</w:t>
              </w:r>
            </w:ins>
          </w:p>
        </w:tc>
      </w:tr>
      <w:tr w:rsidR="00C66CF8" w:rsidRPr="00067AA5" w:rsidTr="0038412C">
        <w:trPr>
          <w:ins w:id="10869"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70" w:author="RAFAEL SOTOMAYOR" w:date="2016-12-20T17:07:00Z"/>
                <w:noProof/>
                <w:lang w:val="es-ES"/>
              </w:rPr>
            </w:pPr>
            <w:ins w:id="10871" w:author="RAFAEL SOTOMAYOR" w:date="2016-12-20T17:07:00Z">
              <w:r w:rsidRPr="00067AA5">
                <w:rPr>
                  <w:noProof/>
                  <w:lang w:val="es-ES"/>
                </w:rPr>
                <w:t>FRUTOS SECOS</w:t>
              </w:r>
            </w:ins>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72" w:author="RAFAEL SOTOMAYOR" w:date="2016-12-20T17:07:00Z"/>
                <w:noProof/>
                <w:lang w:val="es-ES"/>
              </w:rPr>
            </w:pPr>
            <w:ins w:id="10873" w:author="RAFAEL SOTOMAYOR" w:date="2016-12-20T17:07:00Z">
              <w:r w:rsidRPr="00067AA5">
                <w:rPr>
                  <w:noProof/>
                  <w:lang w:val="es-ES"/>
                </w:rPr>
                <w:t>ALMENDRO</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74" w:author="RAFAEL SOTOMAYOR" w:date="2016-12-20T17:07:00Z"/>
                <w:noProof/>
                <w:lang w:val="es-ES"/>
              </w:rPr>
            </w:pPr>
            <w:ins w:id="10875" w:author="RAFAEL SOTOMAYOR" w:date="2016-12-20T17:07:00Z">
              <w:r w:rsidRPr="00067AA5">
                <w:rPr>
                  <w:noProof/>
                  <w:lang w:val="es-ES"/>
                </w:rPr>
                <w:t>76,66</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76" w:author="RAFAEL SOTOMAYOR" w:date="2016-12-20T17:07:00Z"/>
                <w:noProof/>
                <w:lang w:val="es-ES"/>
              </w:rPr>
            </w:pPr>
            <w:ins w:id="10877" w:author="RAFAEL SOTOMAYOR" w:date="2016-12-20T17:07:00Z">
              <w:r w:rsidRPr="00067AA5">
                <w:rPr>
                  <w:noProof/>
                  <w:lang w:val="es-ES"/>
                </w:rPr>
                <w:t>71,58</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78" w:author="RAFAEL SOTOMAYOR" w:date="2016-12-20T17:07:00Z"/>
                <w:noProof/>
                <w:lang w:val="es-ES"/>
              </w:rPr>
            </w:pPr>
            <w:ins w:id="10879" w:author="RAFAEL SOTOMAYOR" w:date="2016-12-20T17:07:00Z">
              <w:r w:rsidRPr="00067AA5">
                <w:rPr>
                  <w:noProof/>
                  <w:lang w:val="es-ES"/>
                </w:rPr>
                <w:t>50,40</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80" w:author="RAFAEL SOTOMAYOR" w:date="2016-12-20T17:07:00Z"/>
                <w:noProof/>
                <w:lang w:val="es-ES"/>
              </w:rPr>
            </w:pPr>
            <w:ins w:id="10881" w:author="RAFAEL SOTOMAYOR" w:date="2016-12-20T17:07:00Z">
              <w:r w:rsidRPr="00067AA5">
                <w:rPr>
                  <w:noProof/>
                  <w:lang w:val="es-ES"/>
                </w:rPr>
                <w:t>63,85</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82" w:author="RAFAEL SOTOMAYOR" w:date="2016-12-20T17:07:00Z"/>
                <w:noProof/>
                <w:lang w:val="es-ES"/>
              </w:rPr>
            </w:pPr>
            <w:ins w:id="10883" w:author="RAFAEL SOTOMAYOR" w:date="2016-12-20T17:07:00Z">
              <w:r w:rsidRPr="00067AA5">
                <w:rPr>
                  <w:noProof/>
                  <w:lang w:val="es-ES"/>
                </w:rPr>
                <w:t>65,62</w:t>
              </w:r>
            </w:ins>
          </w:p>
        </w:tc>
      </w:tr>
      <w:tr w:rsidR="00C66CF8" w:rsidRPr="00067AA5" w:rsidTr="0038412C">
        <w:trPr>
          <w:ins w:id="10884"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885" w:author="RAFAEL SOTOMAYOR" w:date="2016-12-20T17:07:00Z"/>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86" w:author="RAFAEL SOTOMAYOR" w:date="2016-12-20T17:07:00Z"/>
                <w:noProof/>
                <w:lang w:val="es-ES"/>
              </w:rPr>
            </w:pPr>
            <w:ins w:id="10887" w:author="RAFAEL SOTOMAYOR" w:date="2016-12-20T17:07:00Z">
              <w:r w:rsidRPr="00067AA5">
                <w:rPr>
                  <w:noProof/>
                  <w:lang w:val="es-ES"/>
                </w:rPr>
                <w:t>AVELLANO Y CASTA ÑO</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88" w:author="RAFAEL SOTOMAYOR" w:date="2016-12-20T17:07:00Z"/>
                <w:noProof/>
                <w:lang w:val="es-ES"/>
              </w:rPr>
            </w:pPr>
            <w:ins w:id="10889" w:author="RAFAEL SOTOMAYOR" w:date="2016-12-20T17:07:00Z">
              <w:r w:rsidRPr="00067AA5">
                <w:rPr>
                  <w:noProof/>
                  <w:lang w:val="es-ES"/>
                </w:rPr>
                <w:t>69,87</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90" w:author="RAFAEL SOTOMAYOR" w:date="2016-12-20T17:07:00Z"/>
                <w:noProof/>
                <w:lang w:val="es-ES"/>
              </w:rPr>
            </w:pPr>
            <w:ins w:id="10891" w:author="RAFAEL SOTOMAYOR" w:date="2016-12-20T17:07:00Z">
              <w:r w:rsidRPr="00067AA5">
                <w:rPr>
                  <w:noProof/>
                  <w:lang w:val="es-ES"/>
                </w:rPr>
                <w:t>68,42</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92" w:author="RAFAEL SOTOMAYOR" w:date="2016-12-20T17:07:00Z"/>
                <w:noProof/>
                <w:lang w:val="es-ES"/>
              </w:rPr>
            </w:pPr>
            <w:ins w:id="10893" w:author="RAFAEL SOTOMAYOR" w:date="2016-12-20T17:07:00Z">
              <w:r w:rsidRPr="00067AA5">
                <w:rPr>
                  <w:noProof/>
                  <w:lang w:val="es-ES"/>
                </w:rPr>
                <w:t>50,63</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94" w:author="RAFAEL SOTOMAYOR" w:date="2016-12-20T17:07:00Z"/>
                <w:noProof/>
                <w:lang w:val="es-ES"/>
              </w:rPr>
            </w:pPr>
            <w:ins w:id="10895" w:author="RAFAEL SOTOMAYOR" w:date="2016-12-20T17:07:00Z">
              <w:r w:rsidRPr="00067AA5">
                <w:rPr>
                  <w:noProof/>
                  <w:lang w:val="es-ES"/>
                </w:rPr>
                <w:t>100,00</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896" w:author="RAFAEL SOTOMAYOR" w:date="2016-12-20T17:07:00Z"/>
                <w:noProof/>
                <w:lang w:val="es-ES"/>
              </w:rPr>
            </w:pPr>
            <w:ins w:id="10897" w:author="RAFAEL SOTOMAYOR" w:date="2016-12-20T17:07:00Z">
              <w:r w:rsidRPr="00067AA5">
                <w:rPr>
                  <w:noProof/>
                  <w:lang w:val="es-ES"/>
                </w:rPr>
                <w:t>72,23</w:t>
              </w:r>
            </w:ins>
          </w:p>
        </w:tc>
      </w:tr>
      <w:tr w:rsidR="00C66CF8" w:rsidRPr="00067AA5" w:rsidTr="0038412C">
        <w:trPr>
          <w:ins w:id="10898" w:author="RAFAEL SOTOMAYOR" w:date="2016-12-20T17:07:00Z"/>
        </w:trPr>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rsidR="00C66CF8" w:rsidRPr="00067AA5" w:rsidRDefault="00C66CF8" w:rsidP="0038412C">
            <w:pPr>
              <w:pStyle w:val="Contenidodelatabla"/>
              <w:rPr>
                <w:ins w:id="10899" w:author="RAFAEL SOTOMAYOR" w:date="2016-12-20T17:07:00Z"/>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900" w:author="RAFAEL SOTOMAYOR" w:date="2016-12-20T17:07:00Z"/>
                <w:noProof/>
                <w:lang w:val="es-ES"/>
              </w:rPr>
            </w:pPr>
            <w:ins w:id="10901" w:author="RAFAEL SOTOMAYOR" w:date="2016-12-20T17:07:00Z">
              <w:r w:rsidRPr="00067AA5">
                <w:rPr>
                  <w:noProof/>
                  <w:lang w:val="es-ES"/>
                </w:rPr>
                <w:t>NUEZ</w:t>
              </w:r>
            </w:ins>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902" w:author="RAFAEL SOTOMAYOR" w:date="2016-12-20T17:07:00Z"/>
                <w:noProof/>
                <w:lang w:val="es-ES"/>
              </w:rPr>
            </w:pPr>
            <w:ins w:id="10903" w:author="RAFAEL SOTOMAYOR" w:date="2016-12-20T17:07:00Z">
              <w:r w:rsidRPr="00067AA5">
                <w:rPr>
                  <w:noProof/>
                  <w:lang w:val="es-ES"/>
                </w:rPr>
                <w:t>81,63</w:t>
              </w:r>
            </w:ins>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904" w:author="RAFAEL SOTOMAYOR" w:date="2016-12-20T17:07:00Z"/>
                <w:noProof/>
                <w:lang w:val="es-ES"/>
              </w:rPr>
            </w:pPr>
            <w:ins w:id="10905" w:author="RAFAEL SOTOMAYOR" w:date="2016-12-20T17:07:00Z">
              <w:r w:rsidRPr="00067AA5">
                <w:rPr>
                  <w:noProof/>
                  <w:lang w:val="es-ES"/>
                </w:rPr>
                <w:t>78,95</w:t>
              </w:r>
            </w:ins>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906" w:author="RAFAEL SOTOMAYOR" w:date="2016-12-20T17:07:00Z"/>
                <w:noProof/>
                <w:lang w:val="es-ES"/>
              </w:rPr>
            </w:pPr>
            <w:ins w:id="10907" w:author="RAFAEL SOTOMAYOR" w:date="2016-12-20T17:07:00Z">
              <w:r w:rsidRPr="00067AA5">
                <w:rPr>
                  <w:noProof/>
                  <w:lang w:val="es-ES"/>
                </w:rPr>
                <w:t>50,00</w:t>
              </w:r>
            </w:ins>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908" w:author="RAFAEL SOTOMAYOR" w:date="2016-12-20T17:07:00Z"/>
                <w:noProof/>
                <w:lang w:val="es-ES"/>
              </w:rPr>
            </w:pPr>
            <w:ins w:id="10909" w:author="RAFAEL SOTOMAYOR" w:date="2016-12-20T17:07:00Z">
              <w:r w:rsidRPr="00067AA5">
                <w:rPr>
                  <w:noProof/>
                  <w:lang w:val="es-ES"/>
                </w:rPr>
                <w:t>89,63</w:t>
              </w:r>
            </w:ins>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rsidR="00C66CF8" w:rsidRPr="00067AA5" w:rsidRDefault="00C66CF8" w:rsidP="0038412C">
            <w:pPr>
              <w:pStyle w:val="Contenidodelatabla"/>
              <w:rPr>
                <w:ins w:id="10910" w:author="RAFAEL SOTOMAYOR" w:date="2016-12-20T17:07:00Z"/>
                <w:noProof/>
                <w:lang w:val="es-ES"/>
              </w:rPr>
            </w:pPr>
            <w:ins w:id="10911" w:author="RAFAEL SOTOMAYOR" w:date="2016-12-20T17:07:00Z">
              <w:r w:rsidRPr="00067AA5">
                <w:rPr>
                  <w:noProof/>
                  <w:lang w:val="es-ES"/>
                </w:rPr>
                <w:t>75,05</w:t>
              </w:r>
            </w:ins>
          </w:p>
        </w:tc>
      </w:tr>
    </w:tbl>
    <w:p w:rsidR="00C66CF8" w:rsidRPr="00067AA5" w:rsidRDefault="00C66CF8" w:rsidP="00C66CF8">
      <w:pPr>
        <w:pStyle w:val="Tabla"/>
        <w:rPr>
          <w:ins w:id="10912" w:author="RAFAEL SOTOMAYOR" w:date="2016-12-20T17:07:00Z"/>
        </w:rPr>
      </w:pPr>
      <w:bookmarkStart w:id="10913" w:name="_Toc470016062"/>
      <w:ins w:id="10914"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19</w:t>
        </w:r>
        <w:r w:rsidRPr="00067AA5">
          <w:fldChar w:fldCharType="end"/>
        </w:r>
        <w:r w:rsidRPr="00067AA5">
          <w:t>: Resumen de Indicadores</w:t>
        </w:r>
        <w:bookmarkEnd w:id="10913"/>
      </w:ins>
    </w:p>
    <w:p w:rsidR="00C66CF8" w:rsidRPr="00067AA5" w:rsidRDefault="00C66CF8" w:rsidP="00C66CF8">
      <w:pPr>
        <w:pStyle w:val="Textoindependiente"/>
        <w:rPr>
          <w:ins w:id="10915" w:author="RAFAEL SOTOMAYOR" w:date="2016-12-20T17:07:00Z"/>
          <w:noProof/>
          <w:lang w:val="es-ES"/>
        </w:rPr>
      </w:pPr>
    </w:p>
    <w:p w:rsidR="00C66CF8" w:rsidRDefault="00C66CF8" w:rsidP="00C66CF8">
      <w:pPr>
        <w:ind w:firstLine="360"/>
        <w:rPr>
          <w:ins w:id="10916" w:author="RAFAEL SOTOMAYOR" w:date="2016-12-20T17:07:00Z"/>
          <w:noProof/>
        </w:rPr>
      </w:pPr>
      <w:ins w:id="10917" w:author="RAFAEL SOTOMAYOR" w:date="2016-12-20T17:07:00Z">
        <w:r>
          <w:rPr>
            <w:noProof/>
          </w:rPr>
          <w:br w:type="page"/>
        </w:r>
      </w:ins>
    </w:p>
    <w:p w:rsidR="00C66CF8"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0918" w:author="RAFAEL SOTOMAYOR" w:date="2016-12-20T17:07:00Z"/>
          <w:noProof/>
        </w:rPr>
        <w:pPrChange w:id="10919"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0920" w:name="_Toc470016879"/>
      <w:ins w:id="10921" w:author="RAFAEL SOTOMAYOR" w:date="2016-12-20T17:07:00Z">
        <w:r>
          <w:rPr>
            <w:noProof/>
          </w:rPr>
          <w:lastRenderedPageBreak/>
          <w:t>Tecnologías utilizadas</w:t>
        </w:r>
        <w:bookmarkEnd w:id="10920"/>
      </w:ins>
    </w:p>
    <w:p w:rsidR="00C66CF8" w:rsidRDefault="00C66CF8" w:rsidP="004423CA">
      <w:pPr>
        <w:pStyle w:val="Ttulo4"/>
        <w:widowControl/>
        <w:numPr>
          <w:ilvl w:val="3"/>
          <w:numId w:val="58"/>
        </w:numPr>
        <w:pBdr>
          <w:bottom w:val="single" w:sz="4" w:space="2" w:color="B8CCE4" w:themeColor="accent1" w:themeTint="66"/>
        </w:pBdr>
        <w:spacing w:before="200" w:after="80"/>
        <w:contextualSpacing w:val="0"/>
        <w:rPr>
          <w:ins w:id="10922" w:author="RAFAEL SOTOMAYOR" w:date="2016-12-20T17:07:00Z"/>
        </w:rPr>
        <w:pPrChange w:id="10923"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0924" w:name="_Toc470016880"/>
      <w:ins w:id="10925" w:author="RAFAEL SOTOMAYOR" w:date="2016-12-20T17:07:00Z">
        <w:r>
          <w:t>Sistemas de Posicionamiento Global</w:t>
        </w:r>
        <w:bookmarkEnd w:id="10924"/>
      </w:ins>
    </w:p>
    <w:p w:rsidR="00C66CF8" w:rsidRDefault="00C66CF8" w:rsidP="00C66CF8">
      <w:pPr>
        <w:rPr>
          <w:ins w:id="10926" w:author="RAFAEL SOTOMAYOR" w:date="2016-12-20T17:07:00Z"/>
        </w:rPr>
      </w:pPr>
    </w:p>
    <w:p w:rsidR="00C66CF8" w:rsidRDefault="00C66CF8" w:rsidP="00C66CF8">
      <w:pPr>
        <w:rPr>
          <w:ins w:id="10927" w:author="RAFAEL SOTOMAYOR" w:date="2016-12-20T17:07:00Z"/>
        </w:rPr>
      </w:pPr>
      <w:ins w:id="10928" w:author="RAFAEL SOTOMAYOR" w:date="2016-12-20T17:07:00Z">
        <w:r>
          <w:rPr>
            <w:noProof/>
          </w:rPr>
          <w:t>Por sus siglas del ingl</w:t>
        </w:r>
        <w:r w:rsidRPr="00067AA5">
          <w:rPr>
            <w:noProof/>
          </w:rPr>
          <w:t>és GPS (Global Positioning System), es un sistema de radionavegación operado por el Departamento de Defensa de los Estados Unidos que sirve para precisar variables de posicionamiento geogr áfico. En particular para el tema agr ícola son variables de interés las coordenadas de latitud, longitud y la altura de un punto dado que puede ser un viñedo o huerto por dar un ejemplo, como también para georeferenciar objetos utilizados como maquinaria agrícola, instrumentos de medición, casetas de riego, tranques entre otros c omo muestra la ilustración 20.</w:t>
        </w:r>
      </w:ins>
    </w:p>
    <w:p w:rsidR="00C66CF8" w:rsidRDefault="00C66CF8" w:rsidP="00C66CF8">
      <w:pPr>
        <w:keepNext/>
        <w:jc w:val="center"/>
        <w:rPr>
          <w:ins w:id="10929" w:author="RAFAEL SOTOMAYOR" w:date="2016-12-20T17:07:00Z"/>
        </w:rPr>
      </w:pPr>
      <w:ins w:id="10930" w:author="RAFAEL SOTOMAYOR" w:date="2016-12-20T17:07:00Z">
        <w:r>
          <w:rPr>
            <w:noProof/>
          </w:rPr>
          <w:drawing>
            <wp:inline distT="0" distB="0" distL="0" distR="0" wp14:anchorId="09095AEA" wp14:editId="46F16D0B">
              <wp:extent cx="3019425" cy="1809115"/>
              <wp:effectExtent l="0" t="0" r="0" b="0"/>
              <wp:docPr id="28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png"/>
                      <pic:cNvPicPr>
                        <a:picLocks noChangeAspect="1" noChangeArrowheads="1"/>
                      </pic:cNvPicPr>
                    </pic:nvPicPr>
                    <pic:blipFill>
                      <a:blip r:embed="rId75"/>
                      <a:stretch>
                        <a:fillRect/>
                      </a:stretch>
                    </pic:blipFill>
                    <pic:spPr bwMode="auto">
                      <a:xfrm>
                        <a:off x="0" y="0"/>
                        <a:ext cx="3019425" cy="1809115"/>
                      </a:xfrm>
                      <a:prstGeom prst="rect">
                        <a:avLst/>
                      </a:prstGeom>
                    </pic:spPr>
                  </pic:pic>
                </a:graphicData>
              </a:graphic>
            </wp:inline>
          </w:drawing>
        </w:r>
      </w:ins>
    </w:p>
    <w:p w:rsidR="00C66CF8" w:rsidRDefault="00C66CF8" w:rsidP="00C66CF8">
      <w:pPr>
        <w:pStyle w:val="Epgrafe"/>
        <w:jc w:val="center"/>
        <w:rPr>
          <w:ins w:id="10931" w:author="RAFAEL SOTOMAYOR" w:date="2016-12-20T17:07:00Z"/>
        </w:rPr>
      </w:pPr>
      <w:bookmarkStart w:id="10932" w:name="_Toc470016016"/>
      <w:ins w:id="10933" w:author="RAFAEL SOTOMAYOR" w:date="2016-12-20T17:07:00Z">
        <w:r>
          <w:t xml:space="preserve">Ilustración </w:t>
        </w:r>
        <w:r>
          <w:fldChar w:fldCharType="begin"/>
        </w:r>
        <w:r>
          <w:instrText xml:space="preserve"> SEQ Ilustración \* ARABIC </w:instrText>
        </w:r>
        <w:r>
          <w:fldChar w:fldCharType="separate"/>
        </w:r>
        <w:r>
          <w:rPr>
            <w:noProof/>
          </w:rPr>
          <w:t>20</w:t>
        </w:r>
        <w:r>
          <w:fldChar w:fldCharType="end"/>
        </w:r>
        <w:r>
          <w:t>,</w:t>
        </w:r>
        <w:r w:rsidRPr="00E17D31">
          <w:t xml:space="preserve"> Sistema de Posicionamiento Global</w:t>
        </w:r>
        <w:bookmarkEnd w:id="10932"/>
      </w:ins>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0934" w:author="RAFAEL SOTOMAYOR" w:date="2016-12-20T17:07:00Z"/>
          <w:noProof/>
        </w:rPr>
        <w:pPrChange w:id="10935"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0936" w:name="_Toc470016881"/>
      <w:ins w:id="10937" w:author="RAFAEL SOTOMAYOR" w:date="2016-12-20T17:07:00Z">
        <w:r>
          <w:rPr>
            <w:noProof/>
          </w:rPr>
          <w:t>Sistemas de Informaci</w:t>
        </w:r>
        <w:r w:rsidRPr="00067AA5">
          <w:rPr>
            <w:noProof/>
          </w:rPr>
          <w:t>ón Geográfica del Predio</w:t>
        </w:r>
        <w:bookmarkEnd w:id="10936"/>
      </w:ins>
    </w:p>
    <w:p w:rsidR="00C66CF8" w:rsidRPr="00067AA5" w:rsidRDefault="00C66CF8" w:rsidP="00C66CF8">
      <w:pPr>
        <w:pStyle w:val="Textoindependiente"/>
        <w:rPr>
          <w:ins w:id="10938" w:author="RAFAEL SOTOMAYOR" w:date="2016-12-20T17:07:00Z"/>
          <w:noProof/>
          <w:lang w:val="es-ES"/>
        </w:rPr>
      </w:pPr>
      <w:ins w:id="10939" w:author="RAFAEL SOTOMAYOR" w:date="2016-12-20T17:07:00Z">
        <w:r>
          <w:rPr>
            <w:noProof/>
            <w:lang w:val="es-ES"/>
          </w:rPr>
          <w:lastRenderedPageBreak/>
          <w:t>Del acr</w:t>
        </w:r>
        <w:r w:rsidRPr="00067AA5">
          <w:rPr>
            <w:noProof/>
            <w:lang w:val="es-ES"/>
          </w:rPr>
          <w:t>ónimo SIG en español o GIS en inglés, es un conjunto de herramientas que integra y relaciona diversos componentes (usuarios, hardware, software, procesos) que permiten la organización, almacenamiento, manipulación, análisis y modelación de datos que están geográficamente referenciados.</w:t>
        </w:r>
      </w:ins>
    </w:p>
    <w:p w:rsidR="00C66CF8" w:rsidRPr="00067AA5" w:rsidRDefault="00C66CF8" w:rsidP="00C66CF8">
      <w:pPr>
        <w:pStyle w:val="Textoindependiente"/>
        <w:rPr>
          <w:ins w:id="10940" w:author="RAFAEL SOTOMAYOR" w:date="2016-12-20T17:07:00Z"/>
          <w:noProof/>
          <w:lang w:val="es-ES"/>
        </w:rPr>
      </w:pPr>
      <w:ins w:id="10941" w:author="RAFAEL SOTOMAYOR" w:date="2016-12-20T17:07:00Z">
        <w:r w:rsidRPr="00067AA5">
          <w:rPr>
            <w:noProof/>
            <w:lang w:val="es-ES"/>
          </w:rPr>
          <w:t xml:space="preserve">Los trabajos asociados de un SIG se relacionan con la planificaci ón predial destacando: </w:t>
        </w:r>
      </w:ins>
    </w:p>
    <w:p w:rsidR="00C66CF8" w:rsidRPr="00067AA5" w:rsidRDefault="00C66CF8" w:rsidP="004423CA">
      <w:pPr>
        <w:pStyle w:val="Textoindependiente"/>
        <w:numPr>
          <w:ilvl w:val="0"/>
          <w:numId w:val="30"/>
        </w:numPr>
        <w:rPr>
          <w:ins w:id="10942" w:author="RAFAEL SOTOMAYOR" w:date="2016-12-20T17:07:00Z"/>
          <w:noProof/>
          <w:lang w:val="es-ES"/>
        </w:rPr>
        <w:pPrChange w:id="10943" w:author="RAFAEL SOTOMAYOR" w:date="2016-12-20T17:07:00Z">
          <w:pPr>
            <w:pStyle w:val="Textoindependiente"/>
            <w:numPr>
              <w:numId w:val="31"/>
            </w:numPr>
            <w:ind w:left="720" w:firstLine="360"/>
          </w:pPr>
        </w:pPrChange>
      </w:pPr>
      <w:ins w:id="10944" w:author="RAFAEL SOTOMAYOR" w:date="2016-12-20T17:07:00Z">
        <w:r w:rsidRPr="00067AA5">
          <w:rPr>
            <w:noProof/>
            <w:lang w:val="es-ES"/>
          </w:rPr>
          <w:t>Capacidad de uso de suelo</w:t>
        </w:r>
      </w:ins>
    </w:p>
    <w:p w:rsidR="00C66CF8" w:rsidRPr="00067AA5" w:rsidRDefault="00C66CF8" w:rsidP="004423CA">
      <w:pPr>
        <w:pStyle w:val="Textoindependiente"/>
        <w:numPr>
          <w:ilvl w:val="0"/>
          <w:numId w:val="30"/>
        </w:numPr>
        <w:rPr>
          <w:ins w:id="10945" w:author="RAFAEL SOTOMAYOR" w:date="2016-12-20T17:07:00Z"/>
          <w:noProof/>
          <w:lang w:val="es-ES"/>
        </w:rPr>
        <w:pPrChange w:id="10946" w:author="RAFAEL SOTOMAYOR" w:date="2016-12-20T17:07:00Z">
          <w:pPr>
            <w:pStyle w:val="Textoindependiente"/>
            <w:numPr>
              <w:numId w:val="31"/>
            </w:numPr>
            <w:ind w:left="720" w:firstLine="360"/>
          </w:pPr>
        </w:pPrChange>
      </w:pPr>
      <w:ins w:id="10947" w:author="RAFAEL SOTOMAYOR" w:date="2016-12-20T17:07:00Z">
        <w:r w:rsidRPr="00067AA5">
          <w:rPr>
            <w:noProof/>
            <w:lang w:val="es-ES"/>
          </w:rPr>
          <w:t>Profundidad del suelo</w:t>
        </w:r>
      </w:ins>
    </w:p>
    <w:p w:rsidR="00C66CF8" w:rsidRPr="00067AA5" w:rsidRDefault="00C66CF8" w:rsidP="004423CA">
      <w:pPr>
        <w:pStyle w:val="Textoindependiente"/>
        <w:numPr>
          <w:ilvl w:val="0"/>
          <w:numId w:val="30"/>
        </w:numPr>
        <w:rPr>
          <w:ins w:id="10948" w:author="RAFAEL SOTOMAYOR" w:date="2016-12-20T17:07:00Z"/>
          <w:noProof/>
          <w:lang w:val="es-ES"/>
        </w:rPr>
        <w:pPrChange w:id="10949" w:author="RAFAEL SOTOMAYOR" w:date="2016-12-20T17:07:00Z">
          <w:pPr>
            <w:pStyle w:val="Textoindependiente"/>
            <w:numPr>
              <w:numId w:val="31"/>
            </w:numPr>
            <w:ind w:left="720" w:firstLine="360"/>
          </w:pPr>
        </w:pPrChange>
      </w:pPr>
      <w:ins w:id="10950" w:author="RAFAEL SOTOMAYOR" w:date="2016-12-20T17:07:00Z">
        <w:r w:rsidRPr="00067AA5">
          <w:rPr>
            <w:noProof/>
            <w:lang w:val="es-ES"/>
          </w:rPr>
          <w:t>Problemas de drenaje</w:t>
        </w:r>
      </w:ins>
    </w:p>
    <w:p w:rsidR="00C66CF8" w:rsidRPr="00067AA5" w:rsidRDefault="00C66CF8" w:rsidP="004423CA">
      <w:pPr>
        <w:pStyle w:val="Textoindependiente"/>
        <w:numPr>
          <w:ilvl w:val="0"/>
          <w:numId w:val="30"/>
        </w:numPr>
        <w:rPr>
          <w:ins w:id="10951" w:author="RAFAEL SOTOMAYOR" w:date="2016-12-20T17:07:00Z"/>
          <w:noProof/>
          <w:lang w:val="es-ES"/>
        </w:rPr>
        <w:pPrChange w:id="10952" w:author="RAFAEL SOTOMAYOR" w:date="2016-12-20T17:07:00Z">
          <w:pPr>
            <w:pStyle w:val="Textoindependiente"/>
            <w:numPr>
              <w:numId w:val="31"/>
            </w:numPr>
            <w:ind w:left="720" w:firstLine="360"/>
          </w:pPr>
        </w:pPrChange>
      </w:pPr>
      <w:ins w:id="10953" w:author="RAFAEL SOTOMAYOR" w:date="2016-12-20T17:07:00Z">
        <w:r w:rsidRPr="00067AA5">
          <w:rPr>
            <w:noProof/>
            <w:lang w:val="es-ES"/>
          </w:rPr>
          <w:t>Red de canales y caminos</w:t>
        </w:r>
      </w:ins>
    </w:p>
    <w:p w:rsidR="00C66CF8" w:rsidRPr="00067AA5" w:rsidRDefault="00C66CF8" w:rsidP="004423CA">
      <w:pPr>
        <w:pStyle w:val="Textoindependiente"/>
        <w:numPr>
          <w:ilvl w:val="0"/>
          <w:numId w:val="30"/>
        </w:numPr>
        <w:rPr>
          <w:ins w:id="10954" w:author="RAFAEL SOTOMAYOR" w:date="2016-12-20T17:07:00Z"/>
          <w:noProof/>
          <w:lang w:val="es-ES"/>
        </w:rPr>
        <w:pPrChange w:id="10955" w:author="RAFAEL SOTOMAYOR" w:date="2016-12-20T17:07:00Z">
          <w:pPr>
            <w:pStyle w:val="Textoindependiente"/>
            <w:numPr>
              <w:numId w:val="31"/>
            </w:numPr>
            <w:ind w:left="720" w:firstLine="360"/>
          </w:pPr>
        </w:pPrChange>
      </w:pPr>
      <w:ins w:id="10956" w:author="RAFAEL SOTOMAYOR" w:date="2016-12-20T17:07:00Z">
        <w:r w:rsidRPr="00067AA5">
          <w:rPr>
            <w:noProof/>
            <w:lang w:val="es-ES"/>
          </w:rPr>
          <w:t>Infraestructura predial ( bodegas, casetas de riego, tranques, casas, etc)</w:t>
        </w:r>
      </w:ins>
    </w:p>
    <w:p w:rsidR="00C66CF8" w:rsidRPr="00067AA5" w:rsidRDefault="00C66CF8" w:rsidP="004423CA">
      <w:pPr>
        <w:pStyle w:val="Textoindependiente"/>
        <w:numPr>
          <w:ilvl w:val="0"/>
          <w:numId w:val="30"/>
        </w:numPr>
        <w:rPr>
          <w:ins w:id="10957" w:author="RAFAEL SOTOMAYOR" w:date="2016-12-20T17:07:00Z"/>
          <w:noProof/>
          <w:lang w:val="es-ES"/>
        </w:rPr>
        <w:pPrChange w:id="10958" w:author="RAFAEL SOTOMAYOR" w:date="2016-12-20T17:07:00Z">
          <w:pPr>
            <w:pStyle w:val="Textoindependiente"/>
            <w:numPr>
              <w:numId w:val="31"/>
            </w:numPr>
            <w:ind w:left="720" w:firstLine="360"/>
          </w:pPr>
        </w:pPrChange>
      </w:pPr>
      <w:ins w:id="10959" w:author="RAFAEL SOTOMAYOR" w:date="2016-12-20T17:07:00Z">
        <w:r w:rsidRPr="00067AA5">
          <w:rPr>
            <w:noProof/>
            <w:lang w:val="es-ES"/>
          </w:rPr>
          <w:t>Sectores de Riego</w:t>
        </w:r>
      </w:ins>
    </w:p>
    <w:p w:rsidR="00C66CF8" w:rsidRPr="00067AA5" w:rsidRDefault="00C66CF8" w:rsidP="004423CA">
      <w:pPr>
        <w:pStyle w:val="Textoindependiente"/>
        <w:numPr>
          <w:ilvl w:val="0"/>
          <w:numId w:val="30"/>
        </w:numPr>
        <w:rPr>
          <w:ins w:id="10960" w:author="RAFAEL SOTOMAYOR" w:date="2016-12-20T17:07:00Z"/>
          <w:noProof/>
          <w:lang w:val="es-ES"/>
        </w:rPr>
        <w:pPrChange w:id="10961" w:author="RAFAEL SOTOMAYOR" w:date="2016-12-20T17:07:00Z">
          <w:pPr>
            <w:pStyle w:val="Textoindependiente"/>
            <w:numPr>
              <w:numId w:val="31"/>
            </w:numPr>
            <w:ind w:left="720" w:firstLine="360"/>
          </w:pPr>
        </w:pPrChange>
      </w:pPr>
      <w:ins w:id="10962" w:author="RAFAEL SOTOMAYOR" w:date="2016-12-20T17:07:00Z">
        <w:r w:rsidRPr="00067AA5">
          <w:rPr>
            <w:noProof/>
            <w:lang w:val="es-ES"/>
          </w:rPr>
          <w:t>Cuarteles</w:t>
        </w:r>
      </w:ins>
    </w:p>
    <w:p w:rsidR="00C66CF8" w:rsidRDefault="00C66CF8" w:rsidP="00C66CF8">
      <w:pPr>
        <w:rPr>
          <w:ins w:id="10963" w:author="RAFAEL SOTOMAYOR" w:date="2016-12-20T17:07:00Z"/>
          <w:noProof/>
        </w:rPr>
      </w:pPr>
      <w:ins w:id="10964" w:author="RAFAEL SOTOMAYOR" w:date="2016-12-20T17:07:00Z">
        <w:r w:rsidRPr="00067AA5">
          <w:rPr>
            <w:noProof/>
          </w:rPr>
          <mc:AlternateContent>
            <mc:Choice Requires="wps">
              <w:drawing>
                <wp:inline distT="0" distB="0" distL="0" distR="0" wp14:anchorId="27BA8646" wp14:editId="39BDEAE5">
                  <wp:extent cx="3138985" cy="2879678"/>
                  <wp:effectExtent l="0" t="0" r="0" b="0"/>
                  <wp:docPr id="69" name="Marco6"/>
                  <wp:cNvGraphicFramePr/>
                  <a:graphic xmlns:a="http://schemas.openxmlformats.org/drawingml/2006/main">
                    <a:graphicData uri="http://schemas.microsoft.com/office/word/2010/wordprocessingShape">
                      <wps:wsp>
                        <wps:cNvSpPr txBox="1"/>
                        <wps:spPr>
                          <a:xfrm>
                            <a:off x="0" y="0"/>
                            <a:ext cx="3138985" cy="2879678"/>
                          </a:xfrm>
                          <a:prstGeom prst="rect">
                            <a:avLst/>
                          </a:prstGeom>
                        </wps:spPr>
                        <wps:txbx>
                          <w:txbxContent>
                            <w:p w:rsidR="00C66CF8" w:rsidRDefault="00C66CF8" w:rsidP="00C66CF8">
                              <w:pPr>
                                <w:pStyle w:val="Figura"/>
                              </w:pPr>
                              <w:r>
                                <w:rPr>
                                  <w:noProof/>
                                  <w:lang w:val="es-CL" w:eastAsia="es-CL" w:bidi="ar-SA"/>
                                </w:rPr>
                                <w:drawing>
                                  <wp:inline distT="0" distB="0" distL="0" distR="0" wp14:anchorId="6AAD3AC8" wp14:editId="12B50937">
                                    <wp:extent cx="2527935" cy="2481129"/>
                                    <wp:effectExtent l="0" t="0" r="0" b="0"/>
                                    <wp:docPr id="24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png"/>
                                            <pic:cNvPicPr>
                                              <a:picLocks noChangeAspect="1" noChangeArrowheads="1"/>
                                            </pic:cNvPicPr>
                                          </pic:nvPicPr>
                                          <pic:blipFill>
                                            <a:blip r:embed="rId76"/>
                                            <a:stretch>
                                              <a:fillRect/>
                                            </a:stretch>
                                          </pic:blipFill>
                                          <pic:spPr bwMode="auto">
                                            <a:xfrm>
                                              <a:off x="0" y="0"/>
                                              <a:ext cx="2528083" cy="2481274"/>
                                            </a:xfrm>
                                            <a:prstGeom prst="rect">
                                              <a:avLst/>
                                            </a:prstGeom>
                                          </pic:spPr>
                                        </pic:pic>
                                      </a:graphicData>
                                    </a:graphic>
                                  </wp:inline>
                                </w:drawing>
                              </w:r>
                            </w:p>
                            <w:p w:rsidR="00C66CF8" w:rsidRDefault="00C66CF8" w:rsidP="00C66CF8">
                              <w:pPr>
                                <w:pStyle w:val="Epgrafe"/>
                                <w:jc w:val="center"/>
                              </w:pPr>
                              <w:bookmarkStart w:id="10965" w:name="_Toc470016017"/>
                              <w:r>
                                <w:t xml:space="preserve">Ilustración  </w:t>
                              </w:r>
                              <w:r>
                                <w:fldChar w:fldCharType="begin"/>
                              </w:r>
                              <w:r>
                                <w:instrText xml:space="preserve"> SEQ Ilustración \* ARABIC </w:instrText>
                              </w:r>
                              <w:r>
                                <w:fldChar w:fldCharType="separate"/>
                              </w:r>
                              <w:r>
                                <w:rPr>
                                  <w:noProof/>
                                </w:rPr>
                                <w:t>21</w:t>
                              </w:r>
                              <w:r>
                                <w:rPr>
                                  <w:noProof/>
                                </w:rPr>
                                <w:fldChar w:fldCharType="end"/>
                              </w:r>
                              <w:r>
                                <w:t>: Sistema de Informaci</w:t>
                              </w:r>
                              <w:r w:rsidRPr="00510126">
                                <w:t>ón Geográfica</w:t>
                              </w:r>
                              <w:bookmarkEnd w:id="10965"/>
                            </w:p>
                            <w:p w:rsidR="00C66CF8" w:rsidRDefault="00C66CF8" w:rsidP="00C66CF8">
                              <w:pPr>
                                <w:pStyle w:val="Epgrafe"/>
                                <w:jc w:val="center"/>
                              </w:pPr>
                            </w:p>
                            <w:p w:rsidR="00C66CF8" w:rsidRDefault="00C66CF8" w:rsidP="00C66CF8">
                              <w:pPr>
                                <w:pStyle w:val="Figura"/>
                                <w:jc w:val="both"/>
                              </w:pPr>
                            </w:p>
                          </w:txbxContent>
                        </wps:txbx>
                        <wps:bodyPr lIns="0" tIns="0" rIns="0" bIns="0" anchor="t">
                          <a:noAutofit/>
                        </wps:bodyPr>
                      </wps:wsp>
                    </a:graphicData>
                  </a:graphic>
                </wp:inline>
              </w:drawing>
            </mc:Choice>
            <mc:Fallback>
              <w:pict>
                <v:shape id="Marco6" o:spid="_x0000_s1042" type="#_x0000_t202" style="width:247.15pt;height:2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o9r5lwEAAB8DAAAOAAAAZHJzL2Uyb0RvYy54bWysUttu2zAMfS/QfxD03jhJ0dQx4hQbig4D ehnQ7gMUWYoFWKJAqbHz96PkOB26t2IvMk1Sh+ccanM32I4dFAYDruaL2Zwz5SQ0xu1r/vvt4ark LEThGtGBUzU/qsDvtpcXm95XagktdI1CRiAuVL2veRujr4oiyFZZEWbglaOiBrQi0i/uiwZFT+i2 K5bz+aroARuPIFUIlL0fi3yb8bVWMr5oHVRkXc2JW8wn5nOXzmK7EdUehW+NPNEQX2BhhXE09Ax1 L6Jg72j+gbJGIgTQcSbBFqC1kSprIDWL+Sc1r63wKmshc4I/2xT+H6x8PvxCZpqar9acOWFpR08C JaySNb0PFXW8euqJw3cYaMVTPlAyKR402vQlLYzqZPLxbKwaIpOUvF5cl+vyhjNJtWV5u17dlgmn +LjuMcQfCixLQc2RNpcNFYfHEMfWqYXuJWIjgRTFYTdkDYsz6x00RyLd/XRkVlr8FOAU7KZAONkC PYlxnoNv7xG0yTMT+Ih0mklbyKxPLyat+e//3PXxrrd/AAAA//8DAFBLAwQUAAYACAAAACEAcIBz OdgAAAACAQAADwAAAGRycy9kb3ducmV2LnhtbEyPS0/DMBCE75X6H6y9Uwf6EI3iVAjBCQmRhgPH TbxNrMbrELsP/j0LF7isZjWrmW+L3dUP6kxTdIEN3C4yUMRtsI47A+/18809qJiQLQ6BycAXRdiV 81mBuQ0Xrui8T52SEI45GuhTGnOtY9uTx7gII7F4hzB5TLJOnbYTXiTcD/ouyzbao2Np6HGkx57a 4/7kDTx8cPXkPl+bt+pQubreZvyyORozn4FKdE1/l/DDLtxQClATTmyjGgzIF+l3irfarpagGhHr 5Rp0Wej/6OU3AAAA//8DAFBLAQItABQABgAIAAAAIQC2gziS/gAAAOEBAAATAAAAAAAAAAAAAAAA AAAAAABbQ29udGVudF9UeXBlc10ueG1sUEsBAi0AFAAGAAgAAAAhADj9If/WAAAAlAEAAAsAAAAA AAAAAAAAAAAALwEAAF9yZWxzLy5yZWxzUEsBAi0AFAAGAAgAAAAhACij2vmXAQAAHwMAAA4AAAAA AAAAAAAAAAAALgIAAGRycy9lMm9Eb2MueG1sUEsBAi0AFAAGAAgAAAAhAHCAcznYAAAAAgEAAA8A AAAAAAAAAAAAAAAA8QMAAGRycy9kb3ducmV2LnhtbFBLBQYAAAAABAAEAPMAAAD2BAAAAAA= " filled="f" stroked="f">
                  <v:textbox inset="0,0,0,0">
                    <w:txbxContent>
                      <w:p w:rsidR="00C66CF8" w:rsidRDefault="00C66CF8" w:rsidP="00C66CF8">
                        <w:pPr>
                          <w:pStyle w:val="Figura"/>
                        </w:pPr>
                        <w:r>
                          <w:rPr>
                            <w:noProof/>
                            <w:lang w:val="es-CL" w:eastAsia="es-CL" w:bidi="ar-SA"/>
                          </w:rPr>
                          <w:drawing>
                            <wp:inline distT="0" distB="0" distL="0" distR="0" wp14:anchorId="6AAD3AC8" wp14:editId="12B50937">
                              <wp:extent cx="2527935" cy="2481129"/>
                              <wp:effectExtent l="0" t="0" r="0" b="0"/>
                              <wp:docPr id="24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png"/>
                                      <pic:cNvPicPr>
                                        <a:picLocks noChangeAspect="1" noChangeArrowheads="1"/>
                                      </pic:cNvPicPr>
                                    </pic:nvPicPr>
                                    <pic:blipFill>
                                      <a:blip r:embed="rId76"/>
                                      <a:stretch>
                                        <a:fillRect/>
                                      </a:stretch>
                                    </pic:blipFill>
                                    <pic:spPr bwMode="auto">
                                      <a:xfrm>
                                        <a:off x="0" y="0"/>
                                        <a:ext cx="2528083" cy="2481274"/>
                                      </a:xfrm>
                                      <a:prstGeom prst="rect">
                                        <a:avLst/>
                                      </a:prstGeom>
                                    </pic:spPr>
                                  </pic:pic>
                                </a:graphicData>
                              </a:graphic>
                            </wp:inline>
                          </w:drawing>
                        </w:r>
                      </w:p>
                      <w:p w:rsidR="00C66CF8" w:rsidRDefault="00C66CF8" w:rsidP="00C66CF8">
                        <w:pPr>
                          <w:pStyle w:val="Epgrafe"/>
                          <w:jc w:val="center"/>
                        </w:pPr>
                        <w:bookmarkStart w:id="10966" w:name="_Toc470016017"/>
                        <w:r>
                          <w:t xml:space="preserve">Ilustración  </w:t>
                        </w:r>
                        <w:r>
                          <w:fldChar w:fldCharType="begin"/>
                        </w:r>
                        <w:r>
                          <w:instrText xml:space="preserve"> SEQ Ilustración \* ARABIC </w:instrText>
                        </w:r>
                        <w:r>
                          <w:fldChar w:fldCharType="separate"/>
                        </w:r>
                        <w:r>
                          <w:rPr>
                            <w:noProof/>
                          </w:rPr>
                          <w:t>21</w:t>
                        </w:r>
                        <w:r>
                          <w:rPr>
                            <w:noProof/>
                          </w:rPr>
                          <w:fldChar w:fldCharType="end"/>
                        </w:r>
                        <w:r>
                          <w:t>: Sistema de Informaci</w:t>
                        </w:r>
                        <w:r w:rsidRPr="00510126">
                          <w:t>ón Geográfica</w:t>
                        </w:r>
                        <w:bookmarkEnd w:id="10966"/>
                      </w:p>
                      <w:p w:rsidR="00C66CF8" w:rsidRDefault="00C66CF8" w:rsidP="00C66CF8">
                        <w:pPr>
                          <w:pStyle w:val="Epgrafe"/>
                          <w:jc w:val="center"/>
                        </w:pPr>
                      </w:p>
                      <w:p w:rsidR="00C66CF8" w:rsidRDefault="00C66CF8" w:rsidP="00C66CF8">
                        <w:pPr>
                          <w:pStyle w:val="Figura"/>
                          <w:jc w:val="both"/>
                        </w:pPr>
                      </w:p>
                    </w:txbxContent>
                  </v:textbox>
                  <w10:anchorlock/>
                </v:shape>
              </w:pict>
            </mc:Fallback>
          </mc:AlternateContent>
        </w:r>
      </w:ins>
    </w:p>
    <w:p w:rsidR="00C66CF8" w:rsidRDefault="00C66CF8" w:rsidP="00C66CF8">
      <w:pPr>
        <w:rPr>
          <w:ins w:id="10967" w:author="RAFAEL SOTOMAYOR" w:date="2016-12-20T17:07:00Z"/>
          <w:noProof/>
        </w:rPr>
      </w:pPr>
    </w:p>
    <w:p w:rsidR="00C66CF8" w:rsidRDefault="00C66CF8" w:rsidP="00C66CF8">
      <w:pPr>
        <w:rPr>
          <w:ins w:id="10968" w:author="RAFAEL SOTOMAYOR" w:date="2016-12-20T17:07:00Z"/>
          <w:noProof/>
        </w:rPr>
      </w:pPr>
    </w:p>
    <w:p w:rsidR="00C66CF8" w:rsidRDefault="00C66CF8" w:rsidP="00C66CF8">
      <w:pPr>
        <w:rPr>
          <w:ins w:id="10969" w:author="RAFAEL SOTOMAYOR" w:date="2016-12-20T17:07:00Z"/>
          <w:noProof/>
        </w:rPr>
      </w:pPr>
    </w:p>
    <w:p w:rsidR="00C66CF8" w:rsidRDefault="00C66CF8" w:rsidP="00C66CF8">
      <w:pPr>
        <w:rPr>
          <w:ins w:id="10970" w:author="RAFAEL SOTOMAYOR" w:date="2016-12-20T17:07:00Z"/>
          <w:noProof/>
        </w:rPr>
      </w:pPr>
    </w:p>
    <w:p w:rsidR="00C66CF8" w:rsidRDefault="00C66CF8" w:rsidP="00C66CF8">
      <w:pPr>
        <w:ind w:firstLine="360"/>
        <w:jc w:val="left"/>
        <w:rPr>
          <w:ins w:id="10971" w:author="RAFAEL SOTOMAYOR" w:date="2016-12-20T17:07:00Z"/>
          <w:noProof/>
        </w:rPr>
      </w:pPr>
      <w:ins w:id="10972" w:author="RAFAEL SOTOMAYOR" w:date="2016-12-20T17:07:00Z">
        <w:r>
          <w:rPr>
            <w:noProof/>
          </w:rPr>
          <w:br w:type="page"/>
        </w:r>
      </w:ins>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0973" w:author="RAFAEL SOTOMAYOR" w:date="2016-12-20T17:07:00Z"/>
          <w:noProof/>
        </w:rPr>
        <w:pPrChange w:id="10974"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0975" w:name="_Toc470016882"/>
      <w:ins w:id="10976" w:author="RAFAEL SOTOMAYOR" w:date="2016-12-20T17:07:00Z">
        <w:r>
          <w:rPr>
            <w:noProof/>
          </w:rPr>
          <w:lastRenderedPageBreak/>
          <w:t>Teledetecci</w:t>
        </w:r>
        <w:r w:rsidRPr="00067AA5">
          <w:rPr>
            <w:noProof/>
          </w:rPr>
          <w:t>ón</w:t>
        </w:r>
        <w:bookmarkEnd w:id="10975"/>
      </w:ins>
    </w:p>
    <w:p w:rsidR="00C66CF8" w:rsidRPr="00067AA5" w:rsidRDefault="00C66CF8" w:rsidP="00C66CF8">
      <w:pPr>
        <w:rPr>
          <w:ins w:id="10977" w:author="RAFAEL SOTOMAYOR" w:date="2016-12-20T17:07:00Z"/>
          <w:noProof/>
        </w:rPr>
      </w:pPr>
    </w:p>
    <w:p w:rsidR="00C66CF8" w:rsidRPr="00067AA5" w:rsidRDefault="00C66CF8" w:rsidP="00C66CF8">
      <w:pPr>
        <w:pStyle w:val="Textoindependiente"/>
        <w:rPr>
          <w:ins w:id="10978" w:author="RAFAEL SOTOMAYOR" w:date="2016-12-20T17:07:00Z"/>
          <w:noProof/>
          <w:lang w:val="es-ES"/>
        </w:rPr>
      </w:pPr>
      <w:ins w:id="10979" w:author="RAFAEL SOTOMAYOR" w:date="2016-12-20T17:07:00Z">
        <w:r>
          <w:rPr>
            <w:noProof/>
            <w:lang w:val="es-ES"/>
          </w:rPr>
          <w:t>Definida como la medici</w:t>
        </w:r>
        <w:r w:rsidRPr="00067AA5">
          <w:rPr>
            <w:noProof/>
            <w:lang w:val="es-ES"/>
          </w:rPr>
          <w:t xml:space="preserve">ón o adquisición de datos de un objeto por medio de un equipo sin contacto, siendo las imágenes multiespectrales por aviones, satélites y últimamente el uso de drones (vehículo aéreo no tripulado), la ilustración 22 muestra uno de ellos sobrevolando </w:t>
        </w:r>
      </w:ins>
    </w:p>
    <w:p w:rsidR="00C66CF8" w:rsidRPr="00067AA5" w:rsidRDefault="00C66CF8" w:rsidP="00C66CF8">
      <w:pPr>
        <w:pStyle w:val="Textoindependiente"/>
        <w:rPr>
          <w:ins w:id="10980" w:author="RAFAEL SOTOMAYOR" w:date="2016-12-20T17:07:00Z"/>
          <w:noProof/>
          <w:lang w:val="es-ES"/>
        </w:rPr>
      </w:pPr>
    </w:p>
    <w:p w:rsidR="00C66CF8" w:rsidRPr="00067AA5" w:rsidRDefault="00C66CF8" w:rsidP="00C66CF8">
      <w:pPr>
        <w:rPr>
          <w:ins w:id="10981" w:author="RAFAEL SOTOMAYOR" w:date="2016-12-20T17:07:00Z"/>
          <w:noProof/>
        </w:rPr>
      </w:pPr>
      <w:ins w:id="10982" w:author="RAFAEL SOTOMAYOR" w:date="2016-12-20T17:07:00Z">
        <w:r w:rsidRPr="00067AA5">
          <w:rPr>
            <w:noProof/>
          </w:rPr>
          <mc:AlternateContent>
            <mc:Choice Requires="wps">
              <w:drawing>
                <wp:inline distT="0" distB="0" distL="0" distR="0" wp14:anchorId="32BC7DED" wp14:editId="0437AE37">
                  <wp:extent cx="4562475" cy="2590381"/>
                  <wp:effectExtent l="0" t="0" r="0" b="0"/>
                  <wp:docPr id="72" name="Marco7"/>
                  <wp:cNvGraphicFramePr/>
                  <a:graphic xmlns:a="http://schemas.openxmlformats.org/drawingml/2006/main">
                    <a:graphicData uri="http://schemas.microsoft.com/office/word/2010/wordprocessingShape">
                      <wps:wsp>
                        <wps:cNvSpPr txBox="1"/>
                        <wps:spPr>
                          <a:xfrm>
                            <a:off x="0" y="0"/>
                            <a:ext cx="4562475" cy="2590381"/>
                          </a:xfrm>
                          <a:prstGeom prst="rect">
                            <a:avLst/>
                          </a:prstGeom>
                        </wps:spPr>
                        <wps:txbx>
                          <w:txbxContent>
                            <w:p w:rsidR="00C66CF8" w:rsidRDefault="00C66CF8" w:rsidP="00C66CF8">
                              <w:pPr>
                                <w:pStyle w:val="Figura"/>
                              </w:pPr>
                              <w:r>
                                <w:rPr>
                                  <w:noProof/>
                                  <w:lang w:val="es-CL" w:eastAsia="es-CL" w:bidi="ar-SA"/>
                                </w:rPr>
                                <w:drawing>
                                  <wp:inline distT="0" distB="0" distL="0" distR="0" wp14:anchorId="78D75454" wp14:editId="77CB1924">
                                    <wp:extent cx="4358005" cy="2187575"/>
                                    <wp:effectExtent l="0" t="0" r="0" b="0"/>
                                    <wp:docPr id="246"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9.png"/>
                                            <pic:cNvPicPr>
                                              <a:picLocks noChangeAspect="1" noChangeArrowheads="1"/>
                                            </pic:cNvPicPr>
                                          </pic:nvPicPr>
                                          <pic:blipFill>
                                            <a:blip r:embed="rId18"/>
                                            <a:stretch>
                                              <a:fillRect/>
                                            </a:stretch>
                                          </pic:blipFill>
                                          <pic:spPr bwMode="auto">
                                            <a:xfrm>
                                              <a:off x="0" y="0"/>
                                              <a:ext cx="4358005" cy="2187575"/>
                                            </a:xfrm>
                                            <a:prstGeom prst="rect">
                                              <a:avLst/>
                                            </a:prstGeom>
                                          </pic:spPr>
                                        </pic:pic>
                                      </a:graphicData>
                                    </a:graphic>
                                  </wp:inline>
                                </w:drawing>
                              </w:r>
                            </w:p>
                            <w:p w:rsidR="00C66CF8" w:rsidRDefault="00C66CF8" w:rsidP="00C66CF8">
                              <w:pPr>
                                <w:pStyle w:val="Epgrafe"/>
                                <w:jc w:val="center"/>
                              </w:pPr>
                              <w:bookmarkStart w:id="10983" w:name="_Toc470016018"/>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88640A">
                                <w:t xml:space="preserve"> </w:t>
                              </w:r>
                              <w:r>
                                <w:t>Drone usado para teledetecci</w:t>
                              </w:r>
                              <w:r w:rsidRPr="00F70779">
                                <w:t>ón</w:t>
                              </w:r>
                              <w:bookmarkEnd w:id="10983"/>
                            </w:p>
                            <w:p w:rsidR="00C66CF8" w:rsidRDefault="00C66CF8" w:rsidP="00C66CF8">
                              <w:pPr>
                                <w:pStyle w:val="Epgrafe"/>
                                <w:jc w:val="center"/>
                              </w:pPr>
                            </w:p>
                            <w:p w:rsidR="00C66CF8" w:rsidRDefault="00C66CF8" w:rsidP="00C66CF8">
                              <w:pPr>
                                <w:pStyle w:val="Figura"/>
                              </w:pPr>
                            </w:p>
                            <w:p w:rsidR="00C66CF8" w:rsidRDefault="00C66CF8" w:rsidP="00C66CF8">
                              <w:pPr>
                                <w:pStyle w:val="Figura"/>
                                <w:jc w:val="both"/>
                              </w:pPr>
                            </w:p>
                          </w:txbxContent>
                        </wps:txbx>
                        <wps:bodyPr lIns="0" tIns="0" rIns="0" bIns="0" anchor="t">
                          <a:noAutofit/>
                        </wps:bodyPr>
                      </wps:wsp>
                    </a:graphicData>
                  </a:graphic>
                </wp:inline>
              </w:drawing>
            </mc:Choice>
            <mc:Fallback>
              <w:pict>
                <v:shape id="Marco7" o:spid="_x0000_s1043" type="#_x0000_t202" style="width:359.25pt;height:20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A2I7lwEAAB8DAAAOAAAAZHJzL2Uyb0RvYy54bWysUttu2zAMfS/QfxD0vtjxmiYz4hQrig4D egO6fYAiS7EASxQoNXb+fpQSp0X3NuxFpkj68JxDrW9G27O9wmDANXw+KzlTTkJr3K7hv3/df1lx FqJwrejBqYYfVOA3m8uL9eBrVUEHfauQEYgL9eAb3sXo66IIslNWhBl45aioAa2IdMVd0aIYCN32 RVWW18UA2HoEqUKg7N2xyDcZX2sl47PWQUXWN5y4xXxiPrfpLDZrUe9Q+M7IEw3xDyysMI6GnqHu RBTsDc1fUNZIhAA6ziTYArQ2UmUNpGZeflLz2gmvshYyJ/izTeH/wcqn/Qsy0zZ8WXHmhKUdPQqU sEzWDD7U1PHqqSeOtzDSiqd8oGRSPGq06UtaGNXJ5MPZWDVGJil5tbiurpYLziTVqsW38usq4xTv v3sM8YcCy1LQcKTNZUPF/iFEokKtUwtdErEjgRTFcTtmDfMz6y20ByLd/3RkVlr8FOAUbKdAONkB PYnjPAff3yJok2cm8CPSaSZtIVM5vZi05o/33PX+rjd/AAAA//8DAFBLAwQUAAYACAAAACEAJHIk zdgAAAACAQAADwAAAGRycy9kb3ducmV2LnhtbEyPS0/DMBCE75X6H6y9t3YR9BFlUyEEJyREGg4c nXibWI3Xaew++PcYLu1lpdGMZr7Nt1fXizONwXpGWMwVCOLGG8stwlf1NluDCFGz0b1nQvihANti Osl1ZvyFSzrvYitSCYdMI3QxDpmUoenI6TD3A3Hy9n50OiY5ttKM+pLKXS8flFpKpy2nhU4P9NJR c9idHMLzN5ev9vhRf5b70lbVRvH78oA4nYCIdI23JPyxJ24oElDtT2yC6BHSF/H/Jm+1WD+BqBEe 1WoDssjlPXrxCwAA//8DAFBLAQItABQABgAIAAAAIQC2gziS/gAAAOEBAAATAAAAAAAAAAAAAAAA AAAAAABbQ29udGVudF9UeXBlc10ueG1sUEsBAi0AFAAGAAgAAAAhADj9If/WAAAAlAEAAAsAAAAA AAAAAAAAAAAALwEAAF9yZWxzLy5yZWxzUEsBAi0AFAAGAAgAAAAhAMsDYjuXAQAAHwMAAA4AAAAA AAAAAAAAAAAALgIAAGRycy9lMm9Eb2MueG1sUEsBAi0AFAAGAAgAAAAhACRyJM3YAAAAAgEAAA8A AAAAAAAAAAAAAAAA8QMAAGRycy9kb3ducmV2LnhtbFBLBQYAAAAABAAEAPMAAAD2BAAAAAA= " filled="f" stroked="f">
                  <v:textbox inset="0,0,0,0">
                    <w:txbxContent>
                      <w:p w:rsidR="00C66CF8" w:rsidRDefault="00C66CF8" w:rsidP="00C66CF8">
                        <w:pPr>
                          <w:pStyle w:val="Figura"/>
                        </w:pPr>
                        <w:r>
                          <w:rPr>
                            <w:noProof/>
                            <w:lang w:val="es-CL" w:eastAsia="es-CL" w:bidi="ar-SA"/>
                          </w:rPr>
                          <w:drawing>
                            <wp:inline distT="0" distB="0" distL="0" distR="0" wp14:anchorId="78D75454" wp14:editId="77CB1924">
                              <wp:extent cx="4358005" cy="2187575"/>
                              <wp:effectExtent l="0" t="0" r="0" b="0"/>
                              <wp:docPr id="246"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9.png"/>
                                      <pic:cNvPicPr>
                                        <a:picLocks noChangeAspect="1" noChangeArrowheads="1"/>
                                      </pic:cNvPicPr>
                                    </pic:nvPicPr>
                                    <pic:blipFill>
                                      <a:blip r:embed="rId18"/>
                                      <a:stretch>
                                        <a:fillRect/>
                                      </a:stretch>
                                    </pic:blipFill>
                                    <pic:spPr bwMode="auto">
                                      <a:xfrm>
                                        <a:off x="0" y="0"/>
                                        <a:ext cx="4358005" cy="2187575"/>
                                      </a:xfrm>
                                      <a:prstGeom prst="rect">
                                        <a:avLst/>
                                      </a:prstGeom>
                                    </pic:spPr>
                                  </pic:pic>
                                </a:graphicData>
                              </a:graphic>
                            </wp:inline>
                          </w:drawing>
                        </w:r>
                      </w:p>
                      <w:p w:rsidR="00C66CF8" w:rsidRDefault="00C66CF8" w:rsidP="00C66CF8">
                        <w:pPr>
                          <w:pStyle w:val="Epgrafe"/>
                          <w:jc w:val="center"/>
                        </w:pPr>
                        <w:bookmarkStart w:id="10984" w:name="_Toc470016018"/>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88640A">
                          <w:t xml:space="preserve"> </w:t>
                        </w:r>
                        <w:r>
                          <w:t>Drone usado para teledetecci</w:t>
                        </w:r>
                        <w:r w:rsidRPr="00F70779">
                          <w:t>ón</w:t>
                        </w:r>
                        <w:bookmarkEnd w:id="10984"/>
                      </w:p>
                      <w:p w:rsidR="00C66CF8" w:rsidRDefault="00C66CF8" w:rsidP="00C66CF8">
                        <w:pPr>
                          <w:pStyle w:val="Epgrafe"/>
                          <w:jc w:val="center"/>
                        </w:pPr>
                      </w:p>
                      <w:p w:rsidR="00C66CF8" w:rsidRDefault="00C66CF8" w:rsidP="00C66CF8">
                        <w:pPr>
                          <w:pStyle w:val="Figura"/>
                        </w:pPr>
                      </w:p>
                      <w:p w:rsidR="00C66CF8" w:rsidRDefault="00C66CF8" w:rsidP="00C66CF8">
                        <w:pPr>
                          <w:pStyle w:val="Figura"/>
                          <w:jc w:val="both"/>
                        </w:pPr>
                      </w:p>
                    </w:txbxContent>
                  </v:textbox>
                  <w10:anchorlock/>
                </v:shape>
              </w:pict>
            </mc:Fallback>
          </mc:AlternateContent>
        </w:r>
      </w:ins>
    </w:p>
    <w:p w:rsidR="00C66CF8" w:rsidRPr="00067AA5" w:rsidRDefault="00C66CF8" w:rsidP="00C66CF8">
      <w:pPr>
        <w:pStyle w:val="Textoindependiente"/>
        <w:rPr>
          <w:ins w:id="10985" w:author="RAFAEL SOTOMAYOR" w:date="2016-12-20T17:07:00Z"/>
          <w:noProof/>
          <w:lang w:val="es-ES"/>
        </w:rPr>
      </w:pPr>
    </w:p>
    <w:p w:rsidR="00C66CF8" w:rsidRPr="00067AA5" w:rsidRDefault="00C66CF8" w:rsidP="00C66CF8">
      <w:pPr>
        <w:pStyle w:val="Textoindependiente"/>
        <w:rPr>
          <w:ins w:id="10986" w:author="RAFAEL SOTOMAYOR" w:date="2016-12-20T17:07:00Z"/>
          <w:noProof/>
          <w:lang w:val="es-ES"/>
        </w:rPr>
      </w:pPr>
      <w:ins w:id="10987" w:author="RAFAEL SOTOMAYOR" w:date="2016-12-20T17:07:00Z">
        <w:r>
          <w:rPr>
            <w:noProof/>
            <w:lang w:val="es-ES"/>
          </w:rPr>
          <w:t>El contar con teledetecci</w:t>
        </w:r>
        <w:r w:rsidRPr="00067AA5">
          <w:rPr>
            <w:noProof/>
            <w:lang w:val="es-ES"/>
          </w:rPr>
          <w:t>ón de imágenes permite a los obtener diagnósticos certeros, en plazos más acotados, y realizar seguimientos sobre el comportamiento de los cultivos a lo largo del tiempo, entre otras cosas.</w:t>
        </w:r>
      </w:ins>
    </w:p>
    <w:p w:rsidR="00C66CF8" w:rsidRPr="00067AA5" w:rsidRDefault="00C66CF8" w:rsidP="00C66CF8">
      <w:pPr>
        <w:pStyle w:val="Textoindependiente"/>
        <w:rPr>
          <w:ins w:id="10988" w:author="RAFAEL SOTOMAYOR" w:date="2016-12-20T17:07:00Z"/>
          <w:noProof/>
          <w:lang w:val="es-ES"/>
        </w:rPr>
      </w:pPr>
      <w:ins w:id="10989" w:author="RAFAEL SOTOMAYOR" w:date="2016-12-20T17:07:00Z">
        <w:r w:rsidRPr="00067AA5">
          <w:rPr>
            <w:noProof/>
            <w:lang w:val="es-ES"/>
          </w:rPr>
          <w:t>Algunos usos son:</w:t>
        </w:r>
      </w:ins>
    </w:p>
    <w:p w:rsidR="00C66CF8" w:rsidRPr="00067AA5" w:rsidRDefault="00C66CF8" w:rsidP="004423CA">
      <w:pPr>
        <w:pStyle w:val="Textoindependiente"/>
        <w:numPr>
          <w:ilvl w:val="0"/>
          <w:numId w:val="29"/>
        </w:numPr>
        <w:rPr>
          <w:ins w:id="10990" w:author="RAFAEL SOTOMAYOR" w:date="2016-12-20T17:07:00Z"/>
          <w:noProof/>
          <w:lang w:val="es-ES"/>
        </w:rPr>
        <w:pPrChange w:id="10991" w:author="RAFAEL SOTOMAYOR" w:date="2016-12-20T17:07:00Z">
          <w:pPr>
            <w:pStyle w:val="Textoindependiente"/>
            <w:numPr>
              <w:numId w:val="30"/>
            </w:numPr>
            <w:ind w:firstLine="360"/>
          </w:pPr>
        </w:pPrChange>
      </w:pPr>
      <w:ins w:id="10992" w:author="RAFAEL SOTOMAYOR" w:date="2016-12-20T17:07:00Z">
        <w:r w:rsidRPr="00067AA5">
          <w:rPr>
            <w:noProof/>
            <w:lang w:val="es-ES"/>
          </w:rPr>
          <w:t>Sensores termales, que pueden identificar las zonas del predio donde existen plagas y  los puntos donde hay mayor evapotranspiración. Esto, a su vez, ayuda a mejorar aspectos sensibles del predio como la gestión del riego.</w:t>
        </w:r>
      </w:ins>
    </w:p>
    <w:p w:rsidR="00C66CF8" w:rsidRPr="00067AA5" w:rsidRDefault="00C66CF8" w:rsidP="004423CA">
      <w:pPr>
        <w:pStyle w:val="Textoindependiente"/>
        <w:numPr>
          <w:ilvl w:val="0"/>
          <w:numId w:val="29"/>
        </w:numPr>
        <w:rPr>
          <w:ins w:id="10993" w:author="RAFAEL SOTOMAYOR" w:date="2016-12-20T17:07:00Z"/>
          <w:noProof/>
          <w:lang w:val="es-ES"/>
        </w:rPr>
        <w:pPrChange w:id="10994" w:author="RAFAEL SOTOMAYOR" w:date="2016-12-20T17:07:00Z">
          <w:pPr>
            <w:pStyle w:val="Textoindependiente"/>
            <w:numPr>
              <w:numId w:val="30"/>
            </w:numPr>
            <w:ind w:firstLine="360"/>
          </w:pPr>
        </w:pPrChange>
      </w:pPr>
      <w:ins w:id="10995" w:author="RAFAEL SOTOMAYOR" w:date="2016-12-20T17:07:00Z">
        <w:r w:rsidRPr="00067AA5">
          <w:rPr>
            <w:noProof/>
            <w:lang w:val="es-ES"/>
          </w:rPr>
          <w:t>Procesamiento de im ágenes para:</w:t>
        </w:r>
      </w:ins>
    </w:p>
    <w:p w:rsidR="00C66CF8" w:rsidRPr="00067AA5" w:rsidRDefault="00C66CF8" w:rsidP="004423CA">
      <w:pPr>
        <w:pStyle w:val="Textoindependiente"/>
        <w:numPr>
          <w:ilvl w:val="1"/>
          <w:numId w:val="29"/>
        </w:numPr>
        <w:rPr>
          <w:ins w:id="10996" w:author="RAFAEL SOTOMAYOR" w:date="2016-12-20T17:07:00Z"/>
          <w:noProof/>
          <w:lang w:val="es-ES"/>
        </w:rPr>
        <w:pPrChange w:id="10997" w:author="RAFAEL SOTOMAYOR" w:date="2016-12-20T17:07:00Z">
          <w:pPr>
            <w:pStyle w:val="Textoindependiente"/>
            <w:numPr>
              <w:ilvl w:val="1"/>
              <w:numId w:val="30"/>
            </w:numPr>
            <w:ind w:left="720" w:firstLine="1080"/>
          </w:pPr>
        </w:pPrChange>
      </w:pPr>
      <w:ins w:id="10998" w:author="RAFAEL SOTOMAYOR" w:date="2016-12-20T17:07:00Z">
        <w:r>
          <w:rPr>
            <w:noProof/>
            <w:lang w:val="es-ES"/>
          </w:rPr>
          <w:t>Estimaci</w:t>
        </w:r>
        <w:r w:rsidRPr="00067AA5">
          <w:rPr>
            <w:noProof/>
            <w:lang w:val="es-ES"/>
          </w:rPr>
          <w:t>ón de la carga frutal. (N° de frutos / cm</w:t>
        </w:r>
        <w:r w:rsidRPr="00067AA5">
          <w:rPr>
            <w:noProof/>
            <w:vertAlign w:val="superscript"/>
            <w:lang w:val="es-ES"/>
          </w:rPr>
          <w:t>2</w:t>
        </w:r>
        <w:r w:rsidRPr="00067AA5">
          <w:rPr>
            <w:noProof/>
            <w:lang w:val="es-ES"/>
          </w:rPr>
          <w:t xml:space="preserve"> )</w:t>
        </w:r>
      </w:ins>
    </w:p>
    <w:p w:rsidR="00C66CF8" w:rsidRPr="00067AA5" w:rsidRDefault="00C66CF8" w:rsidP="004423CA">
      <w:pPr>
        <w:pStyle w:val="Textoindependiente"/>
        <w:numPr>
          <w:ilvl w:val="1"/>
          <w:numId w:val="29"/>
        </w:numPr>
        <w:rPr>
          <w:ins w:id="10999" w:author="RAFAEL SOTOMAYOR" w:date="2016-12-20T17:07:00Z"/>
          <w:noProof/>
          <w:lang w:val="es-ES"/>
        </w:rPr>
        <w:pPrChange w:id="11000" w:author="RAFAEL SOTOMAYOR" w:date="2016-12-20T17:07:00Z">
          <w:pPr>
            <w:pStyle w:val="Textoindependiente"/>
            <w:numPr>
              <w:ilvl w:val="1"/>
              <w:numId w:val="30"/>
            </w:numPr>
            <w:ind w:left="720" w:firstLine="1080"/>
          </w:pPr>
        </w:pPrChange>
      </w:pPr>
      <w:ins w:id="11001" w:author="RAFAEL SOTOMAYOR" w:date="2016-12-20T17:07:00Z">
        <w:r>
          <w:rPr>
            <w:noProof/>
            <w:lang w:val="es-ES"/>
          </w:rPr>
          <w:t>Medici</w:t>
        </w:r>
        <w:r w:rsidRPr="00067AA5">
          <w:rPr>
            <w:noProof/>
            <w:lang w:val="es-ES"/>
          </w:rPr>
          <w:t>ón de calibres</w:t>
        </w:r>
      </w:ins>
    </w:p>
    <w:p w:rsidR="00C66CF8" w:rsidRPr="00067AA5" w:rsidRDefault="00C66CF8" w:rsidP="00C66CF8">
      <w:pPr>
        <w:rPr>
          <w:ins w:id="11002" w:author="RAFAEL SOTOMAYOR" w:date="2016-12-20T17:07:00Z"/>
          <w:noProof/>
        </w:rPr>
      </w:pPr>
      <w:ins w:id="11003" w:author="RAFAEL SOTOMAYOR" w:date="2016-12-20T17:07:00Z">
        <w:r w:rsidRPr="00067AA5">
          <w:rPr>
            <w:noProof/>
          </w:rPr>
          <w:br w:type="page"/>
        </w:r>
      </w:ins>
    </w:p>
    <w:p w:rsidR="00C66CF8" w:rsidRPr="00067AA5" w:rsidRDefault="00C66CF8" w:rsidP="00C66CF8">
      <w:pPr>
        <w:rPr>
          <w:ins w:id="11004" w:author="RAFAEL SOTOMAYOR" w:date="2016-12-20T17:07:00Z"/>
          <w:noProof/>
        </w:rPr>
      </w:pPr>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1005" w:author="RAFAEL SOTOMAYOR" w:date="2016-12-20T17:07:00Z"/>
          <w:noProof/>
        </w:rPr>
        <w:pPrChange w:id="11006"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1007" w:name="_Toc470016883"/>
      <w:ins w:id="11008" w:author="RAFAEL SOTOMAYOR" w:date="2016-12-20T17:07:00Z">
        <w:r w:rsidRPr="00067AA5">
          <w:rPr>
            <w:noProof/>
          </w:rPr>
          <w:t>Monitoreo de Riego</w:t>
        </w:r>
        <w:bookmarkEnd w:id="11007"/>
      </w:ins>
    </w:p>
    <w:tbl>
      <w:tblPr>
        <w:tblW w:w="9960" w:type="dxa"/>
        <w:tblInd w:w="-1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90" w:type="dxa"/>
          <w:bottom w:w="100" w:type="dxa"/>
          <w:right w:w="100" w:type="dxa"/>
        </w:tblCellMar>
        <w:tblLook w:val="04A0" w:firstRow="1" w:lastRow="0" w:firstColumn="1" w:lastColumn="0" w:noHBand="0" w:noVBand="1"/>
      </w:tblPr>
      <w:tblGrid>
        <w:gridCol w:w="5910"/>
        <w:gridCol w:w="4050"/>
      </w:tblGrid>
      <w:tr w:rsidR="00C66CF8" w:rsidRPr="00067AA5" w:rsidTr="0038412C">
        <w:trPr>
          <w:trHeight w:val="4080"/>
          <w:ins w:id="11009" w:author="RAFAEL SOTOMAYOR" w:date="2016-12-20T17:07:00Z"/>
        </w:trPr>
        <w:tc>
          <w:tcPr>
            <w:tcW w:w="5910"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C66CF8" w:rsidRPr="00067AA5" w:rsidRDefault="00C66CF8" w:rsidP="0038412C">
            <w:pPr>
              <w:pStyle w:val="Textoindependiente"/>
              <w:rPr>
                <w:ins w:id="11010" w:author="RAFAEL SOTOMAYOR" w:date="2016-12-20T17:07:00Z"/>
                <w:noProof/>
                <w:lang w:val="es-ES"/>
              </w:rPr>
            </w:pPr>
            <w:ins w:id="11011" w:author="RAFAEL SOTOMAYOR" w:date="2016-12-20T17:07:00Z">
              <w:r w:rsidRPr="00067AA5">
                <w:rPr>
                  <w:noProof/>
                  <w:lang w:val="es-ES"/>
                </w:rPr>
                <w:lastRenderedPageBreak/>
                <w:t>La agricultura inteligente orientada al uso sustentable del agua es uno de los principales desafíos de la Agricultura del futuro, y se debe trabajar en herramientas y metodologías en para alcanzar este objetivo. La agricultura es consumidor de aproximadamente 70% del agua dulce del país, es un bien escaso y tenderá a ser cada vez más caro, por ello el uso eficiente es clave para la rentabilidad de los proyectos agrícolas. Un uso eficiente permite:</w:t>
              </w:r>
            </w:ins>
          </w:p>
          <w:p w:rsidR="00C66CF8" w:rsidRPr="00067AA5" w:rsidRDefault="00C66CF8" w:rsidP="004423CA">
            <w:pPr>
              <w:pStyle w:val="Textoindependiente"/>
              <w:numPr>
                <w:ilvl w:val="0"/>
                <w:numId w:val="27"/>
              </w:numPr>
              <w:spacing w:after="170"/>
              <w:ind w:left="567" w:hanging="363"/>
              <w:rPr>
                <w:ins w:id="11012" w:author="RAFAEL SOTOMAYOR" w:date="2016-12-20T17:07:00Z"/>
                <w:noProof/>
                <w:lang w:val="es-ES"/>
              </w:rPr>
              <w:pPrChange w:id="11013" w:author="RAFAEL SOTOMAYOR" w:date="2016-12-20T17:07:00Z">
                <w:pPr>
                  <w:pStyle w:val="Textoindependiente"/>
                  <w:numPr>
                    <w:numId w:val="28"/>
                  </w:numPr>
                  <w:spacing w:after="170"/>
                  <w:ind w:left="720" w:firstLine="360"/>
                </w:pPr>
              </w:pPrChange>
            </w:pPr>
            <w:ins w:id="11014" w:author="RAFAEL SOTOMAYOR" w:date="2016-12-20T17:07:00Z">
              <w:r w:rsidRPr="00067AA5">
                <w:rPr>
                  <w:noProof/>
                  <w:lang w:val="es-ES"/>
                </w:rPr>
                <w:t>Optimizar el consumo de agua, energ ía y fertilizantes</w:t>
              </w:r>
            </w:ins>
          </w:p>
          <w:p w:rsidR="00C66CF8" w:rsidRPr="00067AA5" w:rsidRDefault="00C66CF8" w:rsidP="004423CA">
            <w:pPr>
              <w:pStyle w:val="Textoindependiente"/>
              <w:numPr>
                <w:ilvl w:val="0"/>
                <w:numId w:val="27"/>
              </w:numPr>
              <w:spacing w:after="140"/>
              <w:ind w:left="567" w:hanging="363"/>
              <w:rPr>
                <w:ins w:id="11015" w:author="RAFAEL SOTOMAYOR" w:date="2016-12-20T17:07:00Z"/>
                <w:noProof/>
                <w:lang w:val="es-ES"/>
              </w:rPr>
              <w:pPrChange w:id="11016" w:author="RAFAEL SOTOMAYOR" w:date="2016-12-20T17:07:00Z">
                <w:pPr>
                  <w:pStyle w:val="Textoindependiente"/>
                  <w:numPr>
                    <w:numId w:val="28"/>
                  </w:numPr>
                  <w:spacing w:after="140"/>
                  <w:ind w:left="720" w:firstLine="360"/>
                </w:pPr>
              </w:pPrChange>
            </w:pPr>
            <w:ins w:id="11017" w:author="RAFAEL SOTOMAYOR" w:date="2016-12-20T17:07:00Z">
              <w:r w:rsidRPr="00067AA5">
                <w:rPr>
                  <w:noProof/>
                  <w:lang w:val="es-ES"/>
                </w:rPr>
                <w:t>Reducción de problemas derivados de exceso y/o falta de agua</w:t>
              </w:r>
            </w:ins>
          </w:p>
          <w:p w:rsidR="00C66CF8" w:rsidRPr="00067AA5" w:rsidRDefault="00C66CF8" w:rsidP="004423CA">
            <w:pPr>
              <w:pStyle w:val="Textoindependiente"/>
              <w:numPr>
                <w:ilvl w:val="0"/>
                <w:numId w:val="27"/>
              </w:numPr>
              <w:spacing w:after="140"/>
              <w:ind w:left="567" w:hanging="363"/>
              <w:rPr>
                <w:ins w:id="11018" w:author="RAFAEL SOTOMAYOR" w:date="2016-12-20T17:07:00Z"/>
                <w:noProof/>
                <w:lang w:val="es-ES"/>
              </w:rPr>
              <w:pPrChange w:id="11019" w:author="RAFAEL SOTOMAYOR" w:date="2016-12-20T17:07:00Z">
                <w:pPr>
                  <w:pStyle w:val="Textoindependiente"/>
                  <w:numPr>
                    <w:numId w:val="28"/>
                  </w:numPr>
                  <w:spacing w:after="140"/>
                  <w:ind w:left="720" w:firstLine="360"/>
                </w:pPr>
              </w:pPrChange>
            </w:pPr>
            <w:ins w:id="11020" w:author="RAFAEL SOTOMAYOR" w:date="2016-12-20T17:07:00Z">
              <w:r w:rsidRPr="00067AA5">
                <w:rPr>
                  <w:noProof/>
                  <w:lang w:val="es-ES"/>
                </w:rPr>
                <w:t>Mejor regulación del crecimiento vegetativo del cultivo</w:t>
              </w:r>
            </w:ins>
          </w:p>
          <w:p w:rsidR="00C66CF8" w:rsidRPr="00067AA5" w:rsidRDefault="00C66CF8" w:rsidP="004423CA">
            <w:pPr>
              <w:pStyle w:val="Textoindependiente"/>
              <w:numPr>
                <w:ilvl w:val="0"/>
                <w:numId w:val="27"/>
              </w:numPr>
              <w:spacing w:after="140"/>
              <w:ind w:left="567" w:hanging="363"/>
              <w:rPr>
                <w:ins w:id="11021" w:author="RAFAEL SOTOMAYOR" w:date="2016-12-20T17:07:00Z"/>
                <w:noProof/>
                <w:lang w:val="es-ES"/>
              </w:rPr>
              <w:pPrChange w:id="11022" w:author="RAFAEL SOTOMAYOR" w:date="2016-12-20T17:07:00Z">
                <w:pPr>
                  <w:pStyle w:val="Textoindependiente"/>
                  <w:numPr>
                    <w:numId w:val="28"/>
                  </w:numPr>
                  <w:spacing w:after="140"/>
                  <w:ind w:left="720" w:firstLine="360"/>
                </w:pPr>
              </w:pPrChange>
            </w:pPr>
            <w:ins w:id="11023" w:author="RAFAEL SOTOMAYOR" w:date="2016-12-20T17:07:00Z">
              <w:r w:rsidRPr="00067AA5">
                <w:rPr>
                  <w:noProof/>
                  <w:lang w:val="es-ES"/>
                </w:rPr>
                <w:t>Maximiza la calidad de la producción</w:t>
              </w:r>
            </w:ins>
          </w:p>
          <w:p w:rsidR="00C66CF8" w:rsidRPr="00067AA5" w:rsidRDefault="00C66CF8" w:rsidP="004423CA">
            <w:pPr>
              <w:pStyle w:val="Textoindependiente"/>
              <w:numPr>
                <w:ilvl w:val="0"/>
                <w:numId w:val="27"/>
              </w:numPr>
              <w:spacing w:after="140"/>
              <w:ind w:left="567" w:hanging="363"/>
              <w:rPr>
                <w:ins w:id="11024" w:author="RAFAEL SOTOMAYOR" w:date="2016-12-20T17:07:00Z"/>
                <w:noProof/>
                <w:lang w:val="es-ES"/>
              </w:rPr>
              <w:pPrChange w:id="11025" w:author="RAFAEL SOTOMAYOR" w:date="2016-12-20T17:07:00Z">
                <w:pPr>
                  <w:pStyle w:val="Textoindependiente"/>
                  <w:numPr>
                    <w:numId w:val="28"/>
                  </w:numPr>
                  <w:spacing w:after="140"/>
                  <w:ind w:left="720" w:firstLine="360"/>
                </w:pPr>
              </w:pPrChange>
            </w:pPr>
            <w:ins w:id="11026" w:author="RAFAEL SOTOMAYOR" w:date="2016-12-20T17:07:00Z">
              <w:r w:rsidRPr="00067AA5">
                <w:rPr>
                  <w:noProof/>
                  <w:lang w:val="es-ES"/>
                </w:rPr>
                <w:t>Mejor control de la salinidad y la erosión del suelo</w:t>
              </w:r>
            </w:ins>
          </w:p>
        </w:tc>
        <w:tc>
          <w:tcPr>
            <w:tcW w:w="4050"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C66CF8" w:rsidRPr="00067AA5" w:rsidRDefault="00C66CF8" w:rsidP="0038412C">
            <w:pPr>
              <w:rPr>
                <w:ins w:id="11027" w:author="RAFAEL SOTOMAYOR" w:date="2016-12-20T17:07:00Z"/>
                <w:noProof/>
              </w:rPr>
            </w:pPr>
            <w:ins w:id="11028" w:author="RAFAEL SOTOMAYOR" w:date="2016-12-20T17:07:00Z">
              <w:r w:rsidRPr="00067AA5">
                <w:rPr>
                  <w:noProof/>
                </w:rPr>
                <mc:AlternateContent>
                  <mc:Choice Requires="wps">
                    <w:drawing>
                      <wp:inline distT="0" distB="0" distL="0" distR="0" wp14:anchorId="47A55A11" wp14:editId="2D7D1252">
                        <wp:extent cx="2191385" cy="2417266"/>
                        <wp:effectExtent l="0" t="0" r="0" b="0"/>
                        <wp:docPr id="75" name="Marco8"/>
                        <wp:cNvGraphicFramePr/>
                        <a:graphic xmlns:a="http://schemas.openxmlformats.org/drawingml/2006/main">
                          <a:graphicData uri="http://schemas.microsoft.com/office/word/2010/wordprocessingShape">
                            <wps:wsp>
                              <wps:cNvSpPr txBox="1"/>
                              <wps:spPr>
                                <a:xfrm>
                                  <a:off x="0" y="0"/>
                                  <a:ext cx="2191385" cy="2417266"/>
                                </a:xfrm>
                                <a:prstGeom prst="rect">
                                  <a:avLst/>
                                </a:prstGeom>
                              </wps:spPr>
                              <wps:txbx>
                                <w:txbxContent>
                                  <w:p w:rsidR="00C66CF8" w:rsidRDefault="00C66CF8" w:rsidP="00C66CF8">
                                    <w:pPr>
                                      <w:pStyle w:val="Figura"/>
                                    </w:pPr>
                                    <w:r>
                                      <w:rPr>
                                        <w:noProof/>
                                        <w:lang w:val="es-CL" w:eastAsia="es-CL" w:bidi="ar-SA"/>
                                      </w:rPr>
                                      <w:drawing>
                                        <wp:inline distT="0" distB="0" distL="0" distR="0" wp14:anchorId="53E33857" wp14:editId="4EF53A05">
                                          <wp:extent cx="2056130" cy="1723541"/>
                                          <wp:effectExtent l="0" t="0" r="0" b="0"/>
                                          <wp:docPr id="24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a:picLocks noChangeAspect="1" noChangeArrowheads="1"/>
                                                  </pic:cNvPicPr>
                                                </pic:nvPicPr>
                                                <pic:blipFill>
                                                  <a:blip r:embed="rId19"/>
                                                  <a:stretch>
                                                    <a:fillRect/>
                                                  </a:stretch>
                                                </pic:blipFill>
                                                <pic:spPr bwMode="auto">
                                                  <a:xfrm>
                                                    <a:off x="0" y="0"/>
                                                    <a:ext cx="2057996" cy="1725105"/>
                                                  </a:xfrm>
                                                  <a:prstGeom prst="rect">
                                                    <a:avLst/>
                                                  </a:prstGeom>
                                                </pic:spPr>
                                              </pic:pic>
                                            </a:graphicData>
                                          </a:graphic>
                                        </wp:inline>
                                      </w:drawing>
                                    </w:r>
                                  </w:p>
                                  <w:p w:rsidR="00C66CF8" w:rsidRDefault="00C66CF8" w:rsidP="00C66CF8">
                                    <w:pPr>
                                      <w:pStyle w:val="Epgrafe"/>
                                      <w:jc w:val="center"/>
                                    </w:pPr>
                                    <w:bookmarkStart w:id="11029" w:name="_Toc470016019"/>
                                    <w:r>
                                      <w:t xml:space="preserve">Ilustración  </w:t>
                                    </w:r>
                                    <w:r>
                                      <w:fldChar w:fldCharType="begin"/>
                                    </w:r>
                                    <w:r>
                                      <w:instrText xml:space="preserve"> SEQ Ilustración \* ARABIC </w:instrText>
                                    </w:r>
                                    <w:r>
                                      <w:fldChar w:fldCharType="separate"/>
                                    </w:r>
                                    <w:r>
                                      <w:rPr>
                                        <w:noProof/>
                                      </w:rPr>
                                      <w:t>23</w:t>
                                    </w:r>
                                    <w:r>
                                      <w:rPr>
                                        <w:noProof/>
                                      </w:rPr>
                                      <w:fldChar w:fldCharType="end"/>
                                    </w:r>
                                    <w:r>
                                      <w:t>: Utilizaci</w:t>
                                    </w:r>
                                    <w:r w:rsidRPr="00146447">
                                      <w:t>ón del agua</w:t>
                                    </w:r>
                                    <w:bookmarkEnd w:id="11029"/>
                                  </w:p>
                                  <w:p w:rsidR="00C66CF8" w:rsidRDefault="00C66CF8" w:rsidP="00C66CF8">
                                    <w:pPr>
                                      <w:pStyle w:val="Epgrafe"/>
                                      <w:jc w:val="center"/>
                                    </w:pPr>
                                  </w:p>
                                  <w:p w:rsidR="00C66CF8" w:rsidRDefault="00C66CF8" w:rsidP="00C66CF8">
                                    <w:pPr>
                                      <w:pStyle w:val="Figura"/>
                                    </w:pPr>
                                  </w:p>
                                  <w:p w:rsidR="00C66CF8" w:rsidRDefault="00C66CF8" w:rsidP="00C66CF8">
                                    <w:pPr>
                                      <w:pStyle w:val="Figura"/>
                                    </w:pPr>
                                  </w:p>
                                </w:txbxContent>
                              </wps:txbx>
                              <wps:bodyPr lIns="0" tIns="0" rIns="0" bIns="0" anchor="t">
                                <a:noAutofit/>
                              </wps:bodyPr>
                            </wps:wsp>
                          </a:graphicData>
                        </a:graphic>
                      </wp:inline>
                    </w:drawing>
                  </mc:Choice>
                  <mc:Fallback>
                    <w:pict>
                      <v:shape id="Marco8" o:spid="_x0000_s1044" type="#_x0000_t202" style="width:172.55pt;height:1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0dB6lgEAAB8DAAAOAAAAZHJzL2Uyb0RvYy54bWysUttu2zAMfS+wfxD0vjj2tjQ14hQdig0D ehnQ9gMUWYoFWKJAqbHz96PkOB22t6IvMk1Sh+ccanM92p4dFAYDruHlYsmZchJa4/YNf3n+8XnN WYjCtaIHpxp+VIFfbz9dbAZfqwo66FuFjEBcqAff8C5GXxdFkJ2yIizAK0dFDWhFpF/cFy2KgdBt X1TL5aoYAFuPIFUIlL2dinyb8bVWMj5qHVRkfcOJW8wn5nOXzmK7EfUehe+MPNEQ72BhhXE09Ax1 K6Jgr2j+g7JGIgTQcSHBFqC1kSprIDXl8h81T53wKmshc4I/2xQ+DlY+HH4jM23DL79x5oSlHd0L lLBO1gw+1NTx5Kknjt9hpBXP+UDJpHjUaNOXtDCqk8nHs7FqjExSsiqvyi9rGiCpVn0tL6vVKuEU b9c9hvhTgWUpaDjS5rKh4nAX4tQ6t9C9RGwikKI47sasoTyz3kF7JNL9L0dmpcXPAc7Bbg6Ekx3Q k5jmObh5jaBNnpnAJ6TTTNpCZn16MWnNf//nrrd3vf0DAAD//wMAUEsDBBQABgAIAAAAIQBYsyiS 2AAAAAIBAAAPAAAAZHJzL2Rvd25yZXYueG1sTI9Lb8IwEITvSPwHa+/Fpg9KozioqtpTpaohHDg6 8ZJYxOs0No/++y5cymU1q1nNfJuvzr4XRxyjC6RhPlMgkJpgHbUaNtXH3RJETIas6QOhhl+MsCqm k9xkNpyoxOM6tYJDKGZGQ5fSkEkZmw69ibMwILG3C6M3idexlXY0Jw73vbxXaiG9ccQNnRnwrcNm vz54Da9bKt/dz1f9Xe5KV1Uvij4Xe62nExAJz+n/Ei7szA0FA9XhQDaKXgN/ka6TvYfHpzmImsVS PYMscnmLXvwBAAD//wMAUEsBAi0AFAAGAAgAAAAhALaDOJL+AAAA4QEAABMAAAAAAAAAAAAAAAAA AAAAAFtDb250ZW50X1R5cGVzXS54bWxQSwECLQAUAAYACAAAACEAOP0h/9YAAACUAQAACwAAAAAA AAAAAAAAAAAvAQAAX3JlbHMvLnJlbHNQSwECLQAUAAYACAAAACEA4dHQepYBAAAfAwAADgAAAAAA AAAAAAAAAAAuAgAAZHJzL2Uyb0RvYy54bWxQSwECLQAUAAYACAAAACEAWLMoktgAAAACAQAADwAA AAAAAAAAAAAAAADwAwAAZHJzL2Rvd25yZXYueG1sUEsFBgAAAAAEAAQA8wAAAPUEAAAAAA== " filled="f" stroked="f">
                        <v:textbox inset="0,0,0,0">
                          <w:txbxContent>
                            <w:p w:rsidR="00C66CF8" w:rsidRDefault="00C66CF8" w:rsidP="00C66CF8">
                              <w:pPr>
                                <w:pStyle w:val="Figura"/>
                              </w:pPr>
                              <w:r>
                                <w:rPr>
                                  <w:noProof/>
                                  <w:lang w:val="es-CL" w:eastAsia="es-CL" w:bidi="ar-SA"/>
                                </w:rPr>
                                <w:drawing>
                                  <wp:inline distT="0" distB="0" distL="0" distR="0" wp14:anchorId="53E33857" wp14:editId="4EF53A05">
                                    <wp:extent cx="2056130" cy="1723541"/>
                                    <wp:effectExtent l="0" t="0" r="0" b="0"/>
                                    <wp:docPr id="24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a:picLocks noChangeAspect="1" noChangeArrowheads="1"/>
                                            </pic:cNvPicPr>
                                          </pic:nvPicPr>
                                          <pic:blipFill>
                                            <a:blip r:embed="rId19"/>
                                            <a:stretch>
                                              <a:fillRect/>
                                            </a:stretch>
                                          </pic:blipFill>
                                          <pic:spPr bwMode="auto">
                                            <a:xfrm>
                                              <a:off x="0" y="0"/>
                                              <a:ext cx="2057996" cy="1725105"/>
                                            </a:xfrm>
                                            <a:prstGeom prst="rect">
                                              <a:avLst/>
                                            </a:prstGeom>
                                          </pic:spPr>
                                        </pic:pic>
                                      </a:graphicData>
                                    </a:graphic>
                                  </wp:inline>
                                </w:drawing>
                              </w:r>
                            </w:p>
                            <w:p w:rsidR="00C66CF8" w:rsidRDefault="00C66CF8" w:rsidP="00C66CF8">
                              <w:pPr>
                                <w:pStyle w:val="Epgrafe"/>
                                <w:jc w:val="center"/>
                              </w:pPr>
                              <w:bookmarkStart w:id="11030" w:name="_Toc470016019"/>
                              <w:r>
                                <w:t xml:space="preserve">Ilustración  </w:t>
                              </w:r>
                              <w:r>
                                <w:fldChar w:fldCharType="begin"/>
                              </w:r>
                              <w:r>
                                <w:instrText xml:space="preserve"> SEQ Ilustración \* ARABIC </w:instrText>
                              </w:r>
                              <w:r>
                                <w:fldChar w:fldCharType="separate"/>
                              </w:r>
                              <w:r>
                                <w:rPr>
                                  <w:noProof/>
                                </w:rPr>
                                <w:t>23</w:t>
                              </w:r>
                              <w:r>
                                <w:rPr>
                                  <w:noProof/>
                                </w:rPr>
                                <w:fldChar w:fldCharType="end"/>
                              </w:r>
                              <w:r>
                                <w:t>: Utilizaci</w:t>
                              </w:r>
                              <w:r w:rsidRPr="00146447">
                                <w:t>ón del agua</w:t>
                              </w:r>
                              <w:bookmarkEnd w:id="11030"/>
                            </w:p>
                            <w:p w:rsidR="00C66CF8" w:rsidRDefault="00C66CF8" w:rsidP="00C66CF8">
                              <w:pPr>
                                <w:pStyle w:val="Epgrafe"/>
                                <w:jc w:val="center"/>
                              </w:pPr>
                            </w:p>
                            <w:p w:rsidR="00C66CF8" w:rsidRDefault="00C66CF8" w:rsidP="00C66CF8">
                              <w:pPr>
                                <w:pStyle w:val="Figura"/>
                              </w:pPr>
                            </w:p>
                            <w:p w:rsidR="00C66CF8" w:rsidRDefault="00C66CF8" w:rsidP="00C66CF8">
                              <w:pPr>
                                <w:pStyle w:val="Figura"/>
                              </w:pPr>
                            </w:p>
                          </w:txbxContent>
                        </v:textbox>
                        <w10:anchorlock/>
                      </v:shape>
                    </w:pict>
                  </mc:Fallback>
                </mc:AlternateContent>
              </w:r>
            </w:ins>
          </w:p>
        </w:tc>
      </w:tr>
    </w:tbl>
    <w:p w:rsidR="00C66CF8" w:rsidRPr="00067AA5" w:rsidRDefault="00C66CF8" w:rsidP="00C66CF8">
      <w:pPr>
        <w:pStyle w:val="Textoindependiente"/>
        <w:rPr>
          <w:ins w:id="11031" w:author="RAFAEL SOTOMAYOR" w:date="2016-12-20T17:07:00Z"/>
          <w:noProof/>
          <w:lang w:val="es-ES"/>
        </w:rPr>
      </w:pPr>
      <w:ins w:id="11032" w:author="RAFAEL SOTOMAYOR" w:date="2016-12-20T17:07:00Z">
        <w:r w:rsidRPr="00067AA5">
          <w:rPr>
            <w:noProof/>
            <w:lang w:val="es-ES"/>
          </w:rPr>
          <w:t>El problema principal de los sistemas de riego es que utilizan simples temporizadores que encienden y apagan el suministro de agua a la misma hora y seg ún un programa fijo. Es decir, el sistema de riego no toma en cuenta variaciones climáticas, como lluvias, días nublados o soleados, temperaturas, humedad, radiación y otras. Entonces, la mayoría del agua generalmente se pierde ya sea absorbida por la tierra o evaporándose porque hay demasiada, o falta de agua porque el riego no fue suficiente.</w:t>
        </w:r>
      </w:ins>
    </w:p>
    <w:p w:rsidR="00C66CF8" w:rsidRPr="00067AA5" w:rsidRDefault="00C66CF8" w:rsidP="00C66CF8">
      <w:pPr>
        <w:pStyle w:val="Textoindependiente"/>
        <w:rPr>
          <w:ins w:id="11033" w:author="RAFAEL SOTOMAYOR" w:date="2016-12-20T17:07:00Z"/>
          <w:noProof/>
          <w:lang w:val="es-ES"/>
        </w:rPr>
      </w:pPr>
      <w:ins w:id="11034" w:author="RAFAEL SOTOMAYOR" w:date="2016-12-20T17:07:00Z">
        <w:r w:rsidRPr="00067AA5">
          <w:rPr>
            <w:noProof/>
            <w:lang w:val="es-ES"/>
          </w:rPr>
          <w:t>A ñadiendo sensores como:</w:t>
        </w:r>
      </w:ins>
    </w:p>
    <w:p w:rsidR="00C66CF8" w:rsidRPr="00067AA5" w:rsidRDefault="00C66CF8" w:rsidP="004423CA">
      <w:pPr>
        <w:pStyle w:val="Textoindependiente"/>
        <w:numPr>
          <w:ilvl w:val="0"/>
          <w:numId w:val="28"/>
        </w:numPr>
        <w:spacing w:after="140"/>
        <w:ind w:left="567" w:hanging="363"/>
        <w:rPr>
          <w:ins w:id="11035" w:author="RAFAEL SOTOMAYOR" w:date="2016-12-20T17:07:00Z"/>
          <w:noProof/>
          <w:lang w:val="es-ES"/>
        </w:rPr>
        <w:pPrChange w:id="11036" w:author="RAFAEL SOTOMAYOR" w:date="2016-12-20T17:07:00Z">
          <w:pPr>
            <w:pStyle w:val="Textoindependiente"/>
            <w:numPr>
              <w:numId w:val="29"/>
            </w:numPr>
            <w:spacing w:after="140"/>
            <w:ind w:left="720" w:firstLine="360"/>
          </w:pPr>
        </w:pPrChange>
      </w:pPr>
      <w:ins w:id="11037" w:author="RAFAEL SOTOMAYOR" w:date="2016-12-20T17:07:00Z">
        <w:r w:rsidRPr="00067AA5">
          <w:rPr>
            <w:noProof/>
            <w:lang w:val="es-ES"/>
          </w:rPr>
          <w:t>Humedad de Suelo</w:t>
        </w:r>
      </w:ins>
    </w:p>
    <w:p w:rsidR="00C66CF8" w:rsidRPr="00067AA5" w:rsidRDefault="00C66CF8" w:rsidP="004423CA">
      <w:pPr>
        <w:pStyle w:val="Textoindependiente"/>
        <w:numPr>
          <w:ilvl w:val="0"/>
          <w:numId w:val="28"/>
        </w:numPr>
        <w:spacing w:after="140"/>
        <w:ind w:left="567" w:hanging="363"/>
        <w:rPr>
          <w:ins w:id="11038" w:author="RAFAEL SOTOMAYOR" w:date="2016-12-20T17:07:00Z"/>
          <w:noProof/>
          <w:lang w:val="es-ES"/>
        </w:rPr>
        <w:pPrChange w:id="11039" w:author="RAFAEL SOTOMAYOR" w:date="2016-12-20T17:07:00Z">
          <w:pPr>
            <w:pStyle w:val="Textoindependiente"/>
            <w:numPr>
              <w:numId w:val="29"/>
            </w:numPr>
            <w:spacing w:after="140"/>
            <w:ind w:left="720" w:firstLine="360"/>
          </w:pPr>
        </w:pPrChange>
      </w:pPr>
      <w:ins w:id="11040" w:author="RAFAEL SOTOMAYOR" w:date="2016-12-20T17:07:00Z">
        <w:r>
          <w:rPr>
            <w:noProof/>
            <w:lang w:val="es-ES"/>
          </w:rPr>
          <w:t>Estaciones Meteorol</w:t>
        </w:r>
        <w:r w:rsidRPr="00067AA5">
          <w:rPr>
            <w:noProof/>
            <w:lang w:val="es-ES"/>
          </w:rPr>
          <w:t>ógicas</w:t>
        </w:r>
      </w:ins>
    </w:p>
    <w:p w:rsidR="00C66CF8" w:rsidRPr="00067AA5" w:rsidRDefault="00C66CF8" w:rsidP="004423CA">
      <w:pPr>
        <w:pStyle w:val="Textoindependiente"/>
        <w:numPr>
          <w:ilvl w:val="1"/>
          <w:numId w:val="28"/>
        </w:numPr>
        <w:spacing w:after="140"/>
        <w:ind w:left="1134" w:hanging="363"/>
        <w:rPr>
          <w:ins w:id="11041" w:author="RAFAEL SOTOMAYOR" w:date="2016-12-20T17:07:00Z"/>
          <w:noProof/>
          <w:lang w:val="es-ES"/>
        </w:rPr>
        <w:pPrChange w:id="11042" w:author="RAFAEL SOTOMAYOR" w:date="2016-12-20T17:07:00Z">
          <w:pPr>
            <w:pStyle w:val="Textoindependiente"/>
            <w:numPr>
              <w:ilvl w:val="1"/>
              <w:numId w:val="29"/>
            </w:numPr>
            <w:spacing w:after="140"/>
            <w:ind w:left="1440" w:firstLine="1080"/>
          </w:pPr>
        </w:pPrChange>
      </w:pPr>
      <w:ins w:id="11043" w:author="RAFAEL SOTOMAYOR" w:date="2016-12-20T17:07:00Z">
        <w:r w:rsidRPr="00067AA5">
          <w:rPr>
            <w:noProof/>
            <w:lang w:val="es-ES"/>
          </w:rPr>
          <w:t>Temperatura, Humedad Relativa del Aire, Velocidad y dirección del Viento, Presión Atmosférica, Agua Caída, Radiación Solar.</w:t>
        </w:r>
      </w:ins>
    </w:p>
    <w:p w:rsidR="00C66CF8" w:rsidRPr="00067AA5" w:rsidRDefault="00C66CF8" w:rsidP="004423CA">
      <w:pPr>
        <w:pStyle w:val="Textoindependiente"/>
        <w:numPr>
          <w:ilvl w:val="0"/>
          <w:numId w:val="28"/>
        </w:numPr>
        <w:spacing w:after="140"/>
        <w:ind w:left="567" w:hanging="363"/>
        <w:rPr>
          <w:ins w:id="11044" w:author="RAFAEL SOTOMAYOR" w:date="2016-12-20T17:07:00Z"/>
          <w:noProof/>
          <w:lang w:val="es-ES"/>
        </w:rPr>
        <w:pPrChange w:id="11045" w:author="RAFAEL SOTOMAYOR" w:date="2016-12-20T17:07:00Z">
          <w:pPr>
            <w:pStyle w:val="Textoindependiente"/>
            <w:numPr>
              <w:numId w:val="29"/>
            </w:numPr>
            <w:spacing w:after="140"/>
            <w:ind w:left="720" w:firstLine="360"/>
          </w:pPr>
        </w:pPrChange>
      </w:pPr>
      <w:ins w:id="11046" w:author="RAFAEL SOTOMAYOR" w:date="2016-12-20T17:07:00Z">
        <w:r w:rsidRPr="00067AA5">
          <w:rPr>
            <w:noProof/>
            <w:lang w:val="es-ES"/>
          </w:rPr>
          <w:t>Niveles de Tranques y Pozos.</w:t>
        </w:r>
      </w:ins>
    </w:p>
    <w:p w:rsidR="00C66CF8" w:rsidRPr="00067AA5" w:rsidRDefault="00C66CF8" w:rsidP="004423CA">
      <w:pPr>
        <w:pStyle w:val="Textoindependiente"/>
        <w:numPr>
          <w:ilvl w:val="0"/>
          <w:numId w:val="28"/>
        </w:numPr>
        <w:spacing w:after="140"/>
        <w:ind w:left="567" w:hanging="363"/>
        <w:rPr>
          <w:ins w:id="11047" w:author="RAFAEL SOTOMAYOR" w:date="2016-12-20T17:07:00Z"/>
          <w:noProof/>
          <w:lang w:val="es-ES"/>
        </w:rPr>
        <w:pPrChange w:id="11048" w:author="RAFAEL SOTOMAYOR" w:date="2016-12-20T17:07:00Z">
          <w:pPr>
            <w:pStyle w:val="Textoindependiente"/>
            <w:numPr>
              <w:numId w:val="29"/>
            </w:numPr>
            <w:spacing w:after="140"/>
            <w:ind w:left="720" w:firstLine="360"/>
          </w:pPr>
        </w:pPrChange>
      </w:pPr>
      <w:ins w:id="11049" w:author="RAFAEL SOTOMAYOR" w:date="2016-12-20T17:07:00Z">
        <w:r w:rsidRPr="00067AA5">
          <w:rPr>
            <w:noProof/>
            <w:lang w:val="es-ES"/>
          </w:rPr>
          <w:t>Sensores de Encendido y Apagado de sectores de riego</w:t>
        </w:r>
      </w:ins>
    </w:p>
    <w:p w:rsidR="00C66CF8" w:rsidRPr="00067AA5" w:rsidRDefault="00C66CF8" w:rsidP="004423CA">
      <w:pPr>
        <w:pStyle w:val="Textoindependiente"/>
        <w:numPr>
          <w:ilvl w:val="0"/>
          <w:numId w:val="28"/>
        </w:numPr>
        <w:spacing w:after="140"/>
        <w:ind w:left="567" w:hanging="363"/>
        <w:rPr>
          <w:ins w:id="11050" w:author="RAFAEL SOTOMAYOR" w:date="2016-12-20T17:07:00Z"/>
          <w:noProof/>
          <w:lang w:val="es-ES"/>
        </w:rPr>
        <w:pPrChange w:id="11051" w:author="RAFAEL SOTOMAYOR" w:date="2016-12-20T17:07:00Z">
          <w:pPr>
            <w:pStyle w:val="Textoindependiente"/>
            <w:numPr>
              <w:numId w:val="29"/>
            </w:numPr>
            <w:spacing w:after="140"/>
            <w:ind w:left="720" w:firstLine="360"/>
          </w:pPr>
        </w:pPrChange>
      </w:pPr>
      <w:ins w:id="11052" w:author="RAFAEL SOTOMAYOR" w:date="2016-12-20T17:07:00Z">
        <w:r w:rsidRPr="00067AA5">
          <w:rPr>
            <w:noProof/>
            <w:lang w:val="es-ES"/>
          </w:rPr>
          <w:t>Contadores de Flujo</w:t>
        </w:r>
      </w:ins>
    </w:p>
    <w:p w:rsidR="00C66CF8" w:rsidRPr="00067AA5" w:rsidRDefault="00C66CF8" w:rsidP="004423CA">
      <w:pPr>
        <w:pStyle w:val="Textoindependiente"/>
        <w:numPr>
          <w:ilvl w:val="0"/>
          <w:numId w:val="28"/>
        </w:numPr>
        <w:spacing w:after="140"/>
        <w:ind w:left="567" w:hanging="363"/>
        <w:rPr>
          <w:ins w:id="11053" w:author="RAFAEL SOTOMAYOR" w:date="2016-12-20T17:07:00Z"/>
          <w:noProof/>
          <w:lang w:val="es-ES"/>
        </w:rPr>
        <w:pPrChange w:id="11054" w:author="RAFAEL SOTOMAYOR" w:date="2016-12-20T17:07:00Z">
          <w:pPr>
            <w:pStyle w:val="Textoindependiente"/>
            <w:numPr>
              <w:numId w:val="29"/>
            </w:numPr>
            <w:spacing w:after="140"/>
            <w:ind w:left="720" w:firstLine="360"/>
          </w:pPr>
        </w:pPrChange>
      </w:pPr>
      <w:ins w:id="11055" w:author="RAFAEL SOTOMAYOR" w:date="2016-12-20T17:07:00Z">
        <w:r w:rsidRPr="00067AA5">
          <w:rPr>
            <w:noProof/>
            <w:lang w:val="es-ES"/>
          </w:rPr>
          <w:t>Válvulas inalámbricas</w:t>
        </w:r>
      </w:ins>
    </w:p>
    <w:p w:rsidR="00C66CF8" w:rsidRPr="00067AA5" w:rsidRDefault="00C66CF8" w:rsidP="004423CA">
      <w:pPr>
        <w:pStyle w:val="Textoindependiente"/>
        <w:numPr>
          <w:ilvl w:val="0"/>
          <w:numId w:val="28"/>
        </w:numPr>
        <w:spacing w:after="140"/>
        <w:ind w:left="567" w:hanging="363"/>
        <w:rPr>
          <w:ins w:id="11056" w:author="RAFAEL SOTOMAYOR" w:date="2016-12-20T17:07:00Z"/>
          <w:noProof/>
          <w:lang w:val="es-ES"/>
        </w:rPr>
        <w:pPrChange w:id="11057" w:author="RAFAEL SOTOMAYOR" w:date="2016-12-20T17:07:00Z">
          <w:pPr>
            <w:pStyle w:val="Textoindependiente"/>
            <w:numPr>
              <w:numId w:val="29"/>
            </w:numPr>
            <w:spacing w:after="140"/>
            <w:ind w:left="720" w:firstLine="360"/>
          </w:pPr>
        </w:pPrChange>
      </w:pPr>
      <w:ins w:id="11058" w:author="RAFAEL SOTOMAYOR" w:date="2016-12-20T17:07:00Z">
        <w:r w:rsidRPr="00067AA5">
          <w:rPr>
            <w:noProof/>
            <w:lang w:val="es-ES"/>
          </w:rPr>
          <w:t xml:space="preserve">Sensores de planta (ej: Sensor de Humedad </w:t>
        </w:r>
        <w:r>
          <w:rPr>
            <w:noProof/>
            <w:lang w:val="es-ES"/>
          </w:rPr>
          <w:t>de la Hoja, Dendr</w:t>
        </w:r>
        <w:r w:rsidRPr="00067AA5">
          <w:rPr>
            <w:noProof/>
            <w:lang w:val="es-ES"/>
          </w:rPr>
          <w:t>ómetros para ver crecimiento).</w:t>
        </w:r>
      </w:ins>
    </w:p>
    <w:p w:rsidR="00C66CF8" w:rsidRPr="00067AA5" w:rsidRDefault="00C66CF8" w:rsidP="00C66CF8">
      <w:pPr>
        <w:pStyle w:val="Textoindependiente"/>
        <w:rPr>
          <w:ins w:id="11059" w:author="RAFAEL SOTOMAYOR" w:date="2016-12-20T17:07:00Z"/>
          <w:noProof/>
          <w:lang w:val="es-ES"/>
        </w:rPr>
      </w:pPr>
    </w:p>
    <w:p w:rsidR="00C66CF8" w:rsidRDefault="00C66CF8" w:rsidP="00C66CF8">
      <w:pPr>
        <w:pStyle w:val="Textoindependiente"/>
        <w:rPr>
          <w:ins w:id="11060" w:author="RAFAEL SOTOMAYOR" w:date="2016-12-20T17:07:00Z"/>
          <w:noProof/>
          <w:lang w:val="es-ES"/>
        </w:rPr>
      </w:pPr>
      <w:ins w:id="11061" w:author="RAFAEL SOTOMAYOR" w:date="2016-12-20T17:07:00Z">
        <w:r w:rsidRPr="00067AA5">
          <w:rPr>
            <w:noProof/>
            <w:lang w:val="es-ES"/>
          </w:rPr>
          <w:t xml:space="preserve">La tendencia de uso de los sensores mencionados son actores que son como parte de un todo en un sector (o cuartel) de riego, unidad objetivo generadora de datos a intervalos constantes durante las 24 horas </w:t>
        </w:r>
        <w:r>
          <w:rPr>
            <w:noProof/>
            <w:lang w:val="es-ES"/>
          </w:rPr>
          <w:t>del d</w:t>
        </w:r>
        <w:r w:rsidRPr="00067AA5">
          <w:rPr>
            <w:noProof/>
            <w:lang w:val="es-ES"/>
          </w:rPr>
          <w:t>ía.</w:t>
        </w:r>
      </w:ins>
    </w:p>
    <w:p w:rsidR="00C66CF8" w:rsidRPr="00067AA5" w:rsidRDefault="00C66CF8" w:rsidP="00C66CF8">
      <w:pPr>
        <w:pStyle w:val="Textoindependiente"/>
        <w:rPr>
          <w:ins w:id="11062" w:author="RAFAEL SOTOMAYOR" w:date="2016-12-20T17:07:00Z"/>
          <w:noProof/>
          <w:lang w:val="es-ES"/>
        </w:rPr>
      </w:pPr>
    </w:p>
    <w:p w:rsidR="00C66CF8" w:rsidRPr="00067AA5" w:rsidRDefault="00C66CF8" w:rsidP="00C66CF8">
      <w:pPr>
        <w:pStyle w:val="Textoindependiente"/>
        <w:rPr>
          <w:ins w:id="11063" w:author="RAFAEL SOTOMAYOR" w:date="2016-12-20T17:07:00Z"/>
          <w:noProof/>
          <w:lang w:val="es-ES"/>
        </w:rPr>
      </w:pPr>
      <w:ins w:id="11064" w:author="RAFAEL SOTOMAYOR" w:date="2016-12-20T17:07:00Z">
        <w:r w:rsidRPr="00067AA5">
          <w:rPr>
            <w:noProof/>
            <w:lang w:val="es-ES"/>
          </w:rPr>
          <w:t>Los métodos de medición se realizan utilizando sensores que traducen variables físicas a variables eléctricas que pueden ser corriente, voltaje o un bus de datos del tipo serial como I2C, 232 u otro. Las variables que se definen de interés son las siguientes.</w:t>
        </w:r>
      </w:ins>
    </w:p>
    <w:p w:rsidR="00C66CF8" w:rsidRPr="00067AA5" w:rsidRDefault="00C66CF8" w:rsidP="004423CA">
      <w:pPr>
        <w:pStyle w:val="Textoindependiente"/>
        <w:numPr>
          <w:ilvl w:val="0"/>
          <w:numId w:val="43"/>
        </w:numPr>
        <w:spacing w:after="140"/>
        <w:ind w:hanging="363"/>
        <w:rPr>
          <w:ins w:id="11065" w:author="RAFAEL SOTOMAYOR" w:date="2016-12-20T17:07:00Z"/>
          <w:noProof/>
          <w:lang w:val="es-ES"/>
        </w:rPr>
        <w:pPrChange w:id="11066" w:author="RAFAEL SOTOMAYOR" w:date="2016-12-20T17:07:00Z">
          <w:pPr>
            <w:pStyle w:val="Textoindependiente"/>
            <w:numPr>
              <w:numId w:val="44"/>
            </w:numPr>
            <w:tabs>
              <w:tab w:val="num" w:pos="720"/>
            </w:tabs>
            <w:spacing w:after="140"/>
            <w:ind w:left="720" w:hanging="360"/>
          </w:pPr>
        </w:pPrChange>
      </w:pPr>
      <w:ins w:id="11067" w:author="RAFAEL SOTOMAYOR" w:date="2016-12-20T17:07:00Z">
        <w:r w:rsidRPr="00067AA5">
          <w:rPr>
            <w:noProof/>
            <w:lang w:val="es-ES"/>
          </w:rPr>
          <w:t>Variables de Interés: son las variables útiles para las decisiones del negocio agrícola:</w:t>
        </w:r>
      </w:ins>
    </w:p>
    <w:p w:rsidR="00C66CF8" w:rsidRPr="00067AA5" w:rsidRDefault="00C66CF8" w:rsidP="004423CA">
      <w:pPr>
        <w:pStyle w:val="Textoindependiente"/>
        <w:numPr>
          <w:ilvl w:val="1"/>
          <w:numId w:val="43"/>
        </w:numPr>
        <w:rPr>
          <w:ins w:id="11068" w:author="RAFAEL SOTOMAYOR" w:date="2016-12-20T17:07:00Z"/>
          <w:noProof/>
          <w:lang w:val="es-ES"/>
        </w:rPr>
        <w:pPrChange w:id="11069" w:author="RAFAEL SOTOMAYOR" w:date="2016-12-20T17:07:00Z">
          <w:pPr>
            <w:pStyle w:val="Textoindependiente"/>
            <w:numPr>
              <w:ilvl w:val="1"/>
              <w:numId w:val="44"/>
            </w:numPr>
            <w:tabs>
              <w:tab w:val="num" w:pos="1080"/>
            </w:tabs>
            <w:ind w:left="1080" w:hanging="360"/>
          </w:pPr>
        </w:pPrChange>
      </w:pPr>
      <w:ins w:id="11070" w:author="RAFAEL SOTOMAYOR" w:date="2016-12-20T17:07:00Z">
        <w:r w:rsidRPr="00067AA5">
          <w:rPr>
            <w:noProof/>
            <w:lang w:val="es-ES"/>
          </w:rPr>
          <w:t>Sensores de Huerto</w:t>
        </w:r>
      </w:ins>
    </w:p>
    <w:p w:rsidR="00C66CF8" w:rsidRPr="00067AA5" w:rsidRDefault="00C66CF8" w:rsidP="004423CA">
      <w:pPr>
        <w:pStyle w:val="Textoindependiente"/>
        <w:numPr>
          <w:ilvl w:val="2"/>
          <w:numId w:val="43"/>
        </w:numPr>
        <w:rPr>
          <w:ins w:id="11071" w:author="RAFAEL SOTOMAYOR" w:date="2016-12-20T17:07:00Z"/>
          <w:noProof/>
          <w:lang w:val="es-ES"/>
        </w:rPr>
        <w:pPrChange w:id="11072" w:author="RAFAEL SOTOMAYOR" w:date="2016-12-20T17:07:00Z">
          <w:pPr>
            <w:pStyle w:val="Textoindependiente"/>
            <w:numPr>
              <w:ilvl w:val="2"/>
              <w:numId w:val="44"/>
            </w:numPr>
            <w:tabs>
              <w:tab w:val="num" w:pos="1440"/>
            </w:tabs>
            <w:ind w:left="1440" w:hanging="360"/>
          </w:pPr>
        </w:pPrChange>
      </w:pPr>
      <w:ins w:id="11073" w:author="RAFAEL SOTOMAYOR" w:date="2016-12-20T17:07:00Z">
        <w:r w:rsidRPr="00067AA5">
          <w:rPr>
            <w:noProof/>
            <w:lang w:val="es-ES"/>
          </w:rPr>
          <w:t>Humedad de suelo: Las técnicas más validadas son la obtención de la constante dieléctrica o la conductividad eléctrica, proponemos dos alternativas un sensor simple y un dual, cuál utilizar, dependerá de la combinación, precisión y precio final.</w:t>
        </w:r>
      </w:ins>
    </w:p>
    <w:p w:rsidR="00C66CF8" w:rsidRPr="00067AA5" w:rsidRDefault="00C66CF8" w:rsidP="004423CA">
      <w:pPr>
        <w:pStyle w:val="Textoindependiente"/>
        <w:numPr>
          <w:ilvl w:val="1"/>
          <w:numId w:val="43"/>
        </w:numPr>
        <w:rPr>
          <w:ins w:id="11074" w:author="RAFAEL SOTOMAYOR" w:date="2016-12-20T17:07:00Z"/>
          <w:noProof/>
          <w:lang w:val="es-ES"/>
        </w:rPr>
        <w:pPrChange w:id="11075" w:author="RAFAEL SOTOMAYOR" w:date="2016-12-20T17:07:00Z">
          <w:pPr>
            <w:pStyle w:val="Textoindependiente"/>
            <w:numPr>
              <w:ilvl w:val="1"/>
              <w:numId w:val="44"/>
            </w:numPr>
            <w:tabs>
              <w:tab w:val="num" w:pos="1080"/>
            </w:tabs>
            <w:ind w:left="1080" w:hanging="360"/>
          </w:pPr>
        </w:pPrChange>
      </w:pPr>
      <w:ins w:id="11076" w:author="RAFAEL SOTOMAYOR" w:date="2016-12-20T17:07:00Z">
        <w:r w:rsidRPr="00067AA5">
          <w:rPr>
            <w:noProof/>
            <w:lang w:val="es-ES"/>
          </w:rPr>
          <w:t>Crecimiento de la Planta</w:t>
        </w:r>
      </w:ins>
    </w:p>
    <w:p w:rsidR="00C66CF8" w:rsidRPr="00067AA5" w:rsidRDefault="00C66CF8" w:rsidP="004423CA">
      <w:pPr>
        <w:pStyle w:val="Textoindependiente"/>
        <w:numPr>
          <w:ilvl w:val="2"/>
          <w:numId w:val="43"/>
        </w:numPr>
        <w:rPr>
          <w:ins w:id="11077" w:author="RAFAEL SOTOMAYOR" w:date="2016-12-20T17:07:00Z"/>
          <w:noProof/>
          <w:lang w:val="es-ES"/>
        </w:rPr>
        <w:pPrChange w:id="11078" w:author="RAFAEL SOTOMAYOR" w:date="2016-12-20T17:07:00Z">
          <w:pPr>
            <w:pStyle w:val="Textoindependiente"/>
            <w:numPr>
              <w:ilvl w:val="2"/>
              <w:numId w:val="44"/>
            </w:numPr>
            <w:tabs>
              <w:tab w:val="num" w:pos="1440"/>
            </w:tabs>
            <w:ind w:left="1440" w:hanging="360"/>
          </w:pPr>
        </w:pPrChange>
      </w:pPr>
      <w:ins w:id="11079" w:author="RAFAEL SOTOMAYOR" w:date="2016-12-20T17:07:00Z">
        <w:r w:rsidRPr="00067AA5">
          <w:rPr>
            <w:noProof/>
            <w:lang w:val="es-ES"/>
          </w:rPr>
          <w:t>Dendrómetro: Para medir las dimensiones del árbol.</w:t>
        </w:r>
      </w:ins>
    </w:p>
    <w:p w:rsidR="00C66CF8" w:rsidRPr="00067AA5" w:rsidRDefault="00C66CF8" w:rsidP="004423CA">
      <w:pPr>
        <w:pStyle w:val="Textoindependiente"/>
        <w:numPr>
          <w:ilvl w:val="2"/>
          <w:numId w:val="43"/>
        </w:numPr>
        <w:rPr>
          <w:ins w:id="11080" w:author="RAFAEL SOTOMAYOR" w:date="2016-12-20T17:07:00Z"/>
          <w:noProof/>
          <w:lang w:val="es-ES"/>
        </w:rPr>
        <w:pPrChange w:id="11081" w:author="RAFAEL SOTOMAYOR" w:date="2016-12-20T17:07:00Z">
          <w:pPr>
            <w:pStyle w:val="Textoindependiente"/>
            <w:numPr>
              <w:ilvl w:val="2"/>
              <w:numId w:val="44"/>
            </w:numPr>
            <w:tabs>
              <w:tab w:val="num" w:pos="1440"/>
            </w:tabs>
            <w:ind w:left="1440" w:hanging="360"/>
          </w:pPr>
        </w:pPrChange>
      </w:pPr>
      <w:ins w:id="11082" w:author="RAFAEL SOTOMAYOR" w:date="2016-12-20T17:07:00Z">
        <w:r w:rsidRPr="00067AA5">
          <w:rPr>
            <w:noProof/>
            <w:lang w:val="es-ES"/>
          </w:rPr>
          <w:t>Sensor de crecimiento del fruto.</w:t>
        </w:r>
      </w:ins>
    </w:p>
    <w:p w:rsidR="00C66CF8" w:rsidRPr="00067AA5" w:rsidRDefault="00C66CF8" w:rsidP="004423CA">
      <w:pPr>
        <w:pStyle w:val="Textoindependiente"/>
        <w:numPr>
          <w:ilvl w:val="2"/>
          <w:numId w:val="43"/>
        </w:numPr>
        <w:rPr>
          <w:ins w:id="11083" w:author="RAFAEL SOTOMAYOR" w:date="2016-12-20T17:07:00Z"/>
          <w:noProof/>
          <w:lang w:val="es-ES"/>
        </w:rPr>
        <w:pPrChange w:id="11084" w:author="RAFAEL SOTOMAYOR" w:date="2016-12-20T17:07:00Z">
          <w:pPr>
            <w:pStyle w:val="Textoindependiente"/>
            <w:numPr>
              <w:ilvl w:val="2"/>
              <w:numId w:val="44"/>
            </w:numPr>
            <w:tabs>
              <w:tab w:val="num" w:pos="1440"/>
            </w:tabs>
            <w:ind w:left="1440" w:hanging="360"/>
          </w:pPr>
        </w:pPrChange>
      </w:pPr>
      <w:ins w:id="11085" w:author="RAFAEL SOTOMAYOR" w:date="2016-12-20T17:07:00Z">
        <w:r w:rsidRPr="00067AA5">
          <w:rPr>
            <w:noProof/>
            <w:lang w:val="es-ES"/>
          </w:rPr>
          <w:t>Termómetro de la Hoja</w:t>
        </w:r>
      </w:ins>
    </w:p>
    <w:p w:rsidR="00C66CF8" w:rsidRPr="00067AA5" w:rsidRDefault="00C66CF8" w:rsidP="004423CA">
      <w:pPr>
        <w:pStyle w:val="Textoindependiente"/>
        <w:numPr>
          <w:ilvl w:val="1"/>
          <w:numId w:val="43"/>
        </w:numPr>
        <w:rPr>
          <w:ins w:id="11086" w:author="RAFAEL SOTOMAYOR" w:date="2016-12-20T17:07:00Z"/>
          <w:noProof/>
          <w:lang w:val="es-ES"/>
        </w:rPr>
        <w:pPrChange w:id="11087" w:author="RAFAEL SOTOMAYOR" w:date="2016-12-20T17:07:00Z">
          <w:pPr>
            <w:pStyle w:val="Textoindependiente"/>
            <w:numPr>
              <w:ilvl w:val="1"/>
              <w:numId w:val="44"/>
            </w:numPr>
            <w:tabs>
              <w:tab w:val="num" w:pos="1080"/>
            </w:tabs>
            <w:ind w:left="1080" w:hanging="360"/>
          </w:pPr>
        </w:pPrChange>
      </w:pPr>
      <w:ins w:id="11088" w:author="RAFAEL SOTOMAYOR" w:date="2016-12-20T17:07:00Z">
        <w:r w:rsidRPr="00067AA5">
          <w:rPr>
            <w:noProof/>
            <w:lang w:val="es-ES"/>
          </w:rPr>
          <w:t>Meteorológicas</w:t>
        </w:r>
      </w:ins>
    </w:p>
    <w:p w:rsidR="00C66CF8" w:rsidRPr="00067AA5" w:rsidRDefault="00C66CF8" w:rsidP="004423CA">
      <w:pPr>
        <w:pStyle w:val="Textoindependiente"/>
        <w:numPr>
          <w:ilvl w:val="2"/>
          <w:numId w:val="43"/>
        </w:numPr>
        <w:rPr>
          <w:ins w:id="11089" w:author="RAFAEL SOTOMAYOR" w:date="2016-12-20T17:07:00Z"/>
          <w:noProof/>
          <w:lang w:val="es-ES"/>
        </w:rPr>
        <w:pPrChange w:id="11090" w:author="RAFAEL SOTOMAYOR" w:date="2016-12-20T17:07:00Z">
          <w:pPr>
            <w:pStyle w:val="Textoindependiente"/>
            <w:numPr>
              <w:ilvl w:val="2"/>
              <w:numId w:val="44"/>
            </w:numPr>
            <w:tabs>
              <w:tab w:val="num" w:pos="1440"/>
            </w:tabs>
            <w:ind w:left="1440" w:hanging="360"/>
          </w:pPr>
        </w:pPrChange>
      </w:pPr>
      <w:ins w:id="11091" w:author="RAFAEL SOTOMAYOR" w:date="2016-12-20T17:07:00Z">
        <w:r w:rsidRPr="00C8318C">
          <w:rPr>
            <w:b/>
            <w:noProof/>
            <w:lang w:val="es-ES"/>
          </w:rPr>
          <w:t>Temperatura del aire:</w:t>
        </w:r>
        <w:r w:rsidRPr="00067AA5">
          <w:rPr>
            <w:noProof/>
            <w:lang w:val="es-ES"/>
          </w:rPr>
          <w:t xml:space="preserve"> Mediante un termistor, que es un sensor resistivo de temperatura, su funci</w:t>
        </w:r>
        <w:r>
          <w:rPr>
            <w:noProof/>
            <w:lang w:val="es-ES"/>
          </w:rPr>
          <w:t>onamiento se basa en la variaci</w:t>
        </w:r>
        <w:r w:rsidRPr="00067AA5">
          <w:rPr>
            <w:noProof/>
            <w:lang w:val="es-ES"/>
          </w:rPr>
          <w:t xml:space="preserve">ón de la resistividad que presenta un semiconductor con la temperatura. </w:t>
        </w:r>
      </w:ins>
    </w:p>
    <w:p w:rsidR="00C66CF8" w:rsidRPr="00067AA5" w:rsidRDefault="00C66CF8" w:rsidP="004423CA">
      <w:pPr>
        <w:pStyle w:val="Textoindependiente"/>
        <w:numPr>
          <w:ilvl w:val="2"/>
          <w:numId w:val="43"/>
        </w:numPr>
        <w:rPr>
          <w:ins w:id="11092" w:author="RAFAEL SOTOMAYOR" w:date="2016-12-20T17:07:00Z"/>
          <w:noProof/>
          <w:lang w:val="es-ES"/>
        </w:rPr>
        <w:pPrChange w:id="11093" w:author="RAFAEL SOTOMAYOR" w:date="2016-12-20T17:07:00Z">
          <w:pPr>
            <w:pStyle w:val="Textoindependiente"/>
            <w:numPr>
              <w:ilvl w:val="2"/>
              <w:numId w:val="44"/>
            </w:numPr>
            <w:tabs>
              <w:tab w:val="num" w:pos="1440"/>
            </w:tabs>
            <w:ind w:left="1440" w:hanging="360"/>
          </w:pPr>
        </w:pPrChange>
      </w:pPr>
      <w:ins w:id="11094" w:author="RAFAEL SOTOMAYOR" w:date="2016-12-20T17:07:00Z">
        <w:r w:rsidRPr="00C8318C">
          <w:rPr>
            <w:b/>
            <w:noProof/>
            <w:lang w:val="es-ES"/>
          </w:rPr>
          <w:t>Humedad del aire:</w:t>
        </w:r>
        <w:r w:rsidRPr="00067AA5">
          <w:rPr>
            <w:noProof/>
            <w:lang w:val="es-ES"/>
          </w:rPr>
          <w:t xml:space="preserve"> Se obtendr á midiendo un sensor capacitivo, cuando el aire penetra en el campo eléctrico que hay entre las placas sensor, varía el dieléctrico, variando consecuentemente el valor de capacidad que cambia su permisividad con respecto a la humedad del ambiente.</w:t>
        </w:r>
      </w:ins>
    </w:p>
    <w:p w:rsidR="00C66CF8" w:rsidRPr="00067AA5" w:rsidRDefault="00C66CF8" w:rsidP="004423CA">
      <w:pPr>
        <w:pStyle w:val="Textoindependiente"/>
        <w:numPr>
          <w:ilvl w:val="2"/>
          <w:numId w:val="43"/>
        </w:numPr>
        <w:rPr>
          <w:ins w:id="11095" w:author="RAFAEL SOTOMAYOR" w:date="2016-12-20T17:07:00Z"/>
          <w:noProof/>
          <w:lang w:val="es-ES"/>
        </w:rPr>
        <w:pPrChange w:id="11096" w:author="RAFAEL SOTOMAYOR" w:date="2016-12-20T17:07:00Z">
          <w:pPr>
            <w:pStyle w:val="Textoindependiente"/>
            <w:numPr>
              <w:ilvl w:val="2"/>
              <w:numId w:val="44"/>
            </w:numPr>
            <w:tabs>
              <w:tab w:val="num" w:pos="1440"/>
            </w:tabs>
            <w:ind w:left="1440" w:hanging="360"/>
          </w:pPr>
        </w:pPrChange>
      </w:pPr>
      <w:ins w:id="11097" w:author="RAFAEL SOTOMAYOR" w:date="2016-12-20T17:07:00Z">
        <w:r w:rsidRPr="00C8318C">
          <w:rPr>
            <w:b/>
            <w:noProof/>
            <w:lang w:val="es-ES"/>
          </w:rPr>
          <w:t xml:space="preserve">Presión atmosférica: </w:t>
        </w:r>
        <w:r w:rsidRPr="00067AA5">
          <w:rPr>
            <w:noProof/>
            <w:lang w:val="es-ES"/>
          </w:rPr>
          <w:t>Utilizando una sensor piezo resistivo, 4 a 6 resistencias en un chip de silicio, el cual si se carga con presión, se deforma (solamente unos pocos mm =&gt; por consiguiente un excelente comportamiento de hist éresis). Esta deformación da lugar a cambios en los valores de la resistencia, que permiten calcular la presión aplicada.</w:t>
        </w:r>
      </w:ins>
    </w:p>
    <w:p w:rsidR="00C66CF8" w:rsidRPr="00067AA5" w:rsidRDefault="00C66CF8" w:rsidP="004423CA">
      <w:pPr>
        <w:pStyle w:val="Textoindependiente"/>
        <w:numPr>
          <w:ilvl w:val="2"/>
          <w:numId w:val="43"/>
        </w:numPr>
        <w:rPr>
          <w:ins w:id="11098" w:author="RAFAEL SOTOMAYOR" w:date="2016-12-20T17:07:00Z"/>
          <w:noProof/>
          <w:lang w:val="es-ES"/>
        </w:rPr>
        <w:pPrChange w:id="11099" w:author="RAFAEL SOTOMAYOR" w:date="2016-12-20T17:07:00Z">
          <w:pPr>
            <w:pStyle w:val="Textoindependiente"/>
            <w:numPr>
              <w:ilvl w:val="2"/>
              <w:numId w:val="44"/>
            </w:numPr>
            <w:tabs>
              <w:tab w:val="num" w:pos="1440"/>
            </w:tabs>
            <w:ind w:left="1440" w:hanging="360"/>
          </w:pPr>
        </w:pPrChange>
      </w:pPr>
      <w:ins w:id="11100" w:author="RAFAEL SOTOMAYOR" w:date="2016-12-20T17:07:00Z">
        <w:r w:rsidRPr="00067AA5">
          <w:rPr>
            <w:noProof/>
            <w:lang w:val="es-ES"/>
          </w:rPr>
          <w:t>Veloc</w:t>
        </w:r>
        <w:r w:rsidRPr="00C8318C">
          <w:rPr>
            <w:b/>
            <w:noProof/>
            <w:lang w:val="es-ES"/>
          </w:rPr>
          <w:t xml:space="preserve">idad del Viento: </w:t>
        </w:r>
        <w:r>
          <w:rPr>
            <w:noProof/>
            <w:lang w:val="es-ES"/>
          </w:rPr>
          <w:t>Utilizando un anem</w:t>
        </w:r>
        <w:r w:rsidRPr="00067AA5">
          <w:rPr>
            <w:noProof/>
            <w:lang w:val="es-ES"/>
          </w:rPr>
          <w:t>ómetro que usa un interruptor de láminas, así que se puede usar una simple detección de frecuencias para medir la velocidad del viento.</w:t>
        </w:r>
      </w:ins>
    </w:p>
    <w:p w:rsidR="00C66CF8" w:rsidRPr="00067AA5" w:rsidRDefault="00C66CF8" w:rsidP="004423CA">
      <w:pPr>
        <w:pStyle w:val="Textoindependiente"/>
        <w:numPr>
          <w:ilvl w:val="2"/>
          <w:numId w:val="43"/>
        </w:numPr>
        <w:rPr>
          <w:ins w:id="11101" w:author="RAFAEL SOTOMAYOR" w:date="2016-12-20T17:07:00Z"/>
          <w:noProof/>
          <w:lang w:val="es-ES"/>
        </w:rPr>
        <w:pPrChange w:id="11102" w:author="RAFAEL SOTOMAYOR" w:date="2016-12-20T17:07:00Z">
          <w:pPr>
            <w:pStyle w:val="Textoindependiente"/>
            <w:numPr>
              <w:ilvl w:val="2"/>
              <w:numId w:val="44"/>
            </w:numPr>
            <w:tabs>
              <w:tab w:val="num" w:pos="1440"/>
            </w:tabs>
            <w:ind w:left="1440" w:hanging="360"/>
          </w:pPr>
        </w:pPrChange>
      </w:pPr>
      <w:ins w:id="11103" w:author="RAFAEL SOTOMAYOR" w:date="2016-12-20T17:07:00Z">
        <w:r w:rsidRPr="00C8318C">
          <w:rPr>
            <w:b/>
            <w:noProof/>
            <w:lang w:val="es-ES"/>
          </w:rPr>
          <w:t>Dirección del Viento:</w:t>
        </w:r>
        <w:r w:rsidRPr="00067AA5">
          <w:rPr>
            <w:noProof/>
            <w:lang w:val="es-ES"/>
          </w:rPr>
          <w:t xml:space="preserve"> Mediante una veleta que usa un potenciómetro para detectar la dirección del viento. </w:t>
        </w:r>
      </w:ins>
    </w:p>
    <w:p w:rsidR="00C66CF8" w:rsidRPr="00067AA5" w:rsidRDefault="00C66CF8" w:rsidP="004423CA">
      <w:pPr>
        <w:pStyle w:val="Textoindependiente"/>
        <w:numPr>
          <w:ilvl w:val="2"/>
          <w:numId w:val="43"/>
        </w:numPr>
        <w:rPr>
          <w:ins w:id="11104" w:author="RAFAEL SOTOMAYOR" w:date="2016-12-20T17:07:00Z"/>
          <w:noProof/>
          <w:lang w:val="es-ES"/>
        </w:rPr>
        <w:pPrChange w:id="11105" w:author="RAFAEL SOTOMAYOR" w:date="2016-12-20T17:07:00Z">
          <w:pPr>
            <w:pStyle w:val="Textoindependiente"/>
            <w:numPr>
              <w:ilvl w:val="2"/>
              <w:numId w:val="44"/>
            </w:numPr>
            <w:tabs>
              <w:tab w:val="num" w:pos="1440"/>
            </w:tabs>
            <w:ind w:left="1440" w:hanging="360"/>
          </w:pPr>
        </w:pPrChange>
      </w:pPr>
      <w:ins w:id="11106" w:author="RAFAEL SOTOMAYOR" w:date="2016-12-20T17:07:00Z">
        <w:r w:rsidRPr="00C8318C">
          <w:rPr>
            <w:b/>
            <w:noProof/>
            <w:lang w:val="es-ES"/>
          </w:rPr>
          <w:t>Pluviometría</w:t>
        </w:r>
        <w:r w:rsidRPr="00067AA5">
          <w:rPr>
            <w:noProof/>
            <w:lang w:val="es-ES"/>
          </w:rPr>
          <w:t xml:space="preserve">: Un bandeja recolectora de agua que actúa como un “switch” que se cierra a medida que va incrementando la medición. </w:t>
        </w:r>
      </w:ins>
    </w:p>
    <w:p w:rsidR="00C66CF8" w:rsidRPr="00067AA5" w:rsidRDefault="00C66CF8" w:rsidP="004423CA">
      <w:pPr>
        <w:pStyle w:val="Textoindependiente"/>
        <w:numPr>
          <w:ilvl w:val="2"/>
          <w:numId w:val="43"/>
        </w:numPr>
        <w:rPr>
          <w:ins w:id="11107" w:author="RAFAEL SOTOMAYOR" w:date="2016-12-20T17:07:00Z"/>
          <w:noProof/>
          <w:lang w:val="es-ES"/>
        </w:rPr>
        <w:pPrChange w:id="11108" w:author="RAFAEL SOTOMAYOR" w:date="2016-12-20T17:07:00Z">
          <w:pPr>
            <w:pStyle w:val="Textoindependiente"/>
            <w:numPr>
              <w:ilvl w:val="2"/>
              <w:numId w:val="44"/>
            </w:numPr>
            <w:tabs>
              <w:tab w:val="num" w:pos="1440"/>
            </w:tabs>
            <w:ind w:left="1440" w:hanging="360"/>
          </w:pPr>
        </w:pPrChange>
      </w:pPr>
      <w:ins w:id="11109" w:author="RAFAEL SOTOMAYOR" w:date="2016-12-20T17:07:00Z">
        <w:r w:rsidRPr="00C8318C">
          <w:rPr>
            <w:b/>
            <w:noProof/>
            <w:lang w:val="es-ES"/>
          </w:rPr>
          <w:t>Radiación solar:</w:t>
        </w:r>
        <w:r w:rsidRPr="00067AA5">
          <w:rPr>
            <w:noProof/>
            <w:lang w:val="es-ES"/>
          </w:rPr>
          <w:t xml:space="preserve"> Se obtendrá mediante la lectura de un piranómetro que emplea una célula de silicio para medir la densidad de flujo de la Radiación Solar de onda corta (300 a 3000 nm) con un ángulo de visión de 180º.</w:t>
        </w:r>
      </w:ins>
    </w:p>
    <w:p w:rsidR="00C66CF8" w:rsidRPr="00C8318C" w:rsidRDefault="00C66CF8" w:rsidP="004423CA">
      <w:pPr>
        <w:pStyle w:val="Textoindependiente"/>
        <w:numPr>
          <w:ilvl w:val="1"/>
          <w:numId w:val="43"/>
        </w:numPr>
        <w:rPr>
          <w:ins w:id="11110" w:author="RAFAEL SOTOMAYOR" w:date="2016-12-20T17:07:00Z"/>
          <w:b/>
          <w:noProof/>
          <w:lang w:val="es-ES"/>
        </w:rPr>
        <w:pPrChange w:id="11111" w:author="RAFAEL SOTOMAYOR" w:date="2016-12-20T17:07:00Z">
          <w:pPr>
            <w:pStyle w:val="Textoindependiente"/>
            <w:numPr>
              <w:ilvl w:val="1"/>
              <w:numId w:val="44"/>
            </w:numPr>
            <w:tabs>
              <w:tab w:val="num" w:pos="1080"/>
            </w:tabs>
            <w:ind w:left="1080" w:hanging="360"/>
          </w:pPr>
        </w:pPrChange>
      </w:pPr>
      <w:ins w:id="11112" w:author="RAFAEL SOTOMAYOR" w:date="2016-12-20T17:07:00Z">
        <w:r w:rsidRPr="00C8318C">
          <w:rPr>
            <w:b/>
            <w:noProof/>
            <w:lang w:val="es-ES"/>
          </w:rPr>
          <w:t>Caseta de Riego</w:t>
        </w:r>
      </w:ins>
    </w:p>
    <w:p w:rsidR="00C66CF8" w:rsidRPr="00067AA5" w:rsidRDefault="00C66CF8" w:rsidP="004423CA">
      <w:pPr>
        <w:pStyle w:val="Textoindependiente"/>
        <w:numPr>
          <w:ilvl w:val="2"/>
          <w:numId w:val="43"/>
        </w:numPr>
        <w:rPr>
          <w:ins w:id="11113" w:author="RAFAEL SOTOMAYOR" w:date="2016-12-20T17:07:00Z"/>
          <w:noProof/>
          <w:lang w:val="es-ES"/>
        </w:rPr>
        <w:pPrChange w:id="11114" w:author="RAFAEL SOTOMAYOR" w:date="2016-12-20T17:07:00Z">
          <w:pPr>
            <w:pStyle w:val="Textoindependiente"/>
            <w:numPr>
              <w:ilvl w:val="2"/>
              <w:numId w:val="44"/>
            </w:numPr>
            <w:tabs>
              <w:tab w:val="num" w:pos="1440"/>
            </w:tabs>
            <w:ind w:left="1440" w:hanging="360"/>
          </w:pPr>
        </w:pPrChange>
      </w:pPr>
      <w:ins w:id="11115" w:author="RAFAEL SOTOMAYOR" w:date="2016-12-20T17:07:00Z">
        <w:r w:rsidRPr="00C8318C">
          <w:rPr>
            <w:b/>
            <w:noProof/>
            <w:lang w:val="es-ES"/>
          </w:rPr>
          <w:t>Cambios de Estado de Válvulas:</w:t>
        </w:r>
        <w:r w:rsidRPr="00067AA5">
          <w:rPr>
            <w:noProof/>
            <w:lang w:val="es-ES"/>
          </w:rPr>
          <w:t xml:space="preserve"> Mediante la lectura ON/OFF de los relés en los </w:t>
        </w:r>
        <w:r w:rsidRPr="00067AA5">
          <w:rPr>
            <w:noProof/>
            <w:lang w:val="es-ES"/>
          </w:rPr>
          <w:lastRenderedPageBreak/>
          <w:t>tableros de riego se puede identificar cuando un sector de riego está en operación.</w:t>
        </w:r>
      </w:ins>
    </w:p>
    <w:p w:rsidR="00C66CF8" w:rsidRPr="00067AA5" w:rsidRDefault="00C66CF8" w:rsidP="004423CA">
      <w:pPr>
        <w:pStyle w:val="Textoindependiente"/>
        <w:numPr>
          <w:ilvl w:val="2"/>
          <w:numId w:val="43"/>
        </w:numPr>
        <w:rPr>
          <w:ins w:id="11116" w:author="RAFAEL SOTOMAYOR" w:date="2016-12-20T17:07:00Z"/>
          <w:noProof/>
          <w:lang w:val="es-ES"/>
        </w:rPr>
        <w:pPrChange w:id="11117" w:author="RAFAEL SOTOMAYOR" w:date="2016-12-20T17:07:00Z">
          <w:pPr>
            <w:pStyle w:val="Textoindependiente"/>
            <w:numPr>
              <w:ilvl w:val="2"/>
              <w:numId w:val="44"/>
            </w:numPr>
            <w:tabs>
              <w:tab w:val="num" w:pos="1440"/>
            </w:tabs>
            <w:ind w:left="1440" w:hanging="360"/>
          </w:pPr>
        </w:pPrChange>
      </w:pPr>
      <w:ins w:id="11118" w:author="RAFAEL SOTOMAYOR" w:date="2016-12-20T17:07:00Z">
        <w:r w:rsidRPr="00C8318C">
          <w:rPr>
            <w:b/>
            <w:noProof/>
            <w:lang w:val="es-ES"/>
          </w:rPr>
          <w:t xml:space="preserve">Lectura de caudal ímetros: </w:t>
        </w:r>
        <w:r w:rsidRPr="00067AA5">
          <w:rPr>
            <w:noProof/>
            <w:lang w:val="es-ES"/>
          </w:rPr>
          <w:t>Mediante la contabilización de los pulsos de un medidor de caudal se puede obtener los metros cúbicos que están circulando hacia un(os) sector(es) de riego.</w:t>
        </w:r>
      </w:ins>
    </w:p>
    <w:p w:rsidR="00C66CF8" w:rsidRPr="00067AA5" w:rsidRDefault="00C66CF8" w:rsidP="004423CA">
      <w:pPr>
        <w:pStyle w:val="Textoindependiente"/>
        <w:numPr>
          <w:ilvl w:val="2"/>
          <w:numId w:val="43"/>
        </w:numPr>
        <w:rPr>
          <w:ins w:id="11119" w:author="RAFAEL SOTOMAYOR" w:date="2016-12-20T17:07:00Z"/>
          <w:noProof/>
          <w:lang w:val="es-ES"/>
        </w:rPr>
        <w:pPrChange w:id="11120" w:author="RAFAEL SOTOMAYOR" w:date="2016-12-20T17:07:00Z">
          <w:pPr>
            <w:pStyle w:val="Textoindependiente"/>
            <w:numPr>
              <w:ilvl w:val="2"/>
              <w:numId w:val="44"/>
            </w:numPr>
            <w:tabs>
              <w:tab w:val="num" w:pos="1440"/>
            </w:tabs>
            <w:ind w:left="1440" w:hanging="360"/>
          </w:pPr>
        </w:pPrChange>
      </w:pPr>
      <w:ins w:id="11121" w:author="RAFAEL SOTOMAYOR" w:date="2016-12-20T17:07:00Z">
        <w:r w:rsidRPr="00C8318C">
          <w:rPr>
            <w:b/>
            <w:noProof/>
            <w:lang w:val="es-ES"/>
          </w:rPr>
          <w:t>Sensor de Nivel:</w:t>
        </w:r>
        <w:r w:rsidRPr="00067AA5">
          <w:rPr>
            <w:noProof/>
            <w:lang w:val="es-ES"/>
          </w:rPr>
          <w:t xml:space="preserve"> Permiten ver el estado de disponibilidad del recurso hídrico mediante un sensor generalmente de radar.</w:t>
        </w:r>
      </w:ins>
    </w:p>
    <w:p w:rsidR="00C66CF8" w:rsidRPr="00067AA5" w:rsidRDefault="00C66CF8" w:rsidP="004423CA">
      <w:pPr>
        <w:pStyle w:val="Textoindependiente"/>
        <w:numPr>
          <w:ilvl w:val="2"/>
          <w:numId w:val="43"/>
        </w:numPr>
        <w:rPr>
          <w:ins w:id="11122" w:author="RAFAEL SOTOMAYOR" w:date="2016-12-20T17:07:00Z"/>
          <w:noProof/>
          <w:lang w:val="es-ES"/>
        </w:rPr>
        <w:pPrChange w:id="11123" w:author="RAFAEL SOTOMAYOR" w:date="2016-12-20T17:07:00Z">
          <w:pPr>
            <w:pStyle w:val="Textoindependiente"/>
            <w:numPr>
              <w:ilvl w:val="2"/>
              <w:numId w:val="44"/>
            </w:numPr>
            <w:tabs>
              <w:tab w:val="num" w:pos="1440"/>
            </w:tabs>
            <w:ind w:left="1440" w:hanging="360"/>
          </w:pPr>
        </w:pPrChange>
      </w:pPr>
      <w:ins w:id="11124" w:author="RAFAEL SOTOMAYOR" w:date="2016-12-20T17:07:00Z">
        <w:r w:rsidRPr="00C8318C">
          <w:rPr>
            <w:b/>
            <w:noProof/>
            <w:lang w:val="es-ES"/>
          </w:rPr>
          <w:t xml:space="preserve">Control de Compuertas: </w:t>
        </w:r>
        <w:r w:rsidRPr="00067AA5">
          <w:rPr>
            <w:noProof/>
            <w:lang w:val="es-ES"/>
          </w:rPr>
          <w:t>Utilizados extra predial mente para administrar los turnos de agua.</w:t>
        </w:r>
      </w:ins>
    </w:p>
    <w:p w:rsidR="00C66CF8" w:rsidRPr="00067AA5" w:rsidRDefault="00C66CF8" w:rsidP="004423CA">
      <w:pPr>
        <w:pStyle w:val="Textoindependiente"/>
        <w:numPr>
          <w:ilvl w:val="2"/>
          <w:numId w:val="43"/>
        </w:numPr>
        <w:rPr>
          <w:ins w:id="11125" w:author="RAFAEL SOTOMAYOR" w:date="2016-12-20T17:07:00Z"/>
          <w:noProof/>
          <w:lang w:val="es-ES"/>
        </w:rPr>
        <w:pPrChange w:id="11126" w:author="RAFAEL SOTOMAYOR" w:date="2016-12-20T17:07:00Z">
          <w:pPr>
            <w:pStyle w:val="Textoindependiente"/>
            <w:numPr>
              <w:ilvl w:val="2"/>
              <w:numId w:val="44"/>
            </w:numPr>
            <w:tabs>
              <w:tab w:val="num" w:pos="1440"/>
            </w:tabs>
            <w:ind w:left="1440" w:hanging="360"/>
          </w:pPr>
        </w:pPrChange>
      </w:pPr>
      <w:ins w:id="11127" w:author="RAFAEL SOTOMAYOR" w:date="2016-12-20T17:07:00Z">
        <w:r w:rsidRPr="00C8318C">
          <w:rPr>
            <w:b/>
            <w:noProof/>
            <w:lang w:val="es-ES"/>
          </w:rPr>
          <w:t>Control de Válvulas:</w:t>
        </w:r>
        <w:r w:rsidRPr="00067AA5">
          <w:rPr>
            <w:noProof/>
            <w:lang w:val="es-ES"/>
          </w:rPr>
          <w:t xml:space="preserve">  Utilizados extra e intra predial mente para administrar los turnos de agua.</w:t>
        </w:r>
      </w:ins>
    </w:p>
    <w:p w:rsidR="00C66CF8" w:rsidRPr="00067AA5" w:rsidRDefault="00C66CF8" w:rsidP="004423CA">
      <w:pPr>
        <w:pStyle w:val="Textoindependiente"/>
        <w:numPr>
          <w:ilvl w:val="1"/>
          <w:numId w:val="43"/>
        </w:numPr>
        <w:rPr>
          <w:ins w:id="11128" w:author="RAFAEL SOTOMAYOR" w:date="2016-12-20T17:07:00Z"/>
          <w:noProof/>
          <w:lang w:val="es-ES"/>
        </w:rPr>
        <w:pPrChange w:id="11129" w:author="RAFAEL SOTOMAYOR" w:date="2016-12-20T17:07:00Z">
          <w:pPr>
            <w:pStyle w:val="Textoindependiente"/>
            <w:numPr>
              <w:ilvl w:val="1"/>
              <w:numId w:val="44"/>
            </w:numPr>
            <w:tabs>
              <w:tab w:val="num" w:pos="1080"/>
            </w:tabs>
            <w:ind w:left="1080" w:hanging="360"/>
          </w:pPr>
        </w:pPrChange>
      </w:pPr>
      <w:ins w:id="11130" w:author="RAFAEL SOTOMAYOR" w:date="2016-12-20T17:07:00Z">
        <w:r w:rsidRPr="00C8318C">
          <w:rPr>
            <w:b/>
            <w:noProof/>
            <w:lang w:val="es-ES"/>
          </w:rPr>
          <w:t>Variables de interés operacional:</w:t>
        </w:r>
        <w:r w:rsidRPr="00067AA5">
          <w:rPr>
            <w:noProof/>
            <w:lang w:val="es-ES"/>
          </w:rPr>
          <w:t xml:space="preserve"> Adicionalmente es interesante medir variables de operación y comportamiento de de los dispositivos:</w:t>
        </w:r>
      </w:ins>
    </w:p>
    <w:p w:rsidR="00C66CF8" w:rsidRPr="00067AA5" w:rsidRDefault="00C66CF8" w:rsidP="004423CA">
      <w:pPr>
        <w:pStyle w:val="Textoindependiente"/>
        <w:numPr>
          <w:ilvl w:val="2"/>
          <w:numId w:val="43"/>
        </w:numPr>
        <w:rPr>
          <w:ins w:id="11131" w:author="RAFAEL SOTOMAYOR" w:date="2016-12-20T17:07:00Z"/>
          <w:noProof/>
          <w:lang w:val="es-ES"/>
        </w:rPr>
        <w:pPrChange w:id="11132" w:author="RAFAEL SOTOMAYOR" w:date="2016-12-20T17:07:00Z">
          <w:pPr>
            <w:pStyle w:val="Textoindependiente"/>
            <w:numPr>
              <w:ilvl w:val="2"/>
              <w:numId w:val="44"/>
            </w:numPr>
            <w:tabs>
              <w:tab w:val="num" w:pos="1440"/>
            </w:tabs>
            <w:ind w:left="1440" w:hanging="360"/>
          </w:pPr>
        </w:pPrChange>
      </w:pPr>
      <w:ins w:id="11133" w:author="RAFAEL SOTOMAYOR" w:date="2016-12-20T17:07:00Z">
        <w:r w:rsidRPr="00067AA5">
          <w:rPr>
            <w:noProof/>
            <w:lang w:val="es-ES"/>
          </w:rPr>
          <w:t>Temperatura interna de los dispositivos</w:t>
        </w:r>
      </w:ins>
    </w:p>
    <w:p w:rsidR="00C66CF8" w:rsidRPr="00067AA5" w:rsidRDefault="00C66CF8" w:rsidP="004423CA">
      <w:pPr>
        <w:pStyle w:val="Textoindependiente"/>
        <w:numPr>
          <w:ilvl w:val="2"/>
          <w:numId w:val="43"/>
        </w:numPr>
        <w:rPr>
          <w:ins w:id="11134" w:author="RAFAEL SOTOMAYOR" w:date="2016-12-20T17:07:00Z"/>
          <w:noProof/>
          <w:lang w:val="es-ES"/>
        </w:rPr>
        <w:pPrChange w:id="11135" w:author="RAFAEL SOTOMAYOR" w:date="2016-12-20T17:07:00Z">
          <w:pPr>
            <w:pStyle w:val="Textoindependiente"/>
            <w:numPr>
              <w:ilvl w:val="2"/>
              <w:numId w:val="44"/>
            </w:numPr>
            <w:tabs>
              <w:tab w:val="num" w:pos="1440"/>
            </w:tabs>
            <w:ind w:left="1440" w:hanging="360"/>
          </w:pPr>
        </w:pPrChange>
      </w:pPr>
      <w:ins w:id="11136" w:author="RAFAEL SOTOMAYOR" w:date="2016-12-20T17:07:00Z">
        <w:r w:rsidRPr="00067AA5">
          <w:rPr>
            <w:noProof/>
            <w:lang w:val="es-ES"/>
          </w:rPr>
          <w:t>Voltaje Bater ía con un adecuado divisor de tensión.</w:t>
        </w:r>
      </w:ins>
    </w:p>
    <w:p w:rsidR="00C66CF8" w:rsidRPr="00067AA5" w:rsidRDefault="00C66CF8" w:rsidP="004423CA">
      <w:pPr>
        <w:pStyle w:val="Textoindependiente"/>
        <w:numPr>
          <w:ilvl w:val="2"/>
          <w:numId w:val="43"/>
        </w:numPr>
        <w:rPr>
          <w:ins w:id="11137" w:author="RAFAEL SOTOMAYOR" w:date="2016-12-20T17:07:00Z"/>
          <w:noProof/>
          <w:lang w:val="es-ES"/>
        </w:rPr>
        <w:pPrChange w:id="11138" w:author="RAFAEL SOTOMAYOR" w:date="2016-12-20T17:07:00Z">
          <w:pPr>
            <w:pStyle w:val="Textoindependiente"/>
            <w:numPr>
              <w:ilvl w:val="2"/>
              <w:numId w:val="44"/>
            </w:numPr>
            <w:tabs>
              <w:tab w:val="num" w:pos="1440"/>
            </w:tabs>
            <w:ind w:left="1440" w:hanging="360"/>
          </w:pPr>
        </w:pPrChange>
      </w:pPr>
      <w:ins w:id="11139" w:author="RAFAEL SOTOMAYOR" w:date="2016-12-20T17:07:00Z">
        <w:r w:rsidRPr="00067AA5">
          <w:rPr>
            <w:noProof/>
            <w:lang w:val="es-ES"/>
          </w:rPr>
          <w:t>Aceler ómetro para detectar movimiento de los dispositivos.</w:t>
        </w:r>
      </w:ins>
    </w:p>
    <w:p w:rsidR="00C66CF8" w:rsidRPr="00067AA5" w:rsidRDefault="00C66CF8" w:rsidP="00C66CF8">
      <w:pPr>
        <w:pStyle w:val="Textoindependiente"/>
        <w:rPr>
          <w:ins w:id="11140" w:author="RAFAEL SOTOMAYOR" w:date="2016-12-20T17:07:00Z"/>
          <w:noProof/>
          <w:lang w:val="es-ES"/>
        </w:rPr>
      </w:pPr>
      <w:ins w:id="11141" w:author="RAFAEL SOTOMAYOR" w:date="2016-12-20T17:07:00Z">
        <w:r w:rsidRPr="00067AA5">
          <w:rPr>
            <w:noProof/>
            <w:lang w:val="es-ES"/>
          </w:rPr>
          <w:br w:type="page"/>
        </w:r>
      </w:ins>
    </w:p>
    <w:p w:rsidR="00C66CF8" w:rsidRPr="00067AA5" w:rsidRDefault="00C66CF8" w:rsidP="00C66CF8">
      <w:pPr>
        <w:pStyle w:val="Textoindependiente"/>
        <w:rPr>
          <w:ins w:id="11142" w:author="RAFAEL SOTOMAYOR" w:date="2016-12-20T17:07:00Z"/>
          <w:noProof/>
          <w:lang w:val="es-ES"/>
        </w:rPr>
      </w:pPr>
      <w:ins w:id="11143" w:author="RAFAEL SOTOMAYOR" w:date="2016-12-20T17:07:00Z">
        <w:r w:rsidRPr="00067AA5">
          <w:rPr>
            <w:noProof/>
            <w:lang w:val="es-ES"/>
          </w:rPr>
          <w:lastRenderedPageBreak/>
          <w:t xml:space="preserve">La </w:t>
        </w:r>
        <w:r>
          <w:rPr>
            <w:noProof/>
            <w:lang w:val="es-ES"/>
          </w:rPr>
          <w:t>Ilustraci</w:t>
        </w:r>
        <w:r w:rsidRPr="00067AA5">
          <w:rPr>
            <w:noProof/>
            <w:lang w:val="es-ES"/>
          </w:rPr>
          <w:t>ón 24 muestra alguno de los sensores mencionados para el control de riego.</w:t>
        </w:r>
      </w:ins>
    </w:p>
    <w:p w:rsidR="00C66CF8" w:rsidRPr="00067AA5" w:rsidRDefault="00C66CF8" w:rsidP="00C66CF8">
      <w:pPr>
        <w:pStyle w:val="Textoindependiente"/>
        <w:rPr>
          <w:ins w:id="11144" w:author="RAFAEL SOTOMAYOR" w:date="2016-12-20T17:07:00Z"/>
          <w:noProof/>
          <w:lang w:val="es-ES"/>
        </w:rPr>
      </w:pPr>
      <w:ins w:id="11145" w:author="RAFAEL SOTOMAYOR" w:date="2016-12-20T17:07:00Z">
        <w:r w:rsidRPr="00067AA5">
          <w:rPr>
            <w:noProof/>
            <w:lang w:val="es-ES"/>
          </w:rPr>
          <w:t>.</w:t>
        </w:r>
        <w:r w:rsidRPr="00067AA5">
          <w:rPr>
            <w:noProof/>
            <w:lang w:val="es-ES" w:eastAsia="es-CL" w:bidi="ar-SA"/>
          </w:rPr>
          <w:t xml:space="preserve"> </w:t>
        </w:r>
        <w:r w:rsidRPr="00067AA5">
          <w:rPr>
            <w:noProof/>
            <w:lang w:eastAsia="es-CL" w:bidi="ar-SA"/>
          </w:rPr>
          <w:drawing>
            <wp:inline distT="0" distB="0" distL="0" distR="0" wp14:anchorId="7823FE44" wp14:editId="17DE8166">
              <wp:extent cx="6333490" cy="6089650"/>
              <wp:effectExtent l="0" t="0" r="0" b="0"/>
              <wp:docPr id="37"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1"/>
                      <pic:cNvPicPr>
                        <a:picLocks noChangeAspect="1" noChangeArrowheads="1"/>
                      </pic:cNvPicPr>
                    </pic:nvPicPr>
                    <pic:blipFill>
                      <a:blip r:embed="rId77"/>
                      <a:stretch>
                        <a:fillRect/>
                      </a:stretch>
                    </pic:blipFill>
                    <pic:spPr bwMode="auto">
                      <a:xfrm>
                        <a:off x="0" y="0"/>
                        <a:ext cx="6333490" cy="6089650"/>
                      </a:xfrm>
                      <a:prstGeom prst="rect">
                        <a:avLst/>
                      </a:prstGeom>
                    </pic:spPr>
                  </pic:pic>
                </a:graphicData>
              </a:graphic>
            </wp:inline>
          </w:drawing>
        </w:r>
      </w:ins>
    </w:p>
    <w:p w:rsidR="00C66CF8" w:rsidRPr="00067AA5" w:rsidRDefault="00C66CF8" w:rsidP="00C66CF8">
      <w:pPr>
        <w:pStyle w:val="Epgrafe"/>
        <w:rPr>
          <w:ins w:id="11146" w:author="RAFAEL SOTOMAYOR" w:date="2016-12-20T17:07:00Z"/>
          <w:noProof/>
        </w:rPr>
      </w:pPr>
      <w:bookmarkStart w:id="11147" w:name="_Toc469954926"/>
      <w:bookmarkStart w:id="11148" w:name="_Toc470016020"/>
      <w:ins w:id="11149" w:author="RAFAEL SOTOMAYOR" w:date="2016-12-20T17:07:00Z">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24</w:t>
        </w:r>
        <w:r w:rsidRPr="00067AA5">
          <w:rPr>
            <w:noProof/>
          </w:rPr>
          <w:fldChar w:fldCharType="end"/>
        </w:r>
        <w:r>
          <w:rPr>
            <w:noProof/>
          </w:rPr>
          <w:t>:</w:t>
        </w:r>
        <w:r w:rsidRPr="00067AA5">
          <w:rPr>
            <w:noProof/>
          </w:rPr>
          <w:t xml:space="preserve"> Tipo de sensores para control de riego</w:t>
        </w:r>
        <w:bookmarkEnd w:id="11147"/>
        <w:bookmarkEnd w:id="11148"/>
      </w:ins>
    </w:p>
    <w:p w:rsidR="00C66CF8" w:rsidRPr="00067AA5" w:rsidRDefault="00C66CF8" w:rsidP="00C66CF8">
      <w:pPr>
        <w:pStyle w:val="Textoindependiente"/>
        <w:rPr>
          <w:ins w:id="11150" w:author="RAFAEL SOTOMAYOR" w:date="2016-12-20T17:07:00Z"/>
          <w:noProof/>
          <w:lang w:val="es-ES"/>
        </w:rPr>
      </w:pPr>
    </w:p>
    <w:p w:rsidR="00C66CF8" w:rsidRPr="00067AA5" w:rsidRDefault="00C66CF8" w:rsidP="00C66CF8">
      <w:pPr>
        <w:rPr>
          <w:ins w:id="11151" w:author="RAFAEL SOTOMAYOR" w:date="2016-12-20T17:07:00Z"/>
          <w:noProof/>
        </w:rPr>
      </w:pPr>
    </w:p>
    <w:p w:rsidR="00C66CF8" w:rsidRPr="00067AA5" w:rsidRDefault="00C66CF8" w:rsidP="00C66CF8">
      <w:pPr>
        <w:rPr>
          <w:ins w:id="11152" w:author="RAFAEL SOTOMAYOR" w:date="2016-12-20T17:07:00Z"/>
          <w:noProof/>
        </w:rPr>
      </w:pPr>
      <w:ins w:id="11153" w:author="RAFAEL SOTOMAYOR" w:date="2016-12-20T17:07:00Z">
        <w:r w:rsidRPr="00067AA5">
          <w:rPr>
            <w:noProof/>
          </w:rPr>
          <w:br w:type="page"/>
        </w:r>
      </w:ins>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1154" w:author="RAFAEL SOTOMAYOR" w:date="2016-12-20T17:07:00Z"/>
          <w:noProof/>
        </w:rPr>
        <w:pPrChange w:id="11155"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1156" w:name="_Toc470016884"/>
      <w:ins w:id="11157" w:author="RAFAEL SOTOMAYOR" w:date="2016-12-20T17:07:00Z">
        <w:r w:rsidRPr="00067AA5">
          <w:rPr>
            <w:noProof/>
          </w:rPr>
          <w:lastRenderedPageBreak/>
          <w:t>Monitoreo de la cadena de frio y heladas</w:t>
        </w:r>
        <w:bookmarkEnd w:id="11156"/>
      </w:ins>
    </w:p>
    <w:tbl>
      <w:tblPr>
        <w:tblW w:w="9974" w:type="dxa"/>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Look w:val="04A0" w:firstRow="1" w:lastRow="0" w:firstColumn="1" w:lastColumn="0" w:noHBand="0" w:noVBand="1"/>
      </w:tblPr>
      <w:tblGrid>
        <w:gridCol w:w="6118"/>
        <w:gridCol w:w="3856"/>
      </w:tblGrid>
      <w:tr w:rsidR="00C66CF8" w:rsidRPr="00067AA5" w:rsidTr="0038412C">
        <w:trPr>
          <w:trHeight w:val="8339"/>
          <w:ins w:id="11158" w:author="RAFAEL SOTOMAYOR" w:date="2016-12-20T17:07:00Z"/>
        </w:trPr>
        <w:tc>
          <w:tcPr>
            <w:tcW w:w="6118" w:type="dxa"/>
            <w:tcBorders>
              <w:top w:val="single" w:sz="2" w:space="0" w:color="FFFFFF"/>
              <w:left w:val="single" w:sz="2" w:space="0" w:color="FFFFFF"/>
              <w:bottom w:val="single" w:sz="2" w:space="0" w:color="FFFFFF"/>
            </w:tcBorders>
            <w:shd w:val="clear" w:color="auto" w:fill="auto"/>
            <w:tcMar>
              <w:left w:w="54" w:type="dxa"/>
            </w:tcMar>
          </w:tcPr>
          <w:p w:rsidR="00C66CF8" w:rsidRPr="00067AA5" w:rsidRDefault="00C66CF8" w:rsidP="0038412C">
            <w:pPr>
              <w:rPr>
                <w:ins w:id="11159" w:author="RAFAEL SOTOMAYOR" w:date="2016-12-20T17:07:00Z"/>
                <w:noProof/>
              </w:rPr>
            </w:pPr>
            <w:ins w:id="11160" w:author="RAFAEL SOTOMAYOR" w:date="2016-12-20T17:07:00Z">
              <w:r w:rsidRPr="00067AA5">
                <w:rPr>
                  <w:noProof/>
                </w:rPr>
                <w:t xml:space="preserve">La fruta fresca debe ser mantenida a una temperatura controlada, desde </w:t>
              </w:r>
              <w:r>
                <w:rPr>
                  <w:noProof/>
                </w:rPr>
                <w:t>el origen hasta la entrega, com</w:t>
              </w:r>
              <w:r w:rsidRPr="00067AA5">
                <w:rPr>
                  <w:noProof/>
                </w:rPr>
                <w:t>únmente llamado como como la "cadena de frío".</w:t>
              </w:r>
            </w:ins>
          </w:p>
          <w:p w:rsidR="00C66CF8" w:rsidRPr="00067AA5" w:rsidRDefault="00C66CF8" w:rsidP="0038412C">
            <w:pPr>
              <w:rPr>
                <w:ins w:id="11161" w:author="RAFAEL SOTOMAYOR" w:date="2016-12-20T17:07:00Z"/>
                <w:noProof/>
              </w:rPr>
            </w:pPr>
            <w:ins w:id="11162" w:author="RAFAEL SOTOMAYOR" w:date="2016-12-20T17:07:00Z">
              <w:r w:rsidRPr="00067AA5">
                <w:rPr>
                  <w:noProof/>
                </w:rPr>
                <w:t>Se requiere monitoreo de la temperatura y humedad en tiempo real para verificar el correcto funcionamiento de los climatizadores.</w:t>
              </w:r>
            </w:ins>
          </w:p>
          <w:p w:rsidR="00C66CF8" w:rsidRPr="00067AA5" w:rsidRDefault="00C66CF8" w:rsidP="0038412C">
            <w:pPr>
              <w:rPr>
                <w:ins w:id="11163" w:author="RAFAEL SOTOMAYOR" w:date="2016-12-20T17:07:00Z"/>
                <w:noProof/>
              </w:rPr>
            </w:pPr>
            <w:ins w:id="11164" w:author="RAFAEL SOTOMAYOR" w:date="2016-12-20T17:07:00Z">
              <w:r>
                <w:rPr>
                  <w:noProof/>
                </w:rPr>
                <w:t>Las heladas tambi</w:t>
              </w:r>
              <w:r w:rsidRPr="00067AA5">
                <w:rPr>
                  <w:noProof/>
                </w:rPr>
                <w:t>én utilizan el mismo principio y tecnología, en base al monitoreo constante de la temperatura y humedad, mas algoritmos adecuados se puede actuar ante este fenómeno.</w:t>
              </w:r>
            </w:ins>
          </w:p>
          <w:p w:rsidR="00C66CF8" w:rsidRPr="00067AA5" w:rsidRDefault="00C66CF8" w:rsidP="0038412C">
            <w:pPr>
              <w:rPr>
                <w:ins w:id="11165" w:author="RAFAEL SOTOMAYOR" w:date="2016-12-20T17:07:00Z"/>
                <w:noProof/>
              </w:rPr>
            </w:pPr>
          </w:p>
          <w:p w:rsidR="00C66CF8" w:rsidRPr="00067AA5" w:rsidRDefault="00C66CF8" w:rsidP="0038412C">
            <w:pPr>
              <w:rPr>
                <w:ins w:id="11166" w:author="RAFAEL SOTOMAYOR" w:date="2016-12-20T17:07:00Z"/>
                <w:noProof/>
              </w:rPr>
            </w:pPr>
          </w:p>
          <w:p w:rsidR="00C66CF8" w:rsidRPr="00067AA5" w:rsidRDefault="00C66CF8" w:rsidP="0038412C">
            <w:pPr>
              <w:rPr>
                <w:ins w:id="11167" w:author="RAFAEL SOTOMAYOR" w:date="2016-12-20T17:07:00Z"/>
                <w:noProof/>
              </w:rPr>
            </w:pPr>
            <w:ins w:id="11168" w:author="RAFAEL SOTOMAYOR" w:date="2016-12-20T17:07:00Z">
              <w:r w:rsidRPr="00067AA5">
                <w:rPr>
                  <w:noProof/>
                </w:rPr>
                <w:drawing>
                  <wp:inline distT="0" distB="0" distL="0" distR="0" wp14:anchorId="734BBEF3" wp14:editId="3BE972CE">
                    <wp:extent cx="2167890" cy="1684655"/>
                    <wp:effectExtent l="0" t="0" r="0" b="0"/>
                    <wp:docPr id="136"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
                            <pic:cNvPicPr>
                              <a:picLocks noChangeAspect="1" noChangeArrowheads="1"/>
                            </pic:cNvPicPr>
                          </pic:nvPicPr>
                          <pic:blipFill>
                            <a:blip r:embed="rId78"/>
                            <a:stretch>
                              <a:fillRect/>
                            </a:stretch>
                          </pic:blipFill>
                          <pic:spPr bwMode="auto">
                            <a:xfrm>
                              <a:off x="0" y="0"/>
                              <a:ext cx="2167890" cy="1684655"/>
                            </a:xfrm>
                            <a:prstGeom prst="rect">
                              <a:avLst/>
                            </a:prstGeom>
                          </pic:spPr>
                        </pic:pic>
                      </a:graphicData>
                    </a:graphic>
                  </wp:inline>
                </w:drawing>
              </w:r>
              <w:r w:rsidRPr="00067AA5">
                <w:rPr>
                  <w:noProof/>
                </w:rPr>
                <mc:AlternateContent>
                  <mc:Choice Requires="wps">
                    <w:drawing>
                      <wp:inline distT="0" distB="0" distL="0" distR="0" wp14:anchorId="05E60C5A" wp14:editId="65747F0F">
                        <wp:extent cx="2167890" cy="871220"/>
                        <wp:effectExtent l="0" t="0" r="0" b="0"/>
                        <wp:docPr id="212" name="Marco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7890" cy="871220"/>
                                </a:xfrm>
                                <a:prstGeom prst="rect">
                                  <a:avLst/>
                                </a:prstGeom>
                              </wps:spPr>
                              <wps:txbx>
                                <w:txbxContent>
                                  <w:p w:rsidR="00C66CF8" w:rsidRDefault="00C66CF8" w:rsidP="00C66CF8">
                                    <w:pPr>
                                      <w:pStyle w:val="Epgrafe"/>
                                    </w:pPr>
                                    <w:bookmarkStart w:id="11169" w:name="_Toc470016021"/>
                                    <w:r>
                                      <w:t xml:space="preserve">Ilustración  </w:t>
                                    </w:r>
                                    <w:r>
                                      <w:fldChar w:fldCharType="begin"/>
                                    </w:r>
                                    <w:r>
                                      <w:instrText xml:space="preserve"> SEQ Ilustración \* ARABIC </w:instrText>
                                    </w:r>
                                    <w:r>
                                      <w:fldChar w:fldCharType="separate"/>
                                    </w:r>
                                    <w:r>
                                      <w:rPr>
                                        <w:noProof/>
                                      </w:rPr>
                                      <w:t>25</w:t>
                                    </w:r>
                                    <w:r>
                                      <w:rPr>
                                        <w:noProof/>
                                      </w:rPr>
                                      <w:fldChar w:fldCharType="end"/>
                                    </w:r>
                                    <w:r>
                                      <w:t>: Monitoreo de</w:t>
                                    </w:r>
                                    <w:r w:rsidRPr="005C2D71">
                                      <w:t xml:space="preserve"> Temperatura y Humedad</w:t>
                                    </w:r>
                                    <w:bookmarkEnd w:id="11169"/>
                                  </w:p>
                                  <w:p w:rsidR="00C66CF8" w:rsidRDefault="00C66CF8" w:rsidP="00C66CF8">
                                    <w:pPr>
                                      <w:pStyle w:val="Epgrafe"/>
                                      <w:jc w:val="center"/>
                                    </w:pPr>
                                  </w:p>
                                  <w:p w:rsidR="00C66CF8" w:rsidRDefault="00C66CF8" w:rsidP="00C66CF8">
                                    <w:pPr>
                                      <w:pStyle w:val="Figura"/>
                                    </w:pPr>
                                  </w:p>
                                  <w:p w:rsidR="00C66CF8" w:rsidRDefault="00C66CF8" w:rsidP="00C66CF8">
                                    <w:pPr>
                                      <w:pStyle w:val="Figura"/>
                                    </w:pPr>
                                  </w:p>
                                </w:txbxContent>
                              </wps:txbx>
                              <wps:bodyPr lIns="0" tIns="0" rIns="0" bIns="0" anchor="t">
                                <a:noAutofit/>
                              </wps:bodyPr>
                            </wps:wsp>
                          </a:graphicData>
                        </a:graphic>
                      </wp:inline>
                    </w:drawing>
                  </mc:Choice>
                  <mc:Fallback>
                    <w:pict>
                      <v:shape id="Marco17" o:spid="_x0000_s1045" type="#_x0000_t202" style="width:170.7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GSdWogEAADkDAAAOAAAAZHJzL2Uyb0RvYy54bWysUk1v2zAMvQ/YfxB0XxT70KRGnKJDsWFA 9wF0+wGKLMVCLVEQ1dj596PkOC2227CLTJlPj3yP3N1NbmAnHdGCb3m1WnOmvYLO+mPLf/389GHL GSbpOzmA1y0/a+R3+/fvdmNodA09DJ2OjEg8NmNoeZ9SaIRA1WsncQVBe0oaiE4musaj6KIcid0N ol6vb8QIsQsRlEakvw9zku8LvzFape/GoE5saDn1lsoZy3nIp9jvZHOMMvRWXdqQ/9CFk9ZT0SvV g0ySvUT7F5WzKgKCSSsFToAxVumigdRU6z/UPPUy6KKFzMFwtQn/H636dvoRme1aXlc1Z146GtJX GRVUm2zOGLAhzFMgVJo+wkRDLkIxPIJ6RoKIN5j5ARI6mzGZ6PKXZDJ6SP6fr57rKTFFP+vqZrO9 pZSi3HZT1XUZinh9HSKmzxocy0HLI820dCBPj5hyfdkskEszc/3cVpoOU1FX3S5qDtCdSczwxZON eSWWIC7BYQmkVz3Qssz1PNy/JDC21MzkM9OlJs2ntHLZpbwAb+8F9brx+98AAAD//wMAUEsDBBQA BgAIAAAAIQCL+irc2AAAAAIBAAAPAAAAZHJzL2Rvd25yZXYueG1sTI/BTsMwEETvlfoP1t6p07RQ FMXpoajigDi0UInjNl7iiHgdxW6a/j0LF7iMtJrRzNtyO/lOjTTENrCB5SIDRVwH23Jj4P1tf/cI KiZki11gMnCjCNtqPiuxsOHKBxqPqVFSwrFAAy6lvtA61o48xkXoicX7DIPHJOfQaDvgVcp9p/Ms e9AeW5YFhz3tHNVfx4s3cNr1+5fpw+HreG+fn/LN4TbUkzHzGahEU/pLwg+7cEMlQOdwYRtVZ0C+ SL8q3mq9XIM6S2i1yUFXpf6PXn0DAAD//wMAUEsBAi0AFAAGAAgAAAAhALaDOJL+AAAA4QEAABMA AAAAAAAAAAAAAAAAAAAAAFtDb250ZW50X1R5cGVzXS54bWxQSwECLQAUAAYACAAAACEAOP0h/9YA AACUAQAACwAAAAAAAAAAAAAAAAAvAQAAX3JlbHMvLnJlbHNQSwECLQAUAAYACAAAACEAIhknVqIB AAA5AwAADgAAAAAAAAAAAAAAAAAuAgAAZHJzL2Uyb0RvYy54bWxQSwECLQAUAAYACAAAACEAi/oq 3NgAAAACAQAADwAAAAAAAAAAAAAAAAD8AwAAZHJzL2Rvd25yZXYueG1sUEsFBgAAAAAEAAQA8wAA AAEFAAAAAA== " filled="f" stroked="f">
                        <v:path arrowok="t"/>
                        <v:textbox inset="0,0,0,0">
                          <w:txbxContent>
                            <w:p w:rsidR="00C66CF8" w:rsidRDefault="00C66CF8" w:rsidP="00C66CF8">
                              <w:pPr>
                                <w:pStyle w:val="Epgrafe"/>
                              </w:pPr>
                              <w:bookmarkStart w:id="11170" w:name="_Toc470016021"/>
                              <w:r>
                                <w:t xml:space="preserve">Ilustración  </w:t>
                              </w:r>
                              <w:r>
                                <w:fldChar w:fldCharType="begin"/>
                              </w:r>
                              <w:r>
                                <w:instrText xml:space="preserve"> SEQ Ilustración \* ARABIC </w:instrText>
                              </w:r>
                              <w:r>
                                <w:fldChar w:fldCharType="separate"/>
                              </w:r>
                              <w:r>
                                <w:rPr>
                                  <w:noProof/>
                                </w:rPr>
                                <w:t>25</w:t>
                              </w:r>
                              <w:r>
                                <w:rPr>
                                  <w:noProof/>
                                </w:rPr>
                                <w:fldChar w:fldCharType="end"/>
                              </w:r>
                              <w:r>
                                <w:t>: Monitoreo de</w:t>
                              </w:r>
                              <w:r w:rsidRPr="005C2D71">
                                <w:t xml:space="preserve"> Temperatura y Humedad</w:t>
                              </w:r>
                              <w:bookmarkEnd w:id="11170"/>
                            </w:p>
                            <w:p w:rsidR="00C66CF8" w:rsidRDefault="00C66CF8" w:rsidP="00C66CF8">
                              <w:pPr>
                                <w:pStyle w:val="Epgrafe"/>
                                <w:jc w:val="center"/>
                              </w:pPr>
                            </w:p>
                            <w:p w:rsidR="00C66CF8" w:rsidRDefault="00C66CF8" w:rsidP="00C66CF8">
                              <w:pPr>
                                <w:pStyle w:val="Figura"/>
                              </w:pPr>
                            </w:p>
                            <w:p w:rsidR="00C66CF8" w:rsidRDefault="00C66CF8" w:rsidP="00C66CF8">
                              <w:pPr>
                                <w:pStyle w:val="Figura"/>
                              </w:pPr>
                            </w:p>
                          </w:txbxContent>
                        </v:textbox>
                        <w10:anchorlock/>
                      </v:shape>
                    </w:pict>
                  </mc:Fallback>
                </mc:AlternateContent>
              </w:r>
              <w:bookmarkStart w:id="11171" w:name="docs-internal-guid-3e4e6499-1315-7225-85"/>
              <w:bookmarkEnd w:id="11171"/>
            </w:ins>
          </w:p>
        </w:tc>
        <w:tc>
          <w:tcPr>
            <w:tcW w:w="3856" w:type="dxa"/>
            <w:tcBorders>
              <w:top w:val="single" w:sz="2" w:space="0" w:color="FFFFFF"/>
              <w:left w:val="single" w:sz="2" w:space="0" w:color="FFFFFF"/>
              <w:bottom w:val="single" w:sz="2" w:space="0" w:color="FFFFFF"/>
              <w:right w:val="single" w:sz="2" w:space="0" w:color="FFFFFF"/>
            </w:tcBorders>
            <w:shd w:val="clear" w:color="auto" w:fill="auto"/>
            <w:tcMar>
              <w:left w:w="54" w:type="dxa"/>
            </w:tcMar>
          </w:tcPr>
          <w:p w:rsidR="00C66CF8" w:rsidRPr="00067AA5" w:rsidRDefault="00C66CF8" w:rsidP="0038412C">
            <w:pPr>
              <w:pStyle w:val="Contenidodelatabla"/>
              <w:rPr>
                <w:ins w:id="11172" w:author="RAFAEL SOTOMAYOR" w:date="2016-12-20T17:07:00Z"/>
                <w:noProof/>
                <w:lang w:val="es-ES"/>
              </w:rPr>
            </w:pPr>
            <w:ins w:id="11173" w:author="RAFAEL SOTOMAYOR" w:date="2016-12-20T17:07:00Z">
              <w:r w:rsidRPr="00067AA5">
                <w:rPr>
                  <w:noProof/>
                  <w:lang w:eastAsia="es-CL" w:bidi="ar-SA"/>
                </w:rPr>
                <mc:AlternateContent>
                  <mc:Choice Requires="wps">
                    <w:drawing>
                      <wp:anchor distT="0" distB="0" distL="114300" distR="114300" simplePos="0" relativeHeight="251668480" behindDoc="0" locked="0" layoutInCell="1" allowOverlap="1" wp14:anchorId="0C6D390D" wp14:editId="55324D1C">
                        <wp:simplePos x="0" y="0"/>
                        <wp:positionH relativeFrom="column">
                          <wp:posOffset>332105</wp:posOffset>
                        </wp:positionH>
                        <wp:positionV relativeFrom="paragraph">
                          <wp:posOffset>1934210</wp:posOffset>
                        </wp:positionV>
                        <wp:extent cx="1543685" cy="394335"/>
                        <wp:effectExtent l="5715" t="2540" r="0" b="0"/>
                        <wp:wrapSquare wrapText="largest"/>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394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66CF8" w:rsidRPr="0020338B" w:rsidRDefault="00C66CF8" w:rsidP="00C66CF8">
                                    <w:pPr>
                                      <w:pStyle w:val="Epgrafe"/>
                                      <w:rPr>
                                        <w:noProof/>
                                      </w:rPr>
                                    </w:pPr>
                                    <w:bookmarkStart w:id="11174" w:name="_Toc470016022"/>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w:t>
                                    </w:r>
                                    <w:r w:rsidRPr="00325E0E">
                                      <w:t>Monitoreo de  Temperatura y Humedad</w:t>
                                    </w:r>
                                    <w:r>
                                      <w:t xml:space="preserve"> para Heladas</w:t>
                                    </w:r>
                                    <w:bookmarkEnd w:id="111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 o:spid="_x0000_s1046" type="#_x0000_t202" style="position:absolute;left:0;text-align:left;margin-left:26.15pt;margin-top:152.3pt;width:121.55pt;height:31.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eoL1fgIAAAkFAAAOAAAAZHJzL2Uyb0RvYy54bWysVNuO2yAQfa/Uf0C8Z32Jk42tOKu91FWl 7UXa7QcQwDEqBhdI7O2q/94Bx9ndXqSqqh/wAMNhZs4Z1hdDK9GBGyu0KnFyFmPEFdVMqF2JP99X sxVG1hHFiNSKl/iBW3yxef1q3XcFT3WjJeMGAYiyRd+VuHGuK6LI0oa3xJ7pjivYrLVpiYOp2UXM kB7QWxmlcbyMem1YZzTl1sLqzbiJNwG/rjl1H+vacodkiSE2F0YTxq0fo82aFDtDukbQYxjkH6Jo iVBw6QnqhjiC9kb8AtUKarTVtTujuo10XQvKQw6QTRL/lM1dQzoecoHi2O5UJvv/YOmHwyeDBCtx miQYKdICSfd8cOhKDyj19ek7W4DbXQeOboBl4DnkartbTb9YpPR1Q9SOXxqj+4YTBvEl/mT07OiI Yz3Itn+vGVxD9k4HoKE2rS8elAMBOvD0cOLGh0L9lYtsvlwtMKKwN8+z+XwRriDFdLoz1r3lukXe KLEB7gM6Odxa56MhxeTiL7NaClYJKcPE7LbX0qADAZ1U4Tuiv3CTyjsr7Y+NiOMKBAl3+D0fbuD9 MU/SLL5K81m1XJ3PsipbzPLzeDWLk/wqX8ZZnt1U332ASVY0gjGuboXikwaT7O84PnbDqJ6gQtSX OF+ki5GiPyYZh+93SbbCQUtK0ZZ4dXIihSf2jWKQNikcEXK0o5fhhypDDaZ/qEqQgWd+1IAbtsOo uNB+XiNbzR5AGEYDb8A+vCdgNNp8w6iH3iyx/bonhmMk3ykQl2/kyTCTsZ0MoigcLbHDaDSv3djw +86IXQPIk3wvQYCVCNp4iuIoW+i3kMTxbfAN/XwevJ5esM0PAAAA//8DAFBLAwQUAAYACAAAACEA fWmpNtwAAAAHAQAADwAAAGRycy9kb3ducmV2LnhtbEyOMU/DMBCF90r9D9atiDokqYEoToUqGGCp CF3Y3PgaB2I7sp22/HuOiY737tN7X7252JGdMMTBOwl3qwwYus7rwfUS9h8vtw/AYlJOq9E7lPCD ETbNclGrSvuze8dTm3pGJS5WSoJJaao4j51Bq+LKT+jod/TBqkRn6LkO6kzlduR5lglu1eBowagJ twa773a2Enbl587czMfnt6eyCK/7eSu++lbK5QJYwkv6J+HPnbyhIaGDn52ObJSwzgsiJRRZKYAR kD+uS2AHSoS4B97U/Nq/+QUAAP//AwBQSwECLQAUAAYACAAAACEAtoM4kv4AAADhAQAAEwAAAAAA AAAAAAAAAAAAAAAAW0NvbnRlbnRfVHlwZXNdLnhtbFBLAQItABQABgAIAAAAIQA4/SH/1gAAAJQB AAALAAAAAAAAAAAAAAAAAC8BAABfcmVscy8ucmVsc1BLAQItABQABgAIAAAAIQCxeoL1fgIAAAkF AAAOAAAAAAAAAAAAAAAAAC4CAABkcnMvZTJvRG9jLnhtbFBLAQItABQABgAIAAAAIQB9aak23AAA AAcBAAAPAAAAAAAAAAAAAAAAANgEAABkcnMvZG93bnJldi54bWxQSwUGAAAAAAQABADzAAAA4QUA AAAA " stroked="f">
                        <v:textbox style="mso-fit-shape-to-text:t" inset="0,0,0,0">
                          <w:txbxContent>
                            <w:p w:rsidR="00C66CF8" w:rsidRPr="0020338B" w:rsidRDefault="00C66CF8" w:rsidP="00C66CF8">
                              <w:pPr>
                                <w:pStyle w:val="Epgrafe"/>
                                <w:rPr>
                                  <w:noProof/>
                                </w:rPr>
                              </w:pPr>
                              <w:bookmarkStart w:id="11175" w:name="_Toc470016022"/>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w:t>
                              </w:r>
                              <w:r w:rsidRPr="00325E0E">
                                <w:t>Monitoreo de  Temperatura y Humedad</w:t>
                              </w:r>
                              <w:r>
                                <w:t xml:space="preserve"> para Heladas</w:t>
                              </w:r>
                              <w:bookmarkEnd w:id="11175"/>
                            </w:p>
                          </w:txbxContent>
                        </v:textbox>
                        <w10:wrap type="square" side="largest"/>
                      </v:shape>
                    </w:pict>
                  </mc:Fallback>
                </mc:AlternateContent>
              </w:r>
              <w:r w:rsidRPr="00067AA5">
                <w:rPr>
                  <w:noProof/>
                  <w:lang w:eastAsia="es-CL" w:bidi="ar-SA"/>
                </w:rPr>
                <w:drawing>
                  <wp:anchor distT="0" distB="0" distL="0" distR="0" simplePos="0" relativeHeight="251661312" behindDoc="0" locked="0" layoutInCell="1" allowOverlap="1" wp14:anchorId="05C51D84" wp14:editId="760A0B78">
                    <wp:simplePos x="0" y="0"/>
                    <wp:positionH relativeFrom="column">
                      <wp:posOffset>330200</wp:posOffset>
                    </wp:positionH>
                    <wp:positionV relativeFrom="paragraph">
                      <wp:posOffset>106045</wp:posOffset>
                    </wp:positionV>
                    <wp:extent cx="1717040" cy="1561465"/>
                    <wp:effectExtent l="0" t="0" r="0" b="0"/>
                    <wp:wrapSquare wrapText="largest"/>
                    <wp:docPr id="8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4"/>
                            <pic:cNvPicPr>
                              <a:picLocks noChangeAspect="1" noChangeArrowheads="1"/>
                            </pic:cNvPicPr>
                          </pic:nvPicPr>
                          <pic:blipFill>
                            <a:blip r:embed="rId79"/>
                            <a:stretch>
                              <a:fillRect/>
                            </a:stretch>
                          </pic:blipFill>
                          <pic:spPr bwMode="auto">
                            <a:xfrm>
                              <a:off x="0" y="0"/>
                              <a:ext cx="1717040" cy="1561465"/>
                            </a:xfrm>
                            <a:prstGeom prst="rect">
                              <a:avLst/>
                            </a:prstGeom>
                          </pic:spPr>
                        </pic:pic>
                      </a:graphicData>
                    </a:graphic>
                    <wp14:sizeRelH relativeFrom="margin">
                      <wp14:pctWidth>0</wp14:pctWidth>
                    </wp14:sizeRelH>
                    <wp14:sizeRelV relativeFrom="margin">
                      <wp14:pctHeight>0</wp14:pctHeight>
                    </wp14:sizeRelV>
                  </wp:anchor>
                </w:drawing>
              </w:r>
            </w:ins>
          </w:p>
        </w:tc>
      </w:tr>
    </w:tbl>
    <w:p w:rsidR="00C66CF8" w:rsidRDefault="00C66CF8" w:rsidP="00C66CF8">
      <w:pPr>
        <w:rPr>
          <w:ins w:id="11176" w:author="RAFAEL SOTOMAYOR" w:date="2016-12-20T17:07:00Z"/>
          <w:noProof/>
        </w:rPr>
      </w:pPr>
    </w:p>
    <w:p w:rsidR="00C66CF8" w:rsidRDefault="00C66CF8" w:rsidP="00C66CF8">
      <w:pPr>
        <w:rPr>
          <w:ins w:id="11177" w:author="RAFAEL SOTOMAYOR" w:date="2016-12-20T17:07:00Z"/>
          <w:noProof/>
        </w:rPr>
      </w:pPr>
    </w:p>
    <w:p w:rsidR="00C66CF8" w:rsidRDefault="00C66CF8" w:rsidP="00C66CF8">
      <w:pPr>
        <w:rPr>
          <w:ins w:id="11178" w:author="RAFAEL SOTOMAYOR" w:date="2016-12-20T17:07:00Z"/>
          <w:noProof/>
        </w:rPr>
      </w:pPr>
    </w:p>
    <w:p w:rsidR="00C66CF8" w:rsidRDefault="00C66CF8" w:rsidP="00C66CF8">
      <w:pPr>
        <w:rPr>
          <w:ins w:id="11179" w:author="RAFAEL SOTOMAYOR" w:date="2016-12-20T17:07:00Z"/>
          <w:noProof/>
        </w:rPr>
      </w:pPr>
    </w:p>
    <w:p w:rsidR="00C66CF8" w:rsidRDefault="00C66CF8" w:rsidP="00C66CF8">
      <w:pPr>
        <w:rPr>
          <w:ins w:id="11180" w:author="RAFAEL SOTOMAYOR" w:date="2016-12-20T17:07:00Z"/>
          <w:noProof/>
        </w:rPr>
      </w:pPr>
    </w:p>
    <w:p w:rsidR="00C66CF8" w:rsidRDefault="00C66CF8" w:rsidP="00C66CF8">
      <w:pPr>
        <w:rPr>
          <w:ins w:id="11181" w:author="RAFAEL SOTOMAYOR" w:date="2016-12-20T17:07:00Z"/>
          <w:noProof/>
        </w:rPr>
      </w:pPr>
    </w:p>
    <w:p w:rsidR="00C66CF8" w:rsidRDefault="00C66CF8" w:rsidP="00C66CF8">
      <w:pPr>
        <w:rPr>
          <w:ins w:id="11182" w:author="RAFAEL SOTOMAYOR" w:date="2016-12-20T17:07:00Z"/>
          <w:noProof/>
        </w:rPr>
      </w:pPr>
    </w:p>
    <w:p w:rsidR="00C66CF8" w:rsidRDefault="00C66CF8" w:rsidP="00C66CF8">
      <w:pPr>
        <w:rPr>
          <w:ins w:id="11183" w:author="RAFAEL SOTOMAYOR" w:date="2016-12-20T17:07:00Z"/>
          <w:noProof/>
        </w:rPr>
      </w:pPr>
    </w:p>
    <w:p w:rsidR="00C66CF8" w:rsidRDefault="00C66CF8" w:rsidP="00C66CF8">
      <w:pPr>
        <w:rPr>
          <w:ins w:id="11184" w:author="RAFAEL SOTOMAYOR" w:date="2016-12-20T17:07:00Z"/>
          <w:noProof/>
        </w:rPr>
      </w:pPr>
    </w:p>
    <w:p w:rsidR="00C66CF8" w:rsidRDefault="00C66CF8" w:rsidP="00C66CF8">
      <w:pPr>
        <w:rPr>
          <w:ins w:id="11185" w:author="RAFAEL SOTOMAYOR" w:date="2016-12-20T17:07:00Z"/>
          <w:noProof/>
        </w:rPr>
      </w:pPr>
    </w:p>
    <w:p w:rsidR="00C66CF8" w:rsidRPr="00067AA5" w:rsidRDefault="00C66CF8" w:rsidP="00C66CF8">
      <w:pPr>
        <w:rPr>
          <w:ins w:id="11186" w:author="RAFAEL SOTOMAYOR" w:date="2016-12-20T17:07:00Z"/>
          <w:noProof/>
        </w:rPr>
      </w:pPr>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1187" w:author="RAFAEL SOTOMAYOR" w:date="2016-12-20T17:07:00Z"/>
          <w:noProof/>
        </w:rPr>
        <w:pPrChange w:id="11188"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1189" w:name="_Toc470016885"/>
      <w:ins w:id="11190" w:author="RAFAEL SOTOMAYOR" w:date="2016-12-20T17:07:00Z">
        <w:r w:rsidRPr="00067AA5">
          <w:rPr>
            <w:noProof/>
          </w:rPr>
          <w:t>Aplicaciones ag</w:t>
        </w:r>
        <w:r>
          <w:rPr>
            <w:noProof/>
          </w:rPr>
          <w:t>r</w:t>
        </w:r>
        <w:r w:rsidRPr="00067AA5">
          <w:rPr>
            <w:noProof/>
          </w:rPr>
          <w:t>ícolas móviles</w:t>
        </w:r>
        <w:bookmarkEnd w:id="11189"/>
      </w:ins>
    </w:p>
    <w:p w:rsidR="00C66CF8" w:rsidRPr="00067AA5" w:rsidRDefault="00C66CF8" w:rsidP="00C66CF8">
      <w:pPr>
        <w:rPr>
          <w:ins w:id="11191" w:author="RAFAEL SOTOMAYOR" w:date="2016-12-20T17:07:00Z"/>
          <w:noProof/>
        </w:rPr>
      </w:pPr>
    </w:p>
    <w:tbl>
      <w:tblPr>
        <w:tblW w:w="9972" w:type="dxa"/>
        <w:tblInd w:w="-1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90" w:type="dxa"/>
          <w:bottom w:w="100" w:type="dxa"/>
          <w:right w:w="100" w:type="dxa"/>
        </w:tblCellMar>
        <w:tblLook w:val="04A0" w:firstRow="1" w:lastRow="0" w:firstColumn="1" w:lastColumn="0" w:noHBand="0" w:noVBand="1"/>
      </w:tblPr>
      <w:tblGrid>
        <w:gridCol w:w="4986"/>
        <w:gridCol w:w="4986"/>
      </w:tblGrid>
      <w:tr w:rsidR="00C66CF8" w:rsidRPr="00067AA5" w:rsidTr="0038412C">
        <w:trPr>
          <w:ins w:id="11192" w:author="RAFAEL SOTOMAYOR" w:date="2016-12-20T17:07:00Z"/>
        </w:trPr>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C66CF8" w:rsidRPr="00067AA5" w:rsidRDefault="00C66CF8" w:rsidP="0038412C">
            <w:pPr>
              <w:rPr>
                <w:ins w:id="11193" w:author="RAFAEL SOTOMAYOR" w:date="2016-12-20T17:07:00Z"/>
                <w:noProof/>
              </w:rPr>
            </w:pPr>
            <w:ins w:id="11194" w:author="RAFAEL SOTOMAYOR" w:date="2016-12-20T17:07:00Z">
              <w:r>
                <w:rPr>
                  <w:noProof/>
                </w:rPr>
                <w:t>El uso de aplicaciones de gesti</w:t>
              </w:r>
              <w:r w:rsidRPr="00067AA5">
                <w:rPr>
                  <w:noProof/>
                </w:rPr>
                <w:t xml:space="preserve">ón agrícola </w:t>
              </w:r>
              <w:r>
                <w:rPr>
                  <w:noProof/>
                </w:rPr>
                <w:t>tenderá</w:t>
              </w:r>
              <w:r w:rsidRPr="00067AA5">
                <w:rPr>
                  <w:noProof/>
                </w:rPr>
                <w:t xml:space="preserve"> generalizarse en los agricultores. Lo que busca este tipo de aplicaciones es registrar acciones como registro de asistencia, trabajos de campo, aplicación de productos</w:t>
              </w:r>
              <w:r>
                <w:rPr>
                  <w:noProof/>
                </w:rPr>
                <w:t xml:space="preserve"> y las aplicaciones m</w:t>
              </w:r>
              <w:r w:rsidRPr="00067AA5">
                <w:rPr>
                  <w:noProof/>
                </w:rPr>
                <w:t>ás avanzadas</w:t>
              </w:r>
              <w:r>
                <w:rPr>
                  <w:noProof/>
                </w:rPr>
                <w:t xml:space="preserve"> podr</w:t>
              </w:r>
              <w:r w:rsidRPr="00067AA5">
                <w:rPr>
                  <w:noProof/>
                </w:rPr>
                <w:t>án sacar fotografías digitales para luego procesarlas y obtener parámetros de biomasa como carga frutal y calibres.</w:t>
              </w:r>
            </w:ins>
          </w:p>
        </w:tc>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C66CF8" w:rsidRPr="00067AA5" w:rsidRDefault="00C66CF8" w:rsidP="0038412C">
            <w:pPr>
              <w:rPr>
                <w:ins w:id="11195" w:author="RAFAEL SOTOMAYOR" w:date="2016-12-20T17:07:00Z"/>
                <w:noProof/>
              </w:rPr>
            </w:pPr>
            <w:ins w:id="11196" w:author="RAFAEL SOTOMAYOR" w:date="2016-12-20T17:07:00Z">
              <w:r w:rsidRPr="00067AA5">
                <w:rPr>
                  <w:noProof/>
                </w:rPr>
                <w:drawing>
                  <wp:inline distT="0" distB="0" distL="0" distR="0" wp14:anchorId="664DD0E1" wp14:editId="52533030">
                    <wp:extent cx="2619375" cy="1743075"/>
                    <wp:effectExtent l="0" t="0" r="0" b="0"/>
                    <wp:docPr id="86"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1.png"/>
                            <pic:cNvPicPr>
                              <a:picLocks noChangeAspect="1" noChangeArrowheads="1"/>
                            </pic:cNvPicPr>
                          </pic:nvPicPr>
                          <pic:blipFill>
                            <a:blip r:embed="rId26"/>
                            <a:stretch>
                              <a:fillRect/>
                            </a:stretch>
                          </pic:blipFill>
                          <pic:spPr bwMode="auto">
                            <a:xfrm>
                              <a:off x="0" y="0"/>
                              <a:ext cx="2619375" cy="1743075"/>
                            </a:xfrm>
                            <a:prstGeom prst="rect">
                              <a:avLst/>
                            </a:prstGeom>
                          </pic:spPr>
                        </pic:pic>
                      </a:graphicData>
                    </a:graphic>
                  </wp:inline>
                </w:drawing>
              </w:r>
            </w:ins>
          </w:p>
          <w:p w:rsidR="00C66CF8" w:rsidRPr="00067AA5" w:rsidRDefault="00C66CF8" w:rsidP="0038412C">
            <w:pPr>
              <w:pStyle w:val="Epgrafe"/>
              <w:rPr>
                <w:ins w:id="11197" w:author="RAFAEL SOTOMAYOR" w:date="2016-12-20T17:07:00Z"/>
                <w:noProof/>
              </w:rPr>
            </w:pPr>
            <w:bookmarkStart w:id="11198" w:name="_Toc469954929"/>
            <w:bookmarkStart w:id="11199" w:name="_Toc470016023"/>
            <w:ins w:id="11200" w:author="RAFAEL SOTOMAYOR" w:date="2016-12-20T17:07:00Z">
              <w:r>
                <w:rPr>
                  <w:noProof/>
                </w:rPr>
                <w:t>Ilustraci</w:t>
              </w:r>
              <w:r w:rsidRPr="00067AA5">
                <w:rPr>
                  <w:noProof/>
                </w:rPr>
                <w:t xml:space="preserve">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27</w:t>
              </w:r>
              <w:r w:rsidRPr="00067AA5">
                <w:rPr>
                  <w:noProof/>
                </w:rPr>
                <w:fldChar w:fldCharType="end"/>
              </w:r>
              <w:r>
                <w:rPr>
                  <w:noProof/>
                </w:rPr>
                <w:t>: Aplicaciones m</w:t>
              </w:r>
              <w:r w:rsidRPr="00067AA5">
                <w:rPr>
                  <w:noProof/>
                </w:rPr>
                <w:t>óviles para agrícultura</w:t>
              </w:r>
              <w:bookmarkEnd w:id="11198"/>
              <w:bookmarkEnd w:id="11199"/>
            </w:ins>
          </w:p>
        </w:tc>
      </w:tr>
    </w:tbl>
    <w:p w:rsidR="00C66CF8" w:rsidRPr="00067AA5" w:rsidRDefault="00C66CF8" w:rsidP="00C66CF8">
      <w:pPr>
        <w:rPr>
          <w:ins w:id="11201" w:author="RAFAEL SOTOMAYOR" w:date="2016-12-20T17:07:00Z"/>
          <w:noProof/>
        </w:rPr>
      </w:pPr>
      <w:ins w:id="11202" w:author="RAFAEL SOTOMAYOR" w:date="2016-12-20T17:07:00Z">
        <w:r w:rsidRPr="00067AA5">
          <w:rPr>
            <w:noProof/>
          </w:rPr>
          <w:br w:type="page"/>
        </w:r>
      </w:ins>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1203" w:author="RAFAEL SOTOMAYOR" w:date="2016-12-20T17:07:00Z"/>
          <w:noProof/>
        </w:rPr>
        <w:pPrChange w:id="11204"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1205" w:name="_Toc470016886"/>
      <w:ins w:id="11206" w:author="RAFAEL SOTOMAYOR" w:date="2016-12-20T17:07:00Z">
        <w:r w:rsidRPr="00067AA5">
          <w:rPr>
            <w:noProof/>
          </w:rPr>
          <w:lastRenderedPageBreak/>
          <w:t>Aplicaciones de ofimática</w:t>
        </w:r>
        <w:bookmarkEnd w:id="11205"/>
      </w:ins>
    </w:p>
    <w:p w:rsidR="00C66CF8" w:rsidRPr="00067AA5" w:rsidRDefault="00C66CF8" w:rsidP="00C66CF8">
      <w:pPr>
        <w:rPr>
          <w:ins w:id="11207" w:author="RAFAEL SOTOMAYOR" w:date="2016-12-20T17:07:00Z"/>
          <w:noProof/>
        </w:rPr>
      </w:pPr>
    </w:p>
    <w:tbl>
      <w:tblPr>
        <w:tblW w:w="9972" w:type="dxa"/>
        <w:tblInd w:w="-1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90" w:type="dxa"/>
          <w:bottom w:w="100" w:type="dxa"/>
          <w:right w:w="100" w:type="dxa"/>
        </w:tblCellMar>
        <w:tblLook w:val="04A0" w:firstRow="1" w:lastRow="0" w:firstColumn="1" w:lastColumn="0" w:noHBand="0" w:noVBand="1"/>
      </w:tblPr>
      <w:tblGrid>
        <w:gridCol w:w="4986"/>
        <w:gridCol w:w="4986"/>
      </w:tblGrid>
      <w:tr w:rsidR="00C66CF8" w:rsidRPr="00067AA5" w:rsidTr="0038412C">
        <w:trPr>
          <w:ins w:id="11208" w:author="RAFAEL SOTOMAYOR" w:date="2016-12-20T17:07:00Z"/>
        </w:trPr>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C66CF8" w:rsidRPr="00067AA5" w:rsidRDefault="00C66CF8" w:rsidP="0038412C">
            <w:pPr>
              <w:rPr>
                <w:ins w:id="11209" w:author="RAFAEL SOTOMAYOR" w:date="2016-12-20T17:07:00Z"/>
                <w:noProof/>
              </w:rPr>
            </w:pPr>
            <w:ins w:id="11210" w:author="RAFAEL SOTOMAYOR" w:date="2016-12-20T17:07:00Z">
              <w:r>
                <w:rPr>
                  <w:noProof/>
                </w:rPr>
                <w:t>El objetivo de la tecnolog</w:t>
              </w:r>
              <w:r w:rsidRPr="00067AA5">
                <w:rPr>
                  <w:noProof/>
                </w:rPr>
                <w:t>ía de ofimática es llevar registros que se transforman en un sistema de información agrícola que mantenga los sistemas contables, estados de resultados, explotación y operación.</w:t>
              </w:r>
              <w:r>
                <w:rPr>
                  <w:noProof/>
                </w:rPr>
                <w:t xml:space="preserve"> En la Ilustraci</w:t>
              </w:r>
              <w:r w:rsidRPr="00067AA5">
                <w:rPr>
                  <w:noProof/>
                </w:rPr>
                <w:t xml:space="preserve">ón 28 se muestra un sistema ERP Agrícola. </w:t>
              </w:r>
            </w:ins>
          </w:p>
          <w:p w:rsidR="00C66CF8" w:rsidRPr="00067AA5" w:rsidRDefault="00C66CF8" w:rsidP="0038412C">
            <w:pPr>
              <w:rPr>
                <w:ins w:id="11211" w:author="RAFAEL SOTOMAYOR" w:date="2016-12-20T17:07:00Z"/>
                <w:noProof/>
              </w:rPr>
            </w:pPr>
          </w:p>
        </w:tc>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C66CF8" w:rsidRPr="00067AA5" w:rsidRDefault="00C66CF8" w:rsidP="0038412C">
            <w:pPr>
              <w:rPr>
                <w:ins w:id="11212" w:author="RAFAEL SOTOMAYOR" w:date="2016-12-20T17:07:00Z"/>
                <w:noProof/>
              </w:rPr>
            </w:pPr>
            <w:ins w:id="11213" w:author="RAFAEL SOTOMAYOR" w:date="2016-12-20T17:07:00Z">
              <w:r w:rsidRPr="00067AA5">
                <w:rPr>
                  <w:noProof/>
                </w:rPr>
                <mc:AlternateContent>
                  <mc:Choice Requires="wps">
                    <w:drawing>
                      <wp:inline distT="0" distB="0" distL="0" distR="0" wp14:anchorId="6F2F5036" wp14:editId="052508A7">
                        <wp:extent cx="2962275" cy="1575435"/>
                        <wp:effectExtent l="0" t="0" r="0" b="0"/>
                        <wp:docPr id="88" name="Marco13"/>
                        <wp:cNvGraphicFramePr/>
                        <a:graphic xmlns:a="http://schemas.openxmlformats.org/drawingml/2006/main">
                          <a:graphicData uri="http://schemas.microsoft.com/office/word/2010/wordprocessingShape">
                            <wps:wsp>
                              <wps:cNvSpPr txBox="1"/>
                              <wps:spPr>
                                <a:xfrm>
                                  <a:off x="0" y="0"/>
                                  <a:ext cx="2962275" cy="1575435"/>
                                </a:xfrm>
                                <a:prstGeom prst="rect">
                                  <a:avLst/>
                                </a:prstGeom>
                              </wps:spPr>
                              <wps:txbx>
                                <w:txbxContent>
                                  <w:p w:rsidR="00C66CF8" w:rsidRDefault="00C66CF8" w:rsidP="00C66CF8">
                                    <w:pPr>
                                      <w:pStyle w:val="Figura"/>
                                    </w:pPr>
                                    <w:r>
                                      <w:rPr>
                                        <w:noProof/>
                                        <w:lang w:val="es-CL" w:eastAsia="es-CL" w:bidi="ar-SA"/>
                                      </w:rPr>
                                      <w:drawing>
                                        <wp:inline distT="0" distB="0" distL="0" distR="0" wp14:anchorId="333DDE4F" wp14:editId="6786477A">
                                          <wp:extent cx="2619375" cy="1190625"/>
                                          <wp:effectExtent l="0" t="0" r="0" b="0"/>
                                          <wp:docPr id="248"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png"/>
                                                  <pic:cNvPicPr>
                                                    <a:picLocks noChangeAspect="1" noChangeArrowheads="1"/>
                                                  </pic:cNvPicPr>
                                                </pic:nvPicPr>
                                                <pic:blipFill>
                                                  <a:blip r:embed="rId28"/>
                                                  <a:stretch>
                                                    <a:fillRect/>
                                                  </a:stretch>
                                                </pic:blipFill>
                                                <pic:spPr bwMode="auto">
                                                  <a:xfrm>
                                                    <a:off x="0" y="0"/>
                                                    <a:ext cx="2619375" cy="1190625"/>
                                                  </a:xfrm>
                                                  <a:prstGeom prst="rect">
                                                    <a:avLst/>
                                                  </a:prstGeom>
                                                </pic:spPr>
                                              </pic:pic>
                                            </a:graphicData>
                                          </a:graphic>
                                        </wp:inline>
                                      </w:drawing>
                                    </w:r>
                                  </w:p>
                                  <w:p w:rsidR="00C66CF8" w:rsidRDefault="00C66CF8" w:rsidP="00C66CF8">
                                    <w:pPr>
                                      <w:pStyle w:val="Epgrafe"/>
                                      <w:jc w:val="center"/>
                                    </w:pPr>
                                    <w:bookmarkStart w:id="11214" w:name="_Toc470016024"/>
                                    <w:r>
                                      <w:t xml:space="preserve">Ilustración  </w:t>
                                    </w:r>
                                    <w:r>
                                      <w:fldChar w:fldCharType="begin"/>
                                    </w:r>
                                    <w:r>
                                      <w:instrText xml:space="preserve"> SEQ Ilustración \* ARABIC </w:instrText>
                                    </w:r>
                                    <w:r>
                                      <w:fldChar w:fldCharType="separate"/>
                                    </w:r>
                                    <w:r>
                                      <w:rPr>
                                        <w:noProof/>
                                      </w:rPr>
                                      <w:t>28</w:t>
                                    </w:r>
                                    <w:r>
                                      <w:rPr>
                                        <w:noProof/>
                                      </w:rPr>
                                      <w:fldChar w:fldCharType="end"/>
                                    </w:r>
                                    <w:r>
                                      <w:t>: Ofim</w:t>
                                    </w:r>
                                    <w:r w:rsidRPr="00435F70">
                                      <w:t>ática con ERP Agrícola</w:t>
                                    </w:r>
                                    <w:bookmarkEnd w:id="11214"/>
                                  </w:p>
                                  <w:p w:rsidR="00C66CF8" w:rsidRDefault="00C66CF8" w:rsidP="00C66CF8">
                                    <w:pPr>
                                      <w:pStyle w:val="Figura"/>
                                    </w:pPr>
                                  </w:p>
                                </w:txbxContent>
                              </wps:txbx>
                              <wps:bodyPr lIns="0" tIns="0" rIns="0" bIns="0" anchor="t">
                                <a:noAutofit/>
                              </wps:bodyPr>
                            </wps:wsp>
                          </a:graphicData>
                        </a:graphic>
                      </wp:inline>
                    </w:drawing>
                  </mc:Choice>
                  <mc:Fallback>
                    <w:pict>
                      <v:shape id="Marco13" o:spid="_x0000_s1047" type="#_x0000_t202" style="width:233.25pt;height:12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kaaMlwEAACADAAAOAAAAZHJzL2Uyb0RvYy54bWysUttO4zAQfV+Jf7D8TtMGyiVqikBoEdLu ggR8gOvYjaXYY41Nk/79jp2mrNg3xIszmRmfOeeMVzeD7dhOYTDgar6YzTlTTkJj3Lbmb68/T684 C1G4RnTgVM33KvCb9cmPVe8rVUILXaOQEYgLVe9r3sboq6IIslVWhBl45aioAa2I9IvbokHRE7rt inI+vyh6wMYjSBUCZe/HIl9nfK2VjE9aBxVZV3PiFvOJ+dyks1ivRLVF4VsjDzTEF1hYYRwNPULd iyjYO5r/oKyRCAF0nEmwBWhtpMoaSM1i/knNSyu8ylrInOCPNoXvg5V/ds/ITFPzK9qUE5Z29Fug hMVZ8qb3oaKWF09NcbiDgXY85QMlk+RBo01fEsOoTi7vj86qITJJyfL6oiwvl5xJqi2Wl8vzs2XC KT6uewzxQYFlKag50uqyo2L3K8SxdWqhe4nYSCBFcdgMWUR5ZLeBZk+ku0dHbqXNTwFOwWYKhJMt 0JsY5zm4fY+gTZ6ZwEekw0xaQ2Z9eDJpz//+566Ph73+CwAA//8DAFBLAwQUAAYACAAAACEAy8Sl QdgAAAACAQAADwAAAGRycy9kb3ducmV2LnhtbEyPzW7CMBCE70i8g7V3cEA0olEcVFX0VAkR0gPH TbwkFvE6jc3f2+P20l5WGs1o5tt8c7e9uNLojWMFi3kCgrhx2nCr4Kv6mK1B+ICssXdMCh7kYVNM Jzlm2t24pOshtCKWsM9QQRfCkEnpm44s+rkbiKN3cqPFEOXYSj3iLZbbXi6TJJUWDceFDgd676g5 Hy5WwduRy6353tX78lSaqnpN+DM9KzWdgAh0D39J+GGP3FBEoNpdWHvRK4hfhN8bvVWavoCoFSxX 6wXIIpf/0YsnAAAA//8DAFBLAQItABQABgAIAAAAIQC2gziS/gAAAOEBAAATAAAAAAAAAAAAAAAA AAAAAABbQ29udGVudF9UeXBlc10ueG1sUEsBAi0AFAAGAAgAAAAhADj9If/WAAAAlAEAAAsAAAAA AAAAAAAAAAAALwEAAF9yZWxzLy5yZWxzUEsBAi0AFAAGAAgAAAAhABORpoyXAQAAIAMAAA4AAAAA AAAAAAAAAAAALgIAAGRycy9lMm9Eb2MueG1sUEsBAi0AFAAGAAgAAAAhAMvEpUHYAAAAAgEAAA8A AAAAAAAAAAAAAAAA8QMAAGRycy9kb3ducmV2LnhtbFBLBQYAAAAABAAEAPMAAAD2BAAAAAA= " filled="f" stroked="f">
                        <v:textbox inset="0,0,0,0">
                          <w:txbxContent>
                            <w:p w:rsidR="00C66CF8" w:rsidRDefault="00C66CF8" w:rsidP="00C66CF8">
                              <w:pPr>
                                <w:pStyle w:val="Figura"/>
                              </w:pPr>
                              <w:r>
                                <w:rPr>
                                  <w:noProof/>
                                  <w:lang w:val="es-CL" w:eastAsia="es-CL" w:bidi="ar-SA"/>
                                </w:rPr>
                                <w:drawing>
                                  <wp:inline distT="0" distB="0" distL="0" distR="0" wp14:anchorId="333DDE4F" wp14:editId="6786477A">
                                    <wp:extent cx="2619375" cy="1190625"/>
                                    <wp:effectExtent l="0" t="0" r="0" b="0"/>
                                    <wp:docPr id="248"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png"/>
                                            <pic:cNvPicPr>
                                              <a:picLocks noChangeAspect="1" noChangeArrowheads="1"/>
                                            </pic:cNvPicPr>
                                          </pic:nvPicPr>
                                          <pic:blipFill>
                                            <a:blip r:embed="rId28"/>
                                            <a:stretch>
                                              <a:fillRect/>
                                            </a:stretch>
                                          </pic:blipFill>
                                          <pic:spPr bwMode="auto">
                                            <a:xfrm>
                                              <a:off x="0" y="0"/>
                                              <a:ext cx="2619375" cy="1190625"/>
                                            </a:xfrm>
                                            <a:prstGeom prst="rect">
                                              <a:avLst/>
                                            </a:prstGeom>
                                          </pic:spPr>
                                        </pic:pic>
                                      </a:graphicData>
                                    </a:graphic>
                                  </wp:inline>
                                </w:drawing>
                              </w:r>
                            </w:p>
                            <w:p w:rsidR="00C66CF8" w:rsidRDefault="00C66CF8" w:rsidP="00C66CF8">
                              <w:pPr>
                                <w:pStyle w:val="Epgrafe"/>
                                <w:jc w:val="center"/>
                              </w:pPr>
                              <w:bookmarkStart w:id="11215" w:name="_Toc470016024"/>
                              <w:r>
                                <w:t xml:space="preserve">Ilustración  </w:t>
                              </w:r>
                              <w:r>
                                <w:fldChar w:fldCharType="begin"/>
                              </w:r>
                              <w:r>
                                <w:instrText xml:space="preserve"> SEQ Ilustración \* ARABIC </w:instrText>
                              </w:r>
                              <w:r>
                                <w:fldChar w:fldCharType="separate"/>
                              </w:r>
                              <w:r>
                                <w:rPr>
                                  <w:noProof/>
                                </w:rPr>
                                <w:t>28</w:t>
                              </w:r>
                              <w:r>
                                <w:rPr>
                                  <w:noProof/>
                                </w:rPr>
                                <w:fldChar w:fldCharType="end"/>
                              </w:r>
                              <w:r>
                                <w:t>: Ofim</w:t>
                              </w:r>
                              <w:r w:rsidRPr="00435F70">
                                <w:t>ática con ERP Agrícola</w:t>
                              </w:r>
                              <w:bookmarkEnd w:id="11215"/>
                            </w:p>
                            <w:p w:rsidR="00C66CF8" w:rsidRDefault="00C66CF8" w:rsidP="00C66CF8">
                              <w:pPr>
                                <w:pStyle w:val="Figura"/>
                              </w:pPr>
                            </w:p>
                          </w:txbxContent>
                        </v:textbox>
                        <w10:anchorlock/>
                      </v:shape>
                    </w:pict>
                  </mc:Fallback>
                </mc:AlternateContent>
              </w:r>
            </w:ins>
          </w:p>
        </w:tc>
      </w:tr>
    </w:tbl>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1216" w:author="RAFAEL SOTOMAYOR" w:date="2016-12-20T17:07:00Z"/>
          <w:noProof/>
        </w:rPr>
        <w:pPrChange w:id="11217"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1218" w:name="_Toc470016887"/>
      <w:ins w:id="11219" w:author="RAFAEL SOTOMAYOR" w:date="2016-12-20T17:07:00Z">
        <w:r w:rsidRPr="00067AA5">
          <w:rPr>
            <w:noProof/>
          </w:rPr>
          <w:t>Aplicaciones de TeleVigilancia</w:t>
        </w:r>
        <w:bookmarkEnd w:id="11218"/>
      </w:ins>
    </w:p>
    <w:tbl>
      <w:tblPr>
        <w:tblW w:w="9972" w:type="dxa"/>
        <w:tblInd w:w="-1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90" w:type="dxa"/>
          <w:bottom w:w="100" w:type="dxa"/>
          <w:right w:w="100" w:type="dxa"/>
        </w:tblCellMar>
        <w:tblLook w:val="04A0" w:firstRow="1" w:lastRow="0" w:firstColumn="1" w:lastColumn="0" w:noHBand="0" w:noVBand="1"/>
      </w:tblPr>
      <w:tblGrid>
        <w:gridCol w:w="4986"/>
        <w:gridCol w:w="4986"/>
      </w:tblGrid>
      <w:tr w:rsidR="00C66CF8" w:rsidRPr="00067AA5" w:rsidTr="0038412C">
        <w:trPr>
          <w:ins w:id="11220" w:author="RAFAEL SOTOMAYOR" w:date="2016-12-20T17:07:00Z"/>
        </w:trPr>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C66CF8" w:rsidRPr="00067AA5" w:rsidRDefault="00C66CF8" w:rsidP="0038412C">
            <w:pPr>
              <w:rPr>
                <w:ins w:id="11221" w:author="RAFAEL SOTOMAYOR" w:date="2016-12-20T17:07:00Z"/>
                <w:noProof/>
              </w:rPr>
            </w:pPr>
            <w:ins w:id="11222" w:author="RAFAEL SOTOMAYOR" w:date="2016-12-20T17:07:00Z">
              <w:r w:rsidRPr="00067AA5">
                <w:rPr>
                  <w:noProof/>
                </w:rPr>
                <w:t>El objetivo utilizar la tele o videovigilancia es para tratar de frenar los robos que se producen en el campo, principalmente en los cultivos de alto valor y de reducci ón rápida como son las paltas y nueces por mencionar dos de los más afectados por este “imponderable” en la producción agrícola, en algunos sectores el robo llega a tener tasas del 10 a 20% de la producción, adicionalmente existen robos que no son de los huertos, sino que existe el robo de  maq</w:t>
              </w:r>
              <w:r>
                <w:rPr>
                  <w:noProof/>
                </w:rPr>
                <w:t>uinaria, petróleo e insumos agr</w:t>
              </w:r>
              <w:r w:rsidRPr="00067AA5">
                <w:rPr>
                  <w:noProof/>
                </w:rPr>
                <w:t>ícolas por mencionar algunos, dado este escenario, el agricultor es inducido primero realizar inversiones en seguridad antes que AP. En la Ilustración 29 se muestran camaras de televigilancia.</w:t>
              </w:r>
            </w:ins>
          </w:p>
        </w:tc>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rsidR="00C66CF8" w:rsidRPr="00067AA5" w:rsidRDefault="00C66CF8" w:rsidP="0038412C">
            <w:pPr>
              <w:rPr>
                <w:ins w:id="11223" w:author="RAFAEL SOTOMAYOR" w:date="2016-12-20T17:07:00Z"/>
                <w:noProof/>
              </w:rPr>
            </w:pPr>
            <w:ins w:id="11224" w:author="RAFAEL SOTOMAYOR" w:date="2016-12-20T17:07:00Z">
              <w:r w:rsidRPr="00067AA5">
                <w:rPr>
                  <w:noProof/>
                </w:rPr>
                <mc:AlternateContent>
                  <mc:Choice Requires="wps">
                    <w:drawing>
                      <wp:inline distT="0" distB="0" distL="0" distR="0" wp14:anchorId="7A02704C" wp14:editId="4A9B0533">
                        <wp:extent cx="1818640" cy="2878455"/>
                        <wp:effectExtent l="0" t="0" r="0" b="0"/>
                        <wp:docPr id="91" name="Marco14"/>
                        <wp:cNvGraphicFramePr/>
                        <a:graphic xmlns:a="http://schemas.openxmlformats.org/drawingml/2006/main">
                          <a:graphicData uri="http://schemas.microsoft.com/office/word/2010/wordprocessingShape">
                            <wps:wsp>
                              <wps:cNvSpPr txBox="1"/>
                              <wps:spPr>
                                <a:xfrm>
                                  <a:off x="0" y="0"/>
                                  <a:ext cx="1818640" cy="2878455"/>
                                </a:xfrm>
                                <a:prstGeom prst="rect">
                                  <a:avLst/>
                                </a:prstGeom>
                              </wps:spPr>
                              <wps:txbx>
                                <w:txbxContent>
                                  <w:p w:rsidR="00C66CF8" w:rsidRDefault="00C66CF8" w:rsidP="00C66CF8">
                                    <w:pPr>
                                      <w:pStyle w:val="Figura"/>
                                    </w:pPr>
                                    <w:r>
                                      <w:rPr>
                                        <w:noProof/>
                                        <w:lang w:val="es-CL" w:eastAsia="es-CL" w:bidi="ar-SA"/>
                                      </w:rPr>
                                      <w:drawing>
                                        <wp:inline distT="0" distB="0" distL="0" distR="0" wp14:anchorId="03C96246" wp14:editId="5FCBC270">
                                          <wp:extent cx="1575990" cy="2371725"/>
                                          <wp:effectExtent l="0" t="0" r="0" b="0"/>
                                          <wp:docPr id="2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0.png"/>
                                                  <pic:cNvPicPr>
                                                    <a:picLocks noChangeAspect="1" noChangeArrowheads="1"/>
                                                  </pic:cNvPicPr>
                                                </pic:nvPicPr>
                                                <pic:blipFill>
                                                  <a:blip r:embed="rId27"/>
                                                  <a:stretch>
                                                    <a:fillRect/>
                                                  </a:stretch>
                                                </pic:blipFill>
                                                <pic:spPr bwMode="auto">
                                                  <a:xfrm>
                                                    <a:off x="0" y="0"/>
                                                    <a:ext cx="1578287" cy="2375181"/>
                                                  </a:xfrm>
                                                  <a:prstGeom prst="rect">
                                                    <a:avLst/>
                                                  </a:prstGeom>
                                                </pic:spPr>
                                              </pic:pic>
                                            </a:graphicData>
                                          </a:graphic>
                                        </wp:inline>
                                      </w:drawing>
                                    </w:r>
                                  </w:p>
                                  <w:p w:rsidR="00C66CF8" w:rsidRDefault="00C66CF8" w:rsidP="00C66CF8">
                                    <w:pPr>
                                      <w:pStyle w:val="Epgrafe"/>
                                      <w:jc w:val="center"/>
                                    </w:pPr>
                                    <w:bookmarkStart w:id="11225" w:name="_Toc470016025"/>
                                    <w:r>
                                      <w:t xml:space="preserve">Ilustración </w:t>
                                    </w:r>
                                    <w:r>
                                      <w:fldChar w:fldCharType="begin"/>
                                    </w:r>
                                    <w:r>
                                      <w:instrText xml:space="preserve"> SEQ Ilustración \* ARABIC </w:instrText>
                                    </w:r>
                                    <w:r>
                                      <w:fldChar w:fldCharType="separate"/>
                                    </w:r>
                                    <w:r>
                                      <w:rPr>
                                        <w:noProof/>
                                      </w:rPr>
                                      <w:t>29</w:t>
                                    </w:r>
                                    <w:r>
                                      <w:rPr>
                                        <w:noProof/>
                                      </w:rPr>
                                      <w:fldChar w:fldCharType="end"/>
                                    </w:r>
                                    <w:r>
                                      <w:t>: Video de Vigilancia Agrícola</w:t>
                                    </w:r>
                                    <w:bookmarkEnd w:id="11225"/>
                                  </w:p>
                                  <w:p w:rsidR="00C66CF8" w:rsidRDefault="00C66CF8" w:rsidP="00C66CF8">
                                    <w:pPr>
                                      <w:pStyle w:val="Figura"/>
                                    </w:pPr>
                                    <w:r>
                                      <w:br/>
                                    </w:r>
                                  </w:p>
                                </w:txbxContent>
                              </wps:txbx>
                              <wps:bodyPr lIns="0" tIns="0" rIns="0" bIns="0" anchor="t">
                                <a:noAutofit/>
                              </wps:bodyPr>
                            </wps:wsp>
                          </a:graphicData>
                        </a:graphic>
                      </wp:inline>
                    </w:drawing>
                  </mc:Choice>
                  <mc:Fallback>
                    <w:pict>
                      <v:shape id="Marco14" o:spid="_x0000_s1048" type="#_x0000_t202" style="width:143.2pt;height:2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jdE1lwEAACADAAAOAAAAZHJzL2Uyb0RvYy54bWysUttu3CAQfa+Uf0C8Z722NqlrrTdqFSWq 1EukNB/AYlgjGQYNZO39+w54vanatyovMDDDmXPOsL2b7MCOCoMB1/JyteZMOQmdcYeWv/x6uK45 C1G4TgzgVMtPKvC73dWH7egbVUEPQ6eQEYgLzehb3sfom6IIsldWhBV45SipAa2IdMRD0aEYCd0O RbVe3xYjYOcRpAqBbu/nJN9lfK2VjD+1DiqyoeXELeYV87pPa7HbiuaAwvdGnmmI/2BhhXHU9AJ1 L6Jgr2j+gbJGIgTQcSXBFqC1kSprIDXl+i81z73wKmshc4K/2BTeD1b+OD4hM13LP5WcOWFpRt8F Sig3yZvRh4ZKnj0VxekLTDTj5T7QZZI8abRpJzGM8uTy6eKsmiKT6VFd1rcbSknKVfXHenNzk3CK t+ceQ3xUYFkKWo40uuyoOH4LcS5dSuhdIjYTSFGc9lMWUVULuz10JyI9fHXkVpr8EuAS7JdAONkD /Ym5n4PPrxG0yT0T+Ix07kljyKzPXybN+c9zrnr72LvfAAAA//8DAFBLAwQUAAYACAAAACEAlluZ fNgAAAACAQAADwAAAGRycy9kb3ducmV2LnhtbEyPS2vDMBCE74H8B7H3Rm4eJjWWQwjtqVDquIce 19bGFrFWrqW8/n3VXpLLwjDDzLf55mp7cabRG8cKnmcJCOLGacOtgq/q7WkNwgdkjb1jUnAjD5ti Oskx0+7CJZ33oRWxhH2GCroQhkxK33Rk0c/cQBy9gxsthijHVuoRL7Hc9nKeJKm0aDgudDjQrqPm uD9ZBdtvLl/Nz0f9WR5KU1UvCb+nR6WmExCBruGehD/2yA1FBKrdibUXvYL4Rfi/0Zuv0yWIWsFy tViALHL5iF78AgAA//8DAFBLAQItABQABgAIAAAAIQC2gziS/gAAAOEBAAATAAAAAAAAAAAAAAAA AAAAAABbQ29udGVudF9UeXBlc10ueG1sUEsBAi0AFAAGAAgAAAAhADj9If/WAAAAlAEAAAsAAAAA AAAAAAAAAAAALwEAAF9yZWxzLy5yZWxzUEsBAi0AFAAGAAgAAAAhAF2N0TWXAQAAIAMAAA4AAAAA AAAAAAAAAAAALgIAAGRycy9lMm9Eb2MueG1sUEsBAi0AFAAGAAgAAAAhAJZbmXzYAAAAAgEAAA8A AAAAAAAAAAAAAAAA8QMAAGRycy9kb3ducmV2LnhtbFBLBQYAAAAABAAEAPMAAAD2BAAAAAA= " filled="f" stroked="f">
                        <v:textbox inset="0,0,0,0">
                          <w:txbxContent>
                            <w:p w:rsidR="00C66CF8" w:rsidRDefault="00C66CF8" w:rsidP="00C66CF8">
                              <w:pPr>
                                <w:pStyle w:val="Figura"/>
                              </w:pPr>
                              <w:r>
                                <w:rPr>
                                  <w:noProof/>
                                  <w:lang w:val="es-CL" w:eastAsia="es-CL" w:bidi="ar-SA"/>
                                </w:rPr>
                                <w:drawing>
                                  <wp:inline distT="0" distB="0" distL="0" distR="0" wp14:anchorId="03C96246" wp14:editId="5FCBC270">
                                    <wp:extent cx="1575990" cy="2371725"/>
                                    <wp:effectExtent l="0" t="0" r="0" b="0"/>
                                    <wp:docPr id="2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0.png"/>
                                            <pic:cNvPicPr>
                                              <a:picLocks noChangeAspect="1" noChangeArrowheads="1"/>
                                            </pic:cNvPicPr>
                                          </pic:nvPicPr>
                                          <pic:blipFill>
                                            <a:blip r:embed="rId27"/>
                                            <a:stretch>
                                              <a:fillRect/>
                                            </a:stretch>
                                          </pic:blipFill>
                                          <pic:spPr bwMode="auto">
                                            <a:xfrm>
                                              <a:off x="0" y="0"/>
                                              <a:ext cx="1578287" cy="2375181"/>
                                            </a:xfrm>
                                            <a:prstGeom prst="rect">
                                              <a:avLst/>
                                            </a:prstGeom>
                                          </pic:spPr>
                                        </pic:pic>
                                      </a:graphicData>
                                    </a:graphic>
                                  </wp:inline>
                                </w:drawing>
                              </w:r>
                            </w:p>
                            <w:p w:rsidR="00C66CF8" w:rsidRDefault="00C66CF8" w:rsidP="00C66CF8">
                              <w:pPr>
                                <w:pStyle w:val="Epgrafe"/>
                                <w:jc w:val="center"/>
                              </w:pPr>
                              <w:bookmarkStart w:id="11226" w:name="_Toc470016025"/>
                              <w:r>
                                <w:t xml:space="preserve">Ilustración </w:t>
                              </w:r>
                              <w:r>
                                <w:fldChar w:fldCharType="begin"/>
                              </w:r>
                              <w:r>
                                <w:instrText xml:space="preserve"> SEQ Ilustración \* ARABIC </w:instrText>
                              </w:r>
                              <w:r>
                                <w:fldChar w:fldCharType="separate"/>
                              </w:r>
                              <w:r>
                                <w:rPr>
                                  <w:noProof/>
                                </w:rPr>
                                <w:t>29</w:t>
                              </w:r>
                              <w:r>
                                <w:rPr>
                                  <w:noProof/>
                                </w:rPr>
                                <w:fldChar w:fldCharType="end"/>
                              </w:r>
                              <w:r>
                                <w:t>: Video de Vigilancia Agrícola</w:t>
                              </w:r>
                              <w:bookmarkEnd w:id="11226"/>
                            </w:p>
                            <w:p w:rsidR="00C66CF8" w:rsidRDefault="00C66CF8" w:rsidP="00C66CF8">
                              <w:pPr>
                                <w:pStyle w:val="Figura"/>
                              </w:pPr>
                              <w:r>
                                <w:br/>
                              </w:r>
                            </w:p>
                          </w:txbxContent>
                        </v:textbox>
                        <w10:anchorlock/>
                      </v:shape>
                    </w:pict>
                  </mc:Fallback>
                </mc:AlternateContent>
              </w:r>
            </w:ins>
          </w:p>
        </w:tc>
      </w:tr>
    </w:tbl>
    <w:p w:rsidR="00C66CF8" w:rsidRPr="00D37657" w:rsidRDefault="00C66CF8" w:rsidP="00C66CF8">
      <w:pPr>
        <w:rPr>
          <w:ins w:id="11227" w:author="RAFAEL SOTOMAYOR" w:date="2016-12-20T17:07:00Z"/>
          <w:i/>
          <w:noProof/>
        </w:rPr>
      </w:pPr>
      <w:ins w:id="11228" w:author="RAFAEL SOTOMAYOR" w:date="2016-12-20T17:07:00Z">
        <w:r w:rsidRPr="00067AA5">
          <w:rPr>
            <w:i/>
            <w:noProof/>
          </w:rPr>
          <w:t>Es importante mencionar,  que la tele vigilancia es muy requerida por los agricultores, principalmente por las deficiencias de seguridad para cultivos de alto valor y liquidez monetaria, sin embargo no tiene relación propiamente tal con la cadena de crecimiento del fruto.</w:t>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1229" w:author="RAFAEL SOTOMAYOR" w:date="2016-12-20T17:07:00Z"/>
          <w:noProof/>
        </w:rPr>
        <w:pPrChange w:id="11230"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1231" w:name="_Toc470016888"/>
      <w:ins w:id="11232" w:author="RAFAEL SOTOMAYOR" w:date="2016-12-20T17:07:00Z">
        <w:r w:rsidRPr="00067AA5">
          <w:rPr>
            <w:noProof/>
          </w:rPr>
          <w:t>Otras tecnolog ías</w:t>
        </w:r>
        <w:bookmarkEnd w:id="11231"/>
      </w:ins>
    </w:p>
    <w:p w:rsidR="00C66CF8" w:rsidRPr="00067AA5" w:rsidRDefault="00C66CF8" w:rsidP="00C66CF8">
      <w:pPr>
        <w:rPr>
          <w:ins w:id="11233" w:author="RAFAEL SOTOMAYOR" w:date="2016-12-20T17:07:00Z"/>
          <w:noProof/>
        </w:rPr>
      </w:pPr>
    </w:p>
    <w:p w:rsidR="00C66CF8" w:rsidRPr="00067AA5" w:rsidRDefault="00C66CF8" w:rsidP="00C66CF8">
      <w:pPr>
        <w:rPr>
          <w:ins w:id="11234" w:author="RAFAEL SOTOMAYOR" w:date="2016-12-20T17:07:00Z"/>
          <w:noProof/>
        </w:rPr>
      </w:pPr>
      <w:ins w:id="11235" w:author="RAFAEL SOTOMAYOR" w:date="2016-12-20T17:07:00Z">
        <w:r>
          <w:rPr>
            <w:noProof/>
          </w:rPr>
          <w:t>Existen otras tecnolog</w:t>
        </w:r>
        <w:r w:rsidRPr="00067AA5">
          <w:rPr>
            <w:noProof/>
          </w:rPr>
          <w:t>ías orientadas a la AP de la fruticultura, las cuales no requieren de uso de Internet debido a que son muestras obtenidas en los campos y posteriormente analizadas en laboratorios ubicados en centros urbanos, las tecnologías principales de este tipo son:</w:t>
        </w:r>
      </w:ins>
    </w:p>
    <w:p w:rsidR="00C66CF8" w:rsidRPr="00067AA5" w:rsidRDefault="00C66CF8" w:rsidP="004423CA">
      <w:pPr>
        <w:widowControl/>
        <w:numPr>
          <w:ilvl w:val="0"/>
          <w:numId w:val="44"/>
        </w:numPr>
        <w:contextualSpacing w:val="0"/>
        <w:rPr>
          <w:ins w:id="11236" w:author="RAFAEL SOTOMAYOR" w:date="2016-12-20T17:07:00Z"/>
          <w:noProof/>
        </w:rPr>
        <w:pPrChange w:id="11237" w:author="RAFAEL SOTOMAYOR" w:date="2016-12-20T17:07:00Z">
          <w:pPr>
            <w:widowControl/>
            <w:numPr>
              <w:numId w:val="45"/>
            </w:numPr>
            <w:tabs>
              <w:tab w:val="num" w:pos="720"/>
            </w:tabs>
            <w:ind w:left="720" w:hanging="360"/>
            <w:contextualSpacing w:val="0"/>
          </w:pPr>
        </w:pPrChange>
      </w:pPr>
      <w:ins w:id="11238" w:author="RAFAEL SOTOMAYOR" w:date="2016-12-20T17:07:00Z">
        <w:r w:rsidRPr="00067AA5">
          <w:rPr>
            <w:noProof/>
          </w:rPr>
          <w:t>Monitoreo de an álisis nutricional</w:t>
        </w:r>
      </w:ins>
    </w:p>
    <w:p w:rsidR="00C66CF8" w:rsidRPr="00067AA5" w:rsidRDefault="00C66CF8" w:rsidP="004423CA">
      <w:pPr>
        <w:widowControl/>
        <w:numPr>
          <w:ilvl w:val="0"/>
          <w:numId w:val="44"/>
        </w:numPr>
        <w:contextualSpacing w:val="0"/>
        <w:rPr>
          <w:ins w:id="11239" w:author="RAFAEL SOTOMAYOR" w:date="2016-12-20T17:07:00Z"/>
          <w:noProof/>
        </w:rPr>
        <w:pPrChange w:id="11240" w:author="RAFAEL SOTOMAYOR" w:date="2016-12-20T17:07:00Z">
          <w:pPr>
            <w:widowControl/>
            <w:numPr>
              <w:numId w:val="45"/>
            </w:numPr>
            <w:tabs>
              <w:tab w:val="num" w:pos="720"/>
            </w:tabs>
            <w:ind w:left="720" w:hanging="360"/>
            <w:contextualSpacing w:val="0"/>
          </w:pPr>
        </w:pPrChange>
      </w:pPr>
      <w:ins w:id="11241" w:author="RAFAEL SOTOMAYOR" w:date="2016-12-20T17:07:00Z">
        <w:r>
          <w:rPr>
            <w:noProof/>
          </w:rPr>
          <w:lastRenderedPageBreak/>
          <w:t>Medici</w:t>
        </w:r>
        <w:r w:rsidRPr="00067AA5">
          <w:rPr>
            <w:noProof/>
          </w:rPr>
          <w:t>ón de parámetros de calidad</w:t>
        </w:r>
      </w:ins>
    </w:p>
    <w:p w:rsidR="00C66CF8" w:rsidRPr="00067AA5" w:rsidRDefault="00C66CF8" w:rsidP="00C66CF8">
      <w:pPr>
        <w:rPr>
          <w:ins w:id="11242" w:author="RAFAEL SOTOMAYOR" w:date="2016-12-20T17:07:00Z"/>
          <w:noProof/>
        </w:rPr>
      </w:pPr>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1243" w:author="RAFAEL SOTOMAYOR" w:date="2016-12-20T17:07:00Z"/>
          <w:noProof/>
        </w:rPr>
        <w:pPrChange w:id="11244"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1245" w:name="_Toc470016889"/>
      <w:ins w:id="11246" w:author="RAFAEL SOTOMAYOR" w:date="2016-12-20T17:07:00Z">
        <w:r w:rsidRPr="00067AA5">
          <w:rPr>
            <w:noProof/>
          </w:rPr>
          <w:t>Requerimientos de Internet por Tecnolog ía</w:t>
        </w:r>
        <w:bookmarkEnd w:id="11245"/>
      </w:ins>
    </w:p>
    <w:p w:rsidR="00C66CF8" w:rsidRPr="00067AA5" w:rsidRDefault="00C66CF8" w:rsidP="00C66CF8">
      <w:pPr>
        <w:rPr>
          <w:ins w:id="11247" w:author="RAFAEL SOTOMAYOR" w:date="2016-12-20T17:07:00Z"/>
          <w:noProof/>
        </w:rPr>
      </w:pPr>
      <w:ins w:id="11248" w:author="RAFAEL SOTOMAYOR" w:date="2016-12-20T17:07:00Z">
        <w:r w:rsidRPr="00067AA5">
          <w:rPr>
            <w:noProof/>
          </w:rPr>
          <w:t>Cada una de</w:t>
        </w:r>
        <w:r>
          <w:rPr>
            <w:noProof/>
          </w:rPr>
          <w:t xml:space="preserve"> las tecnolog</w:t>
        </w:r>
        <w:r w:rsidRPr="00067AA5">
          <w:rPr>
            <w:noProof/>
          </w:rPr>
          <w:t>ías listadas mencionadas anteriormente, tienen distintos requerimientos asociados al tráfico de datos, dependiendo de la frecuencia con la cual se envían estos y del tamaño de los paquetes en bytes.</w:t>
        </w:r>
      </w:ins>
    </w:p>
    <w:p w:rsidR="00C66CF8" w:rsidRPr="00067AA5" w:rsidRDefault="00C66CF8" w:rsidP="00C66CF8">
      <w:pPr>
        <w:rPr>
          <w:ins w:id="11249" w:author="RAFAEL SOTOMAYOR" w:date="2016-12-20T17:07:00Z"/>
          <w:noProof/>
        </w:rPr>
      </w:pPr>
    </w:p>
    <w:p w:rsidR="00C66CF8" w:rsidRPr="00067AA5" w:rsidRDefault="00C66CF8" w:rsidP="00C66CF8">
      <w:pPr>
        <w:rPr>
          <w:ins w:id="11250" w:author="RAFAEL SOTOMAYOR" w:date="2016-12-20T17:07:00Z"/>
          <w:noProof/>
        </w:rPr>
      </w:pPr>
      <w:ins w:id="11251" w:author="RAFAEL SOTOMAYOR" w:date="2016-12-20T17:07:00Z">
        <w:r>
          <w:rPr>
            <w:noProof/>
          </w:rPr>
          <w:t>La T</w:t>
        </w:r>
        <w:r w:rsidRPr="00067AA5">
          <w:rPr>
            <w:noProof/>
          </w:rPr>
          <w:t xml:space="preserve">abla </w:t>
        </w:r>
        <w:r>
          <w:rPr>
            <w:noProof/>
          </w:rPr>
          <w:t>20</w:t>
        </w:r>
        <w:r w:rsidRPr="00067AA5">
          <w:rPr>
            <w:noProof/>
          </w:rPr>
          <w:t xml:space="preserve"> resume en bajo, medio, alto los requerimientos de acuerdo los atributos </w:t>
        </w:r>
        <w:r>
          <w:rPr>
            <w:noProof/>
          </w:rPr>
          <w:t>espec</w:t>
        </w:r>
        <w:r w:rsidRPr="00067AA5">
          <w:rPr>
            <w:noProof/>
          </w:rPr>
          <w:t>íficados en las columnas.</w:t>
        </w:r>
      </w:ins>
    </w:p>
    <w:tbl>
      <w:tblPr>
        <w:tblW w:w="9975" w:type="dxa"/>
        <w:tblBorders>
          <w:top w:val="single" w:sz="2" w:space="0" w:color="B2B2B2"/>
          <w:left w:val="single" w:sz="2" w:space="0" w:color="B2B2B2"/>
          <w:bottom w:val="single" w:sz="2" w:space="0" w:color="B2B2B2"/>
          <w:insideH w:val="single" w:sz="2" w:space="0" w:color="B2B2B2"/>
        </w:tblBorders>
        <w:tblCellMar>
          <w:left w:w="0" w:type="dxa"/>
          <w:right w:w="0" w:type="dxa"/>
        </w:tblCellMar>
        <w:tblLook w:val="04A0" w:firstRow="1" w:lastRow="0" w:firstColumn="1" w:lastColumn="0" w:noHBand="0" w:noVBand="1"/>
      </w:tblPr>
      <w:tblGrid>
        <w:gridCol w:w="3915"/>
        <w:gridCol w:w="2040"/>
        <w:gridCol w:w="1876"/>
        <w:gridCol w:w="2144"/>
      </w:tblGrid>
      <w:tr w:rsidR="00C66CF8" w:rsidRPr="00067AA5" w:rsidTr="0038412C">
        <w:trPr>
          <w:trHeight w:val="311"/>
          <w:ins w:id="11252" w:author="RAFAEL SOTOMAYOR" w:date="2016-12-20T17:07:00Z"/>
        </w:trPr>
        <w:tc>
          <w:tcPr>
            <w:tcW w:w="3915" w:type="dxa"/>
            <w:tcBorders>
              <w:top w:val="single" w:sz="2" w:space="0" w:color="B2B2B2"/>
              <w:left w:val="single" w:sz="2" w:space="0" w:color="B2B2B2"/>
              <w:bottom w:val="single" w:sz="2" w:space="0" w:color="B2B2B2"/>
            </w:tcBorders>
            <w:shd w:val="clear" w:color="auto" w:fill="93C47D"/>
            <w:vAlign w:val="bottom"/>
          </w:tcPr>
          <w:p w:rsidR="00C66CF8" w:rsidRPr="00067AA5" w:rsidRDefault="00C66CF8" w:rsidP="0038412C">
            <w:pPr>
              <w:pStyle w:val="Contenidodelatabla"/>
              <w:rPr>
                <w:ins w:id="11253" w:author="RAFAEL SOTOMAYOR" w:date="2016-12-20T17:07:00Z"/>
                <w:b/>
                <w:bCs/>
                <w:noProof/>
                <w:lang w:val="es-ES"/>
              </w:rPr>
            </w:pPr>
            <w:ins w:id="11254" w:author="RAFAEL SOTOMAYOR" w:date="2016-12-20T17:07:00Z">
              <w:r w:rsidRPr="00067AA5">
                <w:rPr>
                  <w:b/>
                  <w:bCs/>
                  <w:noProof/>
                  <w:lang w:val="es-ES"/>
                </w:rPr>
                <w:t>Servicio</w:t>
              </w:r>
            </w:ins>
          </w:p>
        </w:tc>
        <w:tc>
          <w:tcPr>
            <w:tcW w:w="2040" w:type="dxa"/>
            <w:tcBorders>
              <w:top w:val="single" w:sz="2" w:space="0" w:color="B2B2B2"/>
              <w:bottom w:val="single" w:sz="2" w:space="0" w:color="B2B2B2"/>
            </w:tcBorders>
            <w:shd w:val="clear" w:color="auto" w:fill="93C47D"/>
            <w:vAlign w:val="bottom"/>
          </w:tcPr>
          <w:p w:rsidR="00C66CF8" w:rsidRPr="00067AA5" w:rsidRDefault="00C66CF8" w:rsidP="0038412C">
            <w:pPr>
              <w:pStyle w:val="Contenidodelatabla"/>
              <w:rPr>
                <w:ins w:id="11255" w:author="RAFAEL SOTOMAYOR" w:date="2016-12-20T17:07:00Z"/>
                <w:b/>
                <w:bCs/>
                <w:noProof/>
                <w:lang w:val="es-ES"/>
              </w:rPr>
            </w:pPr>
            <w:ins w:id="11256" w:author="RAFAEL SOTOMAYOR" w:date="2016-12-20T17:07:00Z">
              <w:r w:rsidRPr="00067AA5">
                <w:rPr>
                  <w:b/>
                  <w:bCs/>
                  <w:noProof/>
                  <w:lang w:val="es-ES"/>
                </w:rPr>
                <w:t>Tama ño de Paquetes</w:t>
              </w:r>
            </w:ins>
          </w:p>
        </w:tc>
        <w:tc>
          <w:tcPr>
            <w:tcW w:w="1876" w:type="dxa"/>
            <w:tcBorders>
              <w:top w:val="single" w:sz="2" w:space="0" w:color="B2B2B2"/>
              <w:bottom w:val="single" w:sz="2" w:space="0" w:color="B2B2B2"/>
            </w:tcBorders>
            <w:shd w:val="clear" w:color="auto" w:fill="93C47D"/>
            <w:vAlign w:val="bottom"/>
          </w:tcPr>
          <w:p w:rsidR="00C66CF8" w:rsidRPr="00067AA5" w:rsidRDefault="00C66CF8" w:rsidP="0038412C">
            <w:pPr>
              <w:pStyle w:val="Contenidodelatabla"/>
              <w:rPr>
                <w:ins w:id="11257" w:author="RAFAEL SOTOMAYOR" w:date="2016-12-20T17:07:00Z"/>
                <w:b/>
                <w:bCs/>
                <w:noProof/>
                <w:lang w:val="es-ES"/>
              </w:rPr>
            </w:pPr>
            <w:ins w:id="11258" w:author="RAFAEL SOTOMAYOR" w:date="2016-12-20T17:07:00Z">
              <w:r w:rsidRPr="00067AA5">
                <w:rPr>
                  <w:b/>
                  <w:bCs/>
                  <w:noProof/>
                  <w:lang w:val="es-ES"/>
                </w:rPr>
                <w:t>Cantidad Dispostivos</w:t>
              </w:r>
            </w:ins>
          </w:p>
        </w:tc>
        <w:tc>
          <w:tcPr>
            <w:tcW w:w="2144" w:type="dxa"/>
            <w:tcBorders>
              <w:top w:val="single" w:sz="2" w:space="0" w:color="B2B2B2"/>
              <w:bottom w:val="single" w:sz="2" w:space="0" w:color="B2B2B2"/>
              <w:right w:val="single" w:sz="2" w:space="0" w:color="B2B2B2"/>
            </w:tcBorders>
            <w:shd w:val="clear" w:color="auto" w:fill="93C47D"/>
            <w:vAlign w:val="bottom"/>
          </w:tcPr>
          <w:p w:rsidR="00C66CF8" w:rsidRPr="00067AA5" w:rsidRDefault="00C66CF8" w:rsidP="0038412C">
            <w:pPr>
              <w:pStyle w:val="Contenidodelatabla"/>
              <w:rPr>
                <w:ins w:id="11259" w:author="RAFAEL SOTOMAYOR" w:date="2016-12-20T17:07:00Z"/>
                <w:b/>
                <w:bCs/>
                <w:noProof/>
                <w:lang w:val="es-ES"/>
              </w:rPr>
            </w:pPr>
            <w:ins w:id="11260" w:author="RAFAEL SOTOMAYOR" w:date="2016-12-20T17:07:00Z">
              <w:r w:rsidRPr="00067AA5">
                <w:rPr>
                  <w:b/>
                  <w:bCs/>
                  <w:noProof/>
                  <w:lang w:val="es-ES"/>
                </w:rPr>
                <w:t>Accesos por Hora</w:t>
              </w:r>
            </w:ins>
          </w:p>
        </w:tc>
      </w:tr>
      <w:tr w:rsidR="00C66CF8" w:rsidRPr="00067AA5" w:rsidTr="0038412C">
        <w:trPr>
          <w:trHeight w:val="311"/>
          <w:ins w:id="11261"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262" w:author="RAFAEL SOTOMAYOR" w:date="2016-12-20T17:07:00Z"/>
                <w:noProof/>
                <w:lang w:val="es-ES"/>
              </w:rPr>
            </w:pPr>
            <w:ins w:id="11263" w:author="RAFAEL SOTOMAYOR" w:date="2016-12-20T17:07:00Z">
              <w:r w:rsidRPr="00067AA5">
                <w:rPr>
                  <w:noProof/>
                  <w:lang w:val="es-ES"/>
                </w:rPr>
                <w:t>Sistemas de Posicionamiento global</w:t>
              </w:r>
            </w:ins>
          </w:p>
        </w:tc>
        <w:tc>
          <w:tcPr>
            <w:tcW w:w="2040" w:type="dxa"/>
            <w:tcBorders>
              <w:bottom w:val="single" w:sz="2" w:space="0" w:color="B2B2B2"/>
            </w:tcBorders>
            <w:shd w:val="clear" w:color="auto" w:fill="auto"/>
            <w:vAlign w:val="bottom"/>
          </w:tcPr>
          <w:p w:rsidR="00C66CF8" w:rsidRPr="00067AA5" w:rsidRDefault="00C66CF8" w:rsidP="0038412C">
            <w:pPr>
              <w:pStyle w:val="Contenidodelatabla"/>
              <w:rPr>
                <w:ins w:id="11264" w:author="RAFAEL SOTOMAYOR" w:date="2016-12-20T17:07:00Z"/>
                <w:noProof/>
                <w:lang w:val="es-ES"/>
              </w:rPr>
            </w:pPr>
            <w:ins w:id="11265" w:author="RAFAEL SOTOMAYOR" w:date="2016-12-20T17:07:00Z">
              <w:r w:rsidRPr="00067AA5">
                <w:rPr>
                  <w:noProof/>
                  <w:lang w:val="es-ES"/>
                </w:rPr>
                <w:t>Bajo</w:t>
              </w:r>
            </w:ins>
          </w:p>
        </w:tc>
        <w:tc>
          <w:tcPr>
            <w:tcW w:w="1876" w:type="dxa"/>
            <w:tcBorders>
              <w:bottom w:val="single" w:sz="2" w:space="0" w:color="B2B2B2"/>
            </w:tcBorders>
            <w:shd w:val="clear" w:color="auto" w:fill="auto"/>
            <w:vAlign w:val="bottom"/>
          </w:tcPr>
          <w:p w:rsidR="00C66CF8" w:rsidRPr="00067AA5" w:rsidRDefault="00C66CF8" w:rsidP="0038412C">
            <w:pPr>
              <w:pStyle w:val="Contenidodelatabla"/>
              <w:rPr>
                <w:ins w:id="11266" w:author="RAFAEL SOTOMAYOR" w:date="2016-12-20T17:07:00Z"/>
                <w:noProof/>
                <w:lang w:val="es-ES"/>
              </w:rPr>
            </w:pPr>
            <w:ins w:id="11267" w:author="RAFAEL SOTOMAYOR" w:date="2016-12-20T17:07:00Z">
              <w:r w:rsidRPr="00067AA5">
                <w:rPr>
                  <w:noProof/>
                  <w:lang w:val="es-ES"/>
                </w:rPr>
                <w:t>Medio</w:t>
              </w:r>
            </w:ins>
          </w:p>
        </w:tc>
        <w:tc>
          <w:tcPr>
            <w:tcW w:w="2144"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268" w:author="RAFAEL SOTOMAYOR" w:date="2016-12-20T17:07:00Z"/>
                <w:noProof/>
                <w:lang w:val="es-ES"/>
              </w:rPr>
            </w:pPr>
            <w:ins w:id="11269" w:author="RAFAEL SOTOMAYOR" w:date="2016-12-20T17:07:00Z">
              <w:r w:rsidRPr="00067AA5">
                <w:rPr>
                  <w:noProof/>
                  <w:lang w:val="es-ES"/>
                </w:rPr>
                <w:t>Medio</w:t>
              </w:r>
            </w:ins>
          </w:p>
        </w:tc>
      </w:tr>
      <w:tr w:rsidR="00C66CF8" w:rsidRPr="00067AA5" w:rsidTr="0038412C">
        <w:trPr>
          <w:trHeight w:val="311"/>
          <w:ins w:id="11270"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271" w:author="RAFAEL SOTOMAYOR" w:date="2016-12-20T17:07:00Z"/>
                <w:noProof/>
                <w:lang w:val="es-ES"/>
              </w:rPr>
            </w:pPr>
            <w:ins w:id="11272" w:author="RAFAEL SOTOMAYOR" w:date="2016-12-20T17:07:00Z">
              <w:r w:rsidRPr="00067AA5">
                <w:rPr>
                  <w:noProof/>
                  <w:lang w:val="es-ES"/>
                </w:rPr>
                <w:t>Sistemas de Informaci ón Geográfica del Predio</w:t>
              </w:r>
            </w:ins>
          </w:p>
        </w:tc>
        <w:tc>
          <w:tcPr>
            <w:tcW w:w="2040" w:type="dxa"/>
            <w:tcBorders>
              <w:bottom w:val="single" w:sz="2" w:space="0" w:color="B2B2B2"/>
            </w:tcBorders>
            <w:shd w:val="clear" w:color="auto" w:fill="auto"/>
            <w:vAlign w:val="bottom"/>
          </w:tcPr>
          <w:p w:rsidR="00C66CF8" w:rsidRPr="00067AA5" w:rsidRDefault="00C66CF8" w:rsidP="0038412C">
            <w:pPr>
              <w:pStyle w:val="Contenidodelatabla"/>
              <w:rPr>
                <w:ins w:id="11273" w:author="RAFAEL SOTOMAYOR" w:date="2016-12-20T17:07:00Z"/>
                <w:noProof/>
                <w:lang w:val="es-ES"/>
              </w:rPr>
            </w:pPr>
            <w:ins w:id="11274" w:author="RAFAEL SOTOMAYOR" w:date="2016-12-20T17:07:00Z">
              <w:r w:rsidRPr="00067AA5">
                <w:rPr>
                  <w:noProof/>
                  <w:lang w:val="es-ES"/>
                </w:rPr>
                <w:t>Medio</w:t>
              </w:r>
            </w:ins>
          </w:p>
        </w:tc>
        <w:tc>
          <w:tcPr>
            <w:tcW w:w="1876" w:type="dxa"/>
            <w:tcBorders>
              <w:bottom w:val="single" w:sz="2" w:space="0" w:color="B2B2B2"/>
            </w:tcBorders>
            <w:shd w:val="clear" w:color="auto" w:fill="auto"/>
            <w:vAlign w:val="bottom"/>
          </w:tcPr>
          <w:p w:rsidR="00C66CF8" w:rsidRPr="00067AA5" w:rsidRDefault="00C66CF8" w:rsidP="0038412C">
            <w:pPr>
              <w:pStyle w:val="Contenidodelatabla"/>
              <w:rPr>
                <w:ins w:id="11275" w:author="RAFAEL SOTOMAYOR" w:date="2016-12-20T17:07:00Z"/>
                <w:noProof/>
                <w:lang w:val="es-ES"/>
              </w:rPr>
            </w:pPr>
            <w:ins w:id="11276" w:author="RAFAEL SOTOMAYOR" w:date="2016-12-20T17:07:00Z">
              <w:r w:rsidRPr="00067AA5">
                <w:rPr>
                  <w:noProof/>
                  <w:lang w:val="es-ES"/>
                </w:rPr>
                <w:t>Bajo</w:t>
              </w:r>
            </w:ins>
          </w:p>
        </w:tc>
        <w:tc>
          <w:tcPr>
            <w:tcW w:w="2144"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277" w:author="RAFAEL SOTOMAYOR" w:date="2016-12-20T17:07:00Z"/>
                <w:noProof/>
                <w:lang w:val="es-ES"/>
              </w:rPr>
            </w:pPr>
            <w:ins w:id="11278" w:author="RAFAEL SOTOMAYOR" w:date="2016-12-20T17:07:00Z">
              <w:r w:rsidRPr="00067AA5">
                <w:rPr>
                  <w:noProof/>
                  <w:lang w:val="es-ES"/>
                </w:rPr>
                <w:t>Bajo</w:t>
              </w:r>
            </w:ins>
          </w:p>
        </w:tc>
      </w:tr>
      <w:tr w:rsidR="00C66CF8" w:rsidRPr="00067AA5" w:rsidTr="0038412C">
        <w:trPr>
          <w:trHeight w:val="311"/>
          <w:ins w:id="11279"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280" w:author="RAFAEL SOTOMAYOR" w:date="2016-12-20T17:07:00Z"/>
                <w:noProof/>
                <w:lang w:val="es-ES"/>
              </w:rPr>
            </w:pPr>
            <w:ins w:id="11281" w:author="RAFAEL SOTOMAYOR" w:date="2016-12-20T17:07:00Z">
              <w:r w:rsidRPr="00067AA5">
                <w:rPr>
                  <w:noProof/>
                  <w:lang w:val="es-ES"/>
                </w:rPr>
                <w:t>Teledetecci ón</w:t>
              </w:r>
            </w:ins>
          </w:p>
        </w:tc>
        <w:tc>
          <w:tcPr>
            <w:tcW w:w="2040" w:type="dxa"/>
            <w:tcBorders>
              <w:bottom w:val="single" w:sz="2" w:space="0" w:color="B2B2B2"/>
            </w:tcBorders>
            <w:shd w:val="clear" w:color="auto" w:fill="auto"/>
            <w:vAlign w:val="bottom"/>
          </w:tcPr>
          <w:p w:rsidR="00C66CF8" w:rsidRPr="00067AA5" w:rsidRDefault="00C66CF8" w:rsidP="0038412C">
            <w:pPr>
              <w:pStyle w:val="Contenidodelatabla"/>
              <w:rPr>
                <w:ins w:id="11282" w:author="RAFAEL SOTOMAYOR" w:date="2016-12-20T17:07:00Z"/>
                <w:noProof/>
                <w:lang w:val="es-ES"/>
              </w:rPr>
            </w:pPr>
            <w:ins w:id="11283" w:author="RAFAEL SOTOMAYOR" w:date="2016-12-20T17:07:00Z">
              <w:r w:rsidRPr="00067AA5">
                <w:rPr>
                  <w:noProof/>
                  <w:lang w:val="es-ES"/>
                </w:rPr>
                <w:t>Medio</w:t>
              </w:r>
            </w:ins>
          </w:p>
        </w:tc>
        <w:tc>
          <w:tcPr>
            <w:tcW w:w="1876" w:type="dxa"/>
            <w:tcBorders>
              <w:bottom w:val="single" w:sz="2" w:space="0" w:color="B2B2B2"/>
            </w:tcBorders>
            <w:shd w:val="clear" w:color="auto" w:fill="auto"/>
            <w:vAlign w:val="bottom"/>
          </w:tcPr>
          <w:p w:rsidR="00C66CF8" w:rsidRPr="00067AA5" w:rsidRDefault="00C66CF8" w:rsidP="0038412C">
            <w:pPr>
              <w:pStyle w:val="Contenidodelatabla"/>
              <w:rPr>
                <w:ins w:id="11284" w:author="RAFAEL SOTOMAYOR" w:date="2016-12-20T17:07:00Z"/>
                <w:noProof/>
                <w:lang w:val="es-ES"/>
              </w:rPr>
            </w:pPr>
            <w:ins w:id="11285" w:author="RAFAEL SOTOMAYOR" w:date="2016-12-20T17:07:00Z">
              <w:r w:rsidRPr="00067AA5">
                <w:rPr>
                  <w:noProof/>
                  <w:lang w:val="es-ES"/>
                </w:rPr>
                <w:t>Bajo</w:t>
              </w:r>
            </w:ins>
          </w:p>
        </w:tc>
        <w:tc>
          <w:tcPr>
            <w:tcW w:w="2144"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286" w:author="RAFAEL SOTOMAYOR" w:date="2016-12-20T17:07:00Z"/>
                <w:noProof/>
                <w:lang w:val="es-ES"/>
              </w:rPr>
            </w:pPr>
            <w:ins w:id="11287" w:author="RAFAEL SOTOMAYOR" w:date="2016-12-20T17:07:00Z">
              <w:r w:rsidRPr="00067AA5">
                <w:rPr>
                  <w:noProof/>
                  <w:lang w:val="es-ES"/>
                </w:rPr>
                <w:t>Bajo</w:t>
              </w:r>
            </w:ins>
          </w:p>
        </w:tc>
      </w:tr>
      <w:tr w:rsidR="00C66CF8" w:rsidRPr="00067AA5" w:rsidTr="0038412C">
        <w:trPr>
          <w:trHeight w:val="311"/>
          <w:ins w:id="11288"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289" w:author="RAFAEL SOTOMAYOR" w:date="2016-12-20T17:07:00Z"/>
                <w:noProof/>
                <w:lang w:val="es-ES"/>
              </w:rPr>
            </w:pPr>
            <w:ins w:id="11290" w:author="RAFAEL SOTOMAYOR" w:date="2016-12-20T17:07:00Z">
              <w:r w:rsidRPr="00067AA5">
                <w:rPr>
                  <w:noProof/>
                  <w:lang w:val="es-ES"/>
                </w:rPr>
                <w:t>Monitoreo de Riego</w:t>
              </w:r>
            </w:ins>
          </w:p>
        </w:tc>
        <w:tc>
          <w:tcPr>
            <w:tcW w:w="2040" w:type="dxa"/>
            <w:tcBorders>
              <w:bottom w:val="single" w:sz="2" w:space="0" w:color="B2B2B2"/>
            </w:tcBorders>
            <w:shd w:val="clear" w:color="auto" w:fill="auto"/>
            <w:vAlign w:val="bottom"/>
          </w:tcPr>
          <w:p w:rsidR="00C66CF8" w:rsidRPr="00067AA5" w:rsidRDefault="00C66CF8" w:rsidP="0038412C">
            <w:pPr>
              <w:pStyle w:val="Contenidodelatabla"/>
              <w:rPr>
                <w:ins w:id="11291" w:author="RAFAEL SOTOMAYOR" w:date="2016-12-20T17:07:00Z"/>
                <w:noProof/>
                <w:lang w:val="es-ES"/>
              </w:rPr>
            </w:pPr>
            <w:ins w:id="11292" w:author="RAFAEL SOTOMAYOR" w:date="2016-12-20T17:07:00Z">
              <w:r w:rsidRPr="00067AA5">
                <w:rPr>
                  <w:noProof/>
                  <w:lang w:val="es-ES"/>
                </w:rPr>
                <w:t>Bajo</w:t>
              </w:r>
            </w:ins>
          </w:p>
        </w:tc>
        <w:tc>
          <w:tcPr>
            <w:tcW w:w="1876" w:type="dxa"/>
            <w:tcBorders>
              <w:bottom w:val="single" w:sz="2" w:space="0" w:color="B2B2B2"/>
            </w:tcBorders>
            <w:shd w:val="clear" w:color="auto" w:fill="auto"/>
            <w:vAlign w:val="bottom"/>
          </w:tcPr>
          <w:p w:rsidR="00C66CF8" w:rsidRPr="00067AA5" w:rsidRDefault="00C66CF8" w:rsidP="0038412C">
            <w:pPr>
              <w:pStyle w:val="Contenidodelatabla"/>
              <w:rPr>
                <w:ins w:id="11293" w:author="RAFAEL SOTOMAYOR" w:date="2016-12-20T17:07:00Z"/>
                <w:noProof/>
                <w:lang w:val="es-ES"/>
              </w:rPr>
            </w:pPr>
            <w:ins w:id="11294" w:author="RAFAEL SOTOMAYOR" w:date="2016-12-20T17:07:00Z">
              <w:r w:rsidRPr="00067AA5">
                <w:rPr>
                  <w:noProof/>
                  <w:lang w:val="es-ES"/>
                </w:rPr>
                <w:t>Alto</w:t>
              </w:r>
            </w:ins>
          </w:p>
        </w:tc>
        <w:tc>
          <w:tcPr>
            <w:tcW w:w="2144"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295" w:author="RAFAEL SOTOMAYOR" w:date="2016-12-20T17:07:00Z"/>
                <w:noProof/>
                <w:lang w:val="es-ES"/>
              </w:rPr>
            </w:pPr>
            <w:ins w:id="11296" w:author="RAFAEL SOTOMAYOR" w:date="2016-12-20T17:07:00Z">
              <w:r w:rsidRPr="00067AA5">
                <w:rPr>
                  <w:noProof/>
                  <w:lang w:val="es-ES"/>
                </w:rPr>
                <w:t>Alto</w:t>
              </w:r>
            </w:ins>
          </w:p>
        </w:tc>
      </w:tr>
      <w:tr w:rsidR="00C66CF8" w:rsidRPr="00067AA5" w:rsidTr="0038412C">
        <w:trPr>
          <w:trHeight w:val="311"/>
          <w:ins w:id="11297"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298" w:author="RAFAEL SOTOMAYOR" w:date="2016-12-20T17:07:00Z"/>
                <w:noProof/>
                <w:lang w:val="es-ES"/>
              </w:rPr>
            </w:pPr>
            <w:ins w:id="11299" w:author="RAFAEL SOTOMAYOR" w:date="2016-12-20T17:07:00Z">
              <w:r w:rsidRPr="00067AA5">
                <w:rPr>
                  <w:noProof/>
                  <w:lang w:val="es-ES"/>
                </w:rPr>
                <w:t>Monitoreo de la cadena de frio y heladas</w:t>
              </w:r>
            </w:ins>
          </w:p>
        </w:tc>
        <w:tc>
          <w:tcPr>
            <w:tcW w:w="2040" w:type="dxa"/>
            <w:tcBorders>
              <w:bottom w:val="single" w:sz="2" w:space="0" w:color="B2B2B2"/>
            </w:tcBorders>
            <w:shd w:val="clear" w:color="auto" w:fill="auto"/>
            <w:vAlign w:val="bottom"/>
          </w:tcPr>
          <w:p w:rsidR="00C66CF8" w:rsidRPr="00067AA5" w:rsidRDefault="00C66CF8" w:rsidP="0038412C">
            <w:pPr>
              <w:pStyle w:val="Contenidodelatabla"/>
              <w:rPr>
                <w:ins w:id="11300" w:author="RAFAEL SOTOMAYOR" w:date="2016-12-20T17:07:00Z"/>
                <w:noProof/>
                <w:lang w:val="es-ES"/>
              </w:rPr>
            </w:pPr>
            <w:ins w:id="11301" w:author="RAFAEL SOTOMAYOR" w:date="2016-12-20T17:07:00Z">
              <w:r w:rsidRPr="00067AA5">
                <w:rPr>
                  <w:noProof/>
                  <w:lang w:val="es-ES"/>
                </w:rPr>
                <w:t>Bajo</w:t>
              </w:r>
            </w:ins>
          </w:p>
        </w:tc>
        <w:tc>
          <w:tcPr>
            <w:tcW w:w="1876" w:type="dxa"/>
            <w:tcBorders>
              <w:bottom w:val="single" w:sz="2" w:space="0" w:color="B2B2B2"/>
            </w:tcBorders>
            <w:shd w:val="clear" w:color="auto" w:fill="auto"/>
            <w:vAlign w:val="bottom"/>
          </w:tcPr>
          <w:p w:rsidR="00C66CF8" w:rsidRPr="00067AA5" w:rsidRDefault="00C66CF8" w:rsidP="0038412C">
            <w:pPr>
              <w:pStyle w:val="Contenidodelatabla"/>
              <w:rPr>
                <w:ins w:id="11302" w:author="RAFAEL SOTOMAYOR" w:date="2016-12-20T17:07:00Z"/>
                <w:noProof/>
                <w:lang w:val="es-ES"/>
              </w:rPr>
            </w:pPr>
            <w:ins w:id="11303" w:author="RAFAEL SOTOMAYOR" w:date="2016-12-20T17:07:00Z">
              <w:r w:rsidRPr="00067AA5">
                <w:rPr>
                  <w:noProof/>
                  <w:lang w:val="es-ES"/>
                </w:rPr>
                <w:t>Medio</w:t>
              </w:r>
            </w:ins>
          </w:p>
        </w:tc>
        <w:tc>
          <w:tcPr>
            <w:tcW w:w="2144"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04" w:author="RAFAEL SOTOMAYOR" w:date="2016-12-20T17:07:00Z"/>
                <w:noProof/>
                <w:lang w:val="es-ES"/>
              </w:rPr>
            </w:pPr>
            <w:ins w:id="11305" w:author="RAFAEL SOTOMAYOR" w:date="2016-12-20T17:07:00Z">
              <w:r w:rsidRPr="00067AA5">
                <w:rPr>
                  <w:noProof/>
                  <w:lang w:val="es-ES"/>
                </w:rPr>
                <w:t>Alto</w:t>
              </w:r>
            </w:ins>
          </w:p>
        </w:tc>
      </w:tr>
      <w:tr w:rsidR="00C66CF8" w:rsidRPr="00067AA5" w:rsidTr="0038412C">
        <w:trPr>
          <w:trHeight w:val="311"/>
          <w:ins w:id="11306"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307" w:author="RAFAEL SOTOMAYOR" w:date="2016-12-20T17:07:00Z"/>
                <w:noProof/>
                <w:lang w:val="es-ES"/>
              </w:rPr>
            </w:pPr>
            <w:ins w:id="11308" w:author="RAFAEL SOTOMAYOR" w:date="2016-12-20T17:07:00Z">
              <w:r w:rsidRPr="00067AA5">
                <w:rPr>
                  <w:noProof/>
                  <w:lang w:val="es-ES"/>
                </w:rPr>
                <w:t>Aplicaciones agrícolas móviles</w:t>
              </w:r>
            </w:ins>
          </w:p>
        </w:tc>
        <w:tc>
          <w:tcPr>
            <w:tcW w:w="2040" w:type="dxa"/>
            <w:tcBorders>
              <w:bottom w:val="single" w:sz="2" w:space="0" w:color="B2B2B2"/>
            </w:tcBorders>
            <w:shd w:val="clear" w:color="auto" w:fill="auto"/>
            <w:vAlign w:val="bottom"/>
          </w:tcPr>
          <w:p w:rsidR="00C66CF8" w:rsidRPr="00067AA5" w:rsidRDefault="00C66CF8" w:rsidP="0038412C">
            <w:pPr>
              <w:pStyle w:val="Contenidodelatabla"/>
              <w:rPr>
                <w:ins w:id="11309" w:author="RAFAEL SOTOMAYOR" w:date="2016-12-20T17:07:00Z"/>
                <w:noProof/>
                <w:lang w:val="es-ES"/>
              </w:rPr>
            </w:pPr>
            <w:ins w:id="11310" w:author="RAFAEL SOTOMAYOR" w:date="2016-12-20T17:07:00Z">
              <w:r w:rsidRPr="00067AA5">
                <w:rPr>
                  <w:noProof/>
                  <w:lang w:val="es-ES"/>
                </w:rPr>
                <w:t>Medio</w:t>
              </w:r>
            </w:ins>
          </w:p>
        </w:tc>
        <w:tc>
          <w:tcPr>
            <w:tcW w:w="1876" w:type="dxa"/>
            <w:tcBorders>
              <w:bottom w:val="single" w:sz="2" w:space="0" w:color="B2B2B2"/>
            </w:tcBorders>
            <w:shd w:val="clear" w:color="auto" w:fill="auto"/>
            <w:vAlign w:val="bottom"/>
          </w:tcPr>
          <w:p w:rsidR="00C66CF8" w:rsidRPr="00067AA5" w:rsidRDefault="00C66CF8" w:rsidP="0038412C">
            <w:pPr>
              <w:pStyle w:val="Contenidodelatabla"/>
              <w:rPr>
                <w:ins w:id="11311" w:author="RAFAEL SOTOMAYOR" w:date="2016-12-20T17:07:00Z"/>
                <w:noProof/>
                <w:lang w:val="es-ES"/>
              </w:rPr>
            </w:pPr>
            <w:ins w:id="11312" w:author="RAFAEL SOTOMAYOR" w:date="2016-12-20T17:07:00Z">
              <w:r w:rsidRPr="00067AA5">
                <w:rPr>
                  <w:noProof/>
                  <w:lang w:val="es-ES"/>
                </w:rPr>
                <w:t>Bajo</w:t>
              </w:r>
            </w:ins>
          </w:p>
        </w:tc>
        <w:tc>
          <w:tcPr>
            <w:tcW w:w="2144"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13" w:author="RAFAEL SOTOMAYOR" w:date="2016-12-20T17:07:00Z"/>
                <w:noProof/>
                <w:lang w:val="es-ES"/>
              </w:rPr>
            </w:pPr>
            <w:ins w:id="11314" w:author="RAFAEL SOTOMAYOR" w:date="2016-12-20T17:07:00Z">
              <w:r w:rsidRPr="00067AA5">
                <w:rPr>
                  <w:noProof/>
                  <w:lang w:val="es-ES"/>
                </w:rPr>
                <w:t>Medio</w:t>
              </w:r>
            </w:ins>
          </w:p>
        </w:tc>
      </w:tr>
      <w:tr w:rsidR="00C66CF8" w:rsidRPr="00067AA5" w:rsidTr="0038412C">
        <w:trPr>
          <w:trHeight w:val="311"/>
          <w:ins w:id="11315"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316" w:author="RAFAEL SOTOMAYOR" w:date="2016-12-20T17:07:00Z"/>
                <w:noProof/>
                <w:lang w:val="es-ES"/>
              </w:rPr>
            </w:pPr>
            <w:ins w:id="11317" w:author="RAFAEL SOTOMAYOR" w:date="2016-12-20T17:07:00Z">
              <w:r w:rsidRPr="00067AA5">
                <w:rPr>
                  <w:noProof/>
                  <w:lang w:val="es-ES"/>
                </w:rPr>
                <w:t>Aplicaciones de ofimática</w:t>
              </w:r>
            </w:ins>
          </w:p>
        </w:tc>
        <w:tc>
          <w:tcPr>
            <w:tcW w:w="2040" w:type="dxa"/>
            <w:tcBorders>
              <w:bottom w:val="single" w:sz="2" w:space="0" w:color="B2B2B2"/>
            </w:tcBorders>
            <w:shd w:val="clear" w:color="auto" w:fill="auto"/>
            <w:vAlign w:val="bottom"/>
          </w:tcPr>
          <w:p w:rsidR="00C66CF8" w:rsidRPr="00067AA5" w:rsidRDefault="00C66CF8" w:rsidP="0038412C">
            <w:pPr>
              <w:pStyle w:val="Contenidodelatabla"/>
              <w:rPr>
                <w:ins w:id="11318" w:author="RAFAEL SOTOMAYOR" w:date="2016-12-20T17:07:00Z"/>
                <w:noProof/>
                <w:lang w:val="es-ES"/>
              </w:rPr>
            </w:pPr>
            <w:ins w:id="11319" w:author="RAFAEL SOTOMAYOR" w:date="2016-12-20T17:07:00Z">
              <w:r w:rsidRPr="00067AA5">
                <w:rPr>
                  <w:noProof/>
                  <w:lang w:val="es-ES"/>
                </w:rPr>
                <w:t>Medio</w:t>
              </w:r>
            </w:ins>
          </w:p>
        </w:tc>
        <w:tc>
          <w:tcPr>
            <w:tcW w:w="1876" w:type="dxa"/>
            <w:tcBorders>
              <w:bottom w:val="single" w:sz="2" w:space="0" w:color="B2B2B2"/>
            </w:tcBorders>
            <w:shd w:val="clear" w:color="auto" w:fill="auto"/>
            <w:vAlign w:val="bottom"/>
          </w:tcPr>
          <w:p w:rsidR="00C66CF8" w:rsidRPr="00067AA5" w:rsidRDefault="00C66CF8" w:rsidP="0038412C">
            <w:pPr>
              <w:pStyle w:val="Contenidodelatabla"/>
              <w:rPr>
                <w:ins w:id="11320" w:author="RAFAEL SOTOMAYOR" w:date="2016-12-20T17:07:00Z"/>
                <w:noProof/>
                <w:lang w:val="es-ES"/>
              </w:rPr>
            </w:pPr>
            <w:ins w:id="11321" w:author="RAFAEL SOTOMAYOR" w:date="2016-12-20T17:07:00Z">
              <w:r w:rsidRPr="00067AA5">
                <w:rPr>
                  <w:noProof/>
                  <w:lang w:val="es-ES"/>
                </w:rPr>
                <w:t>Bajo</w:t>
              </w:r>
            </w:ins>
          </w:p>
        </w:tc>
        <w:tc>
          <w:tcPr>
            <w:tcW w:w="2144"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22" w:author="RAFAEL SOTOMAYOR" w:date="2016-12-20T17:07:00Z"/>
                <w:noProof/>
                <w:lang w:val="es-ES"/>
              </w:rPr>
            </w:pPr>
            <w:ins w:id="11323" w:author="RAFAEL SOTOMAYOR" w:date="2016-12-20T17:07:00Z">
              <w:r w:rsidRPr="00067AA5">
                <w:rPr>
                  <w:noProof/>
                  <w:lang w:val="es-ES"/>
                </w:rPr>
                <w:t>Medio</w:t>
              </w:r>
            </w:ins>
          </w:p>
        </w:tc>
      </w:tr>
      <w:tr w:rsidR="00C66CF8" w:rsidRPr="00067AA5" w:rsidTr="0038412C">
        <w:trPr>
          <w:trHeight w:val="311"/>
          <w:ins w:id="11324"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325" w:author="RAFAEL SOTOMAYOR" w:date="2016-12-20T17:07:00Z"/>
                <w:noProof/>
                <w:lang w:val="es-ES"/>
              </w:rPr>
            </w:pPr>
            <w:ins w:id="11326" w:author="RAFAEL SOTOMAYOR" w:date="2016-12-20T17:07:00Z">
              <w:r w:rsidRPr="00067AA5">
                <w:rPr>
                  <w:noProof/>
                  <w:lang w:val="es-ES"/>
                </w:rPr>
                <w:t>Aplicaciones de TeleVigilancia</w:t>
              </w:r>
            </w:ins>
          </w:p>
        </w:tc>
        <w:tc>
          <w:tcPr>
            <w:tcW w:w="2040" w:type="dxa"/>
            <w:tcBorders>
              <w:bottom w:val="single" w:sz="2" w:space="0" w:color="B2B2B2"/>
            </w:tcBorders>
            <w:shd w:val="clear" w:color="auto" w:fill="auto"/>
            <w:vAlign w:val="bottom"/>
          </w:tcPr>
          <w:p w:rsidR="00C66CF8" w:rsidRPr="00067AA5" w:rsidRDefault="00C66CF8" w:rsidP="0038412C">
            <w:pPr>
              <w:pStyle w:val="Contenidodelatabla"/>
              <w:rPr>
                <w:ins w:id="11327" w:author="RAFAEL SOTOMAYOR" w:date="2016-12-20T17:07:00Z"/>
                <w:noProof/>
                <w:lang w:val="es-ES"/>
              </w:rPr>
            </w:pPr>
            <w:ins w:id="11328" w:author="RAFAEL SOTOMAYOR" w:date="2016-12-20T17:07:00Z">
              <w:r w:rsidRPr="00067AA5">
                <w:rPr>
                  <w:noProof/>
                  <w:lang w:val="es-ES"/>
                </w:rPr>
                <w:t>Alto</w:t>
              </w:r>
            </w:ins>
          </w:p>
        </w:tc>
        <w:tc>
          <w:tcPr>
            <w:tcW w:w="1876" w:type="dxa"/>
            <w:tcBorders>
              <w:bottom w:val="single" w:sz="2" w:space="0" w:color="B2B2B2"/>
            </w:tcBorders>
            <w:shd w:val="clear" w:color="auto" w:fill="auto"/>
            <w:vAlign w:val="bottom"/>
          </w:tcPr>
          <w:p w:rsidR="00C66CF8" w:rsidRPr="00067AA5" w:rsidRDefault="00C66CF8" w:rsidP="0038412C">
            <w:pPr>
              <w:pStyle w:val="Contenidodelatabla"/>
              <w:rPr>
                <w:ins w:id="11329" w:author="RAFAEL SOTOMAYOR" w:date="2016-12-20T17:07:00Z"/>
                <w:noProof/>
                <w:lang w:val="es-ES"/>
              </w:rPr>
            </w:pPr>
            <w:ins w:id="11330" w:author="RAFAEL SOTOMAYOR" w:date="2016-12-20T17:07:00Z">
              <w:r w:rsidRPr="00067AA5">
                <w:rPr>
                  <w:noProof/>
                  <w:lang w:val="es-ES"/>
                </w:rPr>
                <w:t>Medio</w:t>
              </w:r>
            </w:ins>
          </w:p>
        </w:tc>
        <w:tc>
          <w:tcPr>
            <w:tcW w:w="2144"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31" w:author="RAFAEL SOTOMAYOR" w:date="2016-12-20T17:07:00Z"/>
                <w:noProof/>
                <w:lang w:val="es-ES"/>
              </w:rPr>
            </w:pPr>
            <w:ins w:id="11332" w:author="RAFAEL SOTOMAYOR" w:date="2016-12-20T17:07:00Z">
              <w:r w:rsidRPr="00067AA5">
                <w:rPr>
                  <w:noProof/>
                  <w:lang w:val="es-ES"/>
                </w:rPr>
                <w:t>Alto</w:t>
              </w:r>
            </w:ins>
          </w:p>
        </w:tc>
      </w:tr>
    </w:tbl>
    <w:p w:rsidR="00C66CF8" w:rsidRPr="00067AA5" w:rsidRDefault="00C66CF8" w:rsidP="00C66CF8">
      <w:pPr>
        <w:pStyle w:val="Tabla"/>
        <w:rPr>
          <w:ins w:id="11333" w:author="RAFAEL SOTOMAYOR" w:date="2016-12-20T17:07:00Z"/>
        </w:rPr>
      </w:pPr>
      <w:bookmarkStart w:id="11334" w:name="_Toc470016063"/>
      <w:ins w:id="11335"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20</w:t>
        </w:r>
        <w:r w:rsidRPr="00067AA5">
          <w:fldChar w:fldCharType="end"/>
        </w:r>
        <w:r w:rsidRPr="00067AA5">
          <w:t>: Requerimientos de Internet por Servicio</w:t>
        </w:r>
        <w:bookmarkEnd w:id="11334"/>
      </w:ins>
    </w:p>
    <w:p w:rsidR="00C66CF8" w:rsidRPr="00067AA5" w:rsidRDefault="00C66CF8" w:rsidP="00C66CF8">
      <w:pPr>
        <w:rPr>
          <w:ins w:id="11336" w:author="RAFAEL SOTOMAYOR" w:date="2016-12-20T17:07:00Z"/>
          <w:noProof/>
        </w:rPr>
      </w:pPr>
    </w:p>
    <w:p w:rsidR="00C66CF8" w:rsidRPr="00067AA5" w:rsidRDefault="00C66CF8" w:rsidP="00C66CF8">
      <w:pPr>
        <w:rPr>
          <w:ins w:id="11337" w:author="RAFAEL SOTOMAYOR" w:date="2016-12-20T17:07:00Z"/>
          <w:noProof/>
        </w:rPr>
      </w:pPr>
      <w:ins w:id="11338" w:author="RAFAEL SOTOMAYOR" w:date="2016-12-20T17:07:00Z">
        <w:r w:rsidRPr="00067AA5">
          <w:rPr>
            <w:noProof/>
          </w:rPr>
          <w:t xml:space="preserve">Basados en la Tabla </w:t>
        </w:r>
        <w:r>
          <w:rPr>
            <w:noProof/>
          </w:rPr>
          <w:t>20</w:t>
        </w:r>
        <w:r w:rsidRPr="00067AA5">
          <w:rPr>
            <w:noProof/>
          </w:rPr>
          <w:t xml:space="preserve"> se puede hacer distinci ón entre los servicios que pueden ser caracterizados de una forma especial, comúnmente asociados a la IoT, LPWA, que no requieren de mucho ancho de banda, sino que principalmente cobertura, disponibilidad y determinismo de los tiempos de retardo, La Tabl</w:t>
        </w:r>
        <w:r>
          <w:rPr>
            <w:noProof/>
          </w:rPr>
          <w:t>a 21</w:t>
        </w:r>
        <w:r w:rsidRPr="00067AA5">
          <w:rPr>
            <w:noProof/>
          </w:rPr>
          <w:t xml:space="preserve"> resume el tipo de tecnología asociado al servicio.</w:t>
        </w:r>
      </w:ins>
    </w:p>
    <w:p w:rsidR="00C66CF8" w:rsidRPr="00067AA5" w:rsidRDefault="00C66CF8" w:rsidP="00C66CF8">
      <w:pPr>
        <w:rPr>
          <w:ins w:id="11339" w:author="RAFAEL SOTOMAYOR" w:date="2016-12-20T17:07:00Z"/>
          <w:noProof/>
        </w:rPr>
      </w:pPr>
    </w:p>
    <w:tbl>
      <w:tblPr>
        <w:tblW w:w="5730" w:type="dxa"/>
        <w:tblBorders>
          <w:top w:val="single" w:sz="2" w:space="0" w:color="B2B2B2"/>
          <w:left w:val="single" w:sz="2" w:space="0" w:color="B2B2B2"/>
          <w:bottom w:val="single" w:sz="2" w:space="0" w:color="B2B2B2"/>
          <w:insideH w:val="single" w:sz="2" w:space="0" w:color="B2B2B2"/>
        </w:tblBorders>
        <w:tblCellMar>
          <w:left w:w="0" w:type="dxa"/>
          <w:right w:w="0" w:type="dxa"/>
        </w:tblCellMar>
        <w:tblLook w:val="04A0" w:firstRow="1" w:lastRow="0" w:firstColumn="1" w:lastColumn="0" w:noHBand="0" w:noVBand="1"/>
      </w:tblPr>
      <w:tblGrid>
        <w:gridCol w:w="3915"/>
        <w:gridCol w:w="1815"/>
      </w:tblGrid>
      <w:tr w:rsidR="00C66CF8" w:rsidRPr="00067AA5" w:rsidTr="0038412C">
        <w:trPr>
          <w:trHeight w:val="311"/>
          <w:ins w:id="11340" w:author="RAFAEL SOTOMAYOR" w:date="2016-12-20T17:07:00Z"/>
        </w:trPr>
        <w:tc>
          <w:tcPr>
            <w:tcW w:w="3915" w:type="dxa"/>
            <w:tcBorders>
              <w:top w:val="single" w:sz="2" w:space="0" w:color="B2B2B2"/>
              <w:left w:val="single" w:sz="2" w:space="0" w:color="B2B2B2"/>
              <w:bottom w:val="single" w:sz="2" w:space="0" w:color="B2B2B2"/>
            </w:tcBorders>
            <w:shd w:val="clear" w:color="auto" w:fill="93C47D"/>
            <w:vAlign w:val="bottom"/>
          </w:tcPr>
          <w:p w:rsidR="00C66CF8" w:rsidRPr="00067AA5" w:rsidRDefault="00C66CF8" w:rsidP="0038412C">
            <w:pPr>
              <w:pStyle w:val="Contenidodelatabla"/>
              <w:rPr>
                <w:ins w:id="11341" w:author="RAFAEL SOTOMAYOR" w:date="2016-12-20T17:07:00Z"/>
                <w:b/>
                <w:bCs/>
                <w:noProof/>
                <w:lang w:val="es-ES"/>
              </w:rPr>
            </w:pPr>
            <w:ins w:id="11342" w:author="RAFAEL SOTOMAYOR" w:date="2016-12-20T17:07:00Z">
              <w:r w:rsidRPr="00067AA5">
                <w:rPr>
                  <w:b/>
                  <w:bCs/>
                  <w:noProof/>
                  <w:lang w:val="es-ES"/>
                </w:rPr>
                <w:t>Servicio</w:t>
              </w:r>
            </w:ins>
          </w:p>
        </w:tc>
        <w:tc>
          <w:tcPr>
            <w:tcW w:w="1815" w:type="dxa"/>
            <w:tcBorders>
              <w:top w:val="single" w:sz="2" w:space="0" w:color="B2B2B2"/>
              <w:bottom w:val="single" w:sz="2" w:space="0" w:color="B2B2B2"/>
              <w:right w:val="single" w:sz="2" w:space="0" w:color="B2B2B2"/>
            </w:tcBorders>
            <w:shd w:val="clear" w:color="auto" w:fill="93C47D"/>
            <w:vAlign w:val="bottom"/>
          </w:tcPr>
          <w:p w:rsidR="00C66CF8" w:rsidRPr="00067AA5" w:rsidRDefault="00C66CF8" w:rsidP="0038412C">
            <w:pPr>
              <w:pStyle w:val="Contenidodelatabla"/>
              <w:rPr>
                <w:ins w:id="11343" w:author="RAFAEL SOTOMAYOR" w:date="2016-12-20T17:07:00Z"/>
                <w:b/>
                <w:bCs/>
                <w:noProof/>
                <w:lang w:val="es-ES"/>
              </w:rPr>
            </w:pPr>
            <w:ins w:id="11344" w:author="RAFAEL SOTOMAYOR" w:date="2016-12-20T17:07:00Z">
              <w:r w:rsidRPr="00067AA5">
                <w:rPr>
                  <w:b/>
                  <w:bCs/>
                  <w:noProof/>
                  <w:lang w:val="es-ES"/>
                </w:rPr>
                <w:t>Tipo de Tecnolog ía</w:t>
              </w:r>
            </w:ins>
          </w:p>
        </w:tc>
      </w:tr>
      <w:tr w:rsidR="00C66CF8" w:rsidRPr="00067AA5" w:rsidTr="0038412C">
        <w:trPr>
          <w:trHeight w:val="311"/>
          <w:ins w:id="11345"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346" w:author="RAFAEL SOTOMAYOR" w:date="2016-12-20T17:07:00Z"/>
                <w:noProof/>
                <w:lang w:val="es-ES"/>
              </w:rPr>
            </w:pPr>
            <w:ins w:id="11347" w:author="RAFAEL SOTOMAYOR" w:date="2016-12-20T17:07:00Z">
              <w:r w:rsidRPr="00067AA5">
                <w:rPr>
                  <w:noProof/>
                  <w:lang w:val="es-ES"/>
                </w:rPr>
                <w:t>Sistemas de Posicionamiento global</w:t>
              </w:r>
            </w:ins>
          </w:p>
        </w:tc>
        <w:tc>
          <w:tcPr>
            <w:tcW w:w="1815"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48" w:author="RAFAEL SOTOMAYOR" w:date="2016-12-20T17:07:00Z"/>
                <w:noProof/>
                <w:lang w:val="es-ES"/>
              </w:rPr>
            </w:pPr>
            <w:ins w:id="11349" w:author="RAFAEL SOTOMAYOR" w:date="2016-12-20T17:07:00Z">
              <w:r w:rsidRPr="00067AA5">
                <w:rPr>
                  <w:noProof/>
                  <w:lang w:val="es-ES"/>
                </w:rPr>
                <w:t>IoT</w:t>
              </w:r>
            </w:ins>
          </w:p>
        </w:tc>
      </w:tr>
      <w:tr w:rsidR="00C66CF8" w:rsidRPr="00067AA5" w:rsidTr="0038412C">
        <w:trPr>
          <w:trHeight w:val="311"/>
          <w:ins w:id="11350"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351" w:author="RAFAEL SOTOMAYOR" w:date="2016-12-20T17:07:00Z"/>
                <w:noProof/>
                <w:lang w:val="es-ES"/>
              </w:rPr>
            </w:pPr>
            <w:ins w:id="11352" w:author="RAFAEL SOTOMAYOR" w:date="2016-12-20T17:07:00Z">
              <w:r>
                <w:rPr>
                  <w:noProof/>
                  <w:lang w:val="es-ES"/>
                </w:rPr>
                <w:t>Sistemas de Informaci</w:t>
              </w:r>
              <w:r w:rsidRPr="00067AA5">
                <w:rPr>
                  <w:noProof/>
                  <w:lang w:val="es-ES"/>
                </w:rPr>
                <w:t>ón Geográfica del Predio</w:t>
              </w:r>
            </w:ins>
          </w:p>
        </w:tc>
        <w:tc>
          <w:tcPr>
            <w:tcW w:w="1815"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53" w:author="RAFAEL SOTOMAYOR" w:date="2016-12-20T17:07:00Z"/>
                <w:noProof/>
                <w:lang w:val="es-ES"/>
              </w:rPr>
            </w:pPr>
            <w:ins w:id="11354" w:author="RAFAEL SOTOMAYOR" w:date="2016-12-20T17:07:00Z">
              <w:r w:rsidRPr="00067AA5">
                <w:rPr>
                  <w:noProof/>
                  <w:lang w:val="es-ES"/>
                </w:rPr>
                <w:t>Internet Tradicional</w:t>
              </w:r>
            </w:ins>
          </w:p>
        </w:tc>
      </w:tr>
      <w:tr w:rsidR="00C66CF8" w:rsidRPr="00067AA5" w:rsidTr="0038412C">
        <w:trPr>
          <w:trHeight w:val="311"/>
          <w:ins w:id="11355"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356" w:author="RAFAEL SOTOMAYOR" w:date="2016-12-20T17:07:00Z"/>
                <w:noProof/>
                <w:lang w:val="es-ES"/>
              </w:rPr>
            </w:pPr>
            <w:ins w:id="11357" w:author="RAFAEL SOTOMAYOR" w:date="2016-12-20T17:07:00Z">
              <w:r w:rsidRPr="00067AA5">
                <w:rPr>
                  <w:noProof/>
                  <w:lang w:val="es-ES"/>
                </w:rPr>
                <w:t>Teledetecci ón</w:t>
              </w:r>
            </w:ins>
          </w:p>
        </w:tc>
        <w:tc>
          <w:tcPr>
            <w:tcW w:w="1815"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58" w:author="RAFAEL SOTOMAYOR" w:date="2016-12-20T17:07:00Z"/>
                <w:noProof/>
                <w:lang w:val="es-ES"/>
              </w:rPr>
            </w:pPr>
            <w:ins w:id="11359" w:author="RAFAEL SOTOMAYOR" w:date="2016-12-20T17:07:00Z">
              <w:r w:rsidRPr="00067AA5">
                <w:rPr>
                  <w:noProof/>
                  <w:lang w:val="es-ES"/>
                </w:rPr>
                <w:t>Internet Tradicional</w:t>
              </w:r>
            </w:ins>
          </w:p>
        </w:tc>
      </w:tr>
      <w:tr w:rsidR="00C66CF8" w:rsidRPr="00067AA5" w:rsidTr="0038412C">
        <w:trPr>
          <w:trHeight w:val="311"/>
          <w:ins w:id="11360"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361" w:author="RAFAEL SOTOMAYOR" w:date="2016-12-20T17:07:00Z"/>
                <w:noProof/>
                <w:lang w:val="es-ES"/>
              </w:rPr>
            </w:pPr>
            <w:ins w:id="11362" w:author="RAFAEL SOTOMAYOR" w:date="2016-12-20T17:07:00Z">
              <w:r w:rsidRPr="00067AA5">
                <w:rPr>
                  <w:noProof/>
                  <w:lang w:val="es-ES"/>
                </w:rPr>
                <w:t>Monitoreo de Riego</w:t>
              </w:r>
            </w:ins>
          </w:p>
        </w:tc>
        <w:tc>
          <w:tcPr>
            <w:tcW w:w="1815"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63" w:author="RAFAEL SOTOMAYOR" w:date="2016-12-20T17:07:00Z"/>
                <w:noProof/>
                <w:lang w:val="es-ES"/>
              </w:rPr>
            </w:pPr>
            <w:ins w:id="11364" w:author="RAFAEL SOTOMAYOR" w:date="2016-12-20T17:07:00Z">
              <w:r w:rsidRPr="00067AA5">
                <w:rPr>
                  <w:noProof/>
                  <w:lang w:val="es-ES"/>
                </w:rPr>
                <w:t>IoT</w:t>
              </w:r>
            </w:ins>
          </w:p>
        </w:tc>
      </w:tr>
      <w:tr w:rsidR="00C66CF8" w:rsidRPr="00067AA5" w:rsidTr="0038412C">
        <w:trPr>
          <w:trHeight w:val="311"/>
          <w:ins w:id="11365"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366" w:author="RAFAEL SOTOMAYOR" w:date="2016-12-20T17:07:00Z"/>
                <w:noProof/>
                <w:lang w:val="es-ES"/>
              </w:rPr>
            </w:pPr>
            <w:ins w:id="11367" w:author="RAFAEL SOTOMAYOR" w:date="2016-12-20T17:07:00Z">
              <w:r w:rsidRPr="00067AA5">
                <w:rPr>
                  <w:noProof/>
                  <w:lang w:val="es-ES"/>
                </w:rPr>
                <w:t>Monitoreo de la cadena de frio y heladas</w:t>
              </w:r>
            </w:ins>
          </w:p>
        </w:tc>
        <w:tc>
          <w:tcPr>
            <w:tcW w:w="1815"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68" w:author="RAFAEL SOTOMAYOR" w:date="2016-12-20T17:07:00Z"/>
                <w:noProof/>
                <w:lang w:val="es-ES"/>
              </w:rPr>
            </w:pPr>
            <w:ins w:id="11369" w:author="RAFAEL SOTOMAYOR" w:date="2016-12-20T17:07:00Z">
              <w:r w:rsidRPr="00067AA5">
                <w:rPr>
                  <w:noProof/>
                  <w:lang w:val="es-ES"/>
                </w:rPr>
                <w:t>IoT</w:t>
              </w:r>
            </w:ins>
          </w:p>
        </w:tc>
      </w:tr>
      <w:tr w:rsidR="00C66CF8" w:rsidRPr="00067AA5" w:rsidTr="0038412C">
        <w:trPr>
          <w:trHeight w:val="311"/>
          <w:ins w:id="11370"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371" w:author="RAFAEL SOTOMAYOR" w:date="2016-12-20T17:07:00Z"/>
                <w:noProof/>
                <w:lang w:val="es-ES"/>
              </w:rPr>
            </w:pPr>
            <w:ins w:id="11372" w:author="RAFAEL SOTOMAYOR" w:date="2016-12-20T17:07:00Z">
              <w:r w:rsidRPr="00067AA5">
                <w:rPr>
                  <w:noProof/>
                  <w:lang w:val="es-ES"/>
                </w:rPr>
                <w:t>Aplicaciones agr ícolas móviles</w:t>
              </w:r>
            </w:ins>
          </w:p>
        </w:tc>
        <w:tc>
          <w:tcPr>
            <w:tcW w:w="1815"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73" w:author="RAFAEL SOTOMAYOR" w:date="2016-12-20T17:07:00Z"/>
                <w:noProof/>
                <w:lang w:val="es-ES"/>
              </w:rPr>
            </w:pPr>
            <w:ins w:id="11374" w:author="RAFAEL SOTOMAYOR" w:date="2016-12-20T17:07:00Z">
              <w:r w:rsidRPr="00067AA5">
                <w:rPr>
                  <w:noProof/>
                  <w:lang w:val="es-ES"/>
                </w:rPr>
                <w:t>Internet Tradicional</w:t>
              </w:r>
            </w:ins>
          </w:p>
        </w:tc>
      </w:tr>
      <w:tr w:rsidR="00C66CF8" w:rsidRPr="00067AA5" w:rsidTr="0038412C">
        <w:trPr>
          <w:trHeight w:val="311"/>
          <w:ins w:id="11375"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376" w:author="RAFAEL SOTOMAYOR" w:date="2016-12-20T17:07:00Z"/>
                <w:noProof/>
                <w:lang w:val="es-ES"/>
              </w:rPr>
            </w:pPr>
            <w:ins w:id="11377" w:author="RAFAEL SOTOMAYOR" w:date="2016-12-20T17:07:00Z">
              <w:r>
                <w:rPr>
                  <w:noProof/>
                  <w:lang w:val="es-ES"/>
                </w:rPr>
                <w:t>Aplicaciones de ofim</w:t>
              </w:r>
              <w:r w:rsidRPr="00067AA5">
                <w:rPr>
                  <w:noProof/>
                  <w:lang w:val="es-ES"/>
                </w:rPr>
                <w:t>ática</w:t>
              </w:r>
            </w:ins>
          </w:p>
        </w:tc>
        <w:tc>
          <w:tcPr>
            <w:tcW w:w="1815"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78" w:author="RAFAEL SOTOMAYOR" w:date="2016-12-20T17:07:00Z"/>
                <w:noProof/>
                <w:lang w:val="es-ES"/>
              </w:rPr>
            </w:pPr>
            <w:ins w:id="11379" w:author="RAFAEL SOTOMAYOR" w:date="2016-12-20T17:07:00Z">
              <w:r w:rsidRPr="00067AA5">
                <w:rPr>
                  <w:noProof/>
                  <w:lang w:val="es-ES"/>
                </w:rPr>
                <w:t>Internet Tradicional</w:t>
              </w:r>
            </w:ins>
          </w:p>
        </w:tc>
      </w:tr>
      <w:tr w:rsidR="00C66CF8" w:rsidRPr="00067AA5" w:rsidTr="0038412C">
        <w:trPr>
          <w:trHeight w:val="311"/>
          <w:ins w:id="11380" w:author="RAFAEL SOTOMAYOR" w:date="2016-12-20T17:07:00Z"/>
        </w:trPr>
        <w:tc>
          <w:tcPr>
            <w:tcW w:w="3915" w:type="dxa"/>
            <w:tcBorders>
              <w:left w:val="single" w:sz="2" w:space="0" w:color="B2B2B2"/>
              <w:bottom w:val="single" w:sz="2" w:space="0" w:color="B2B2B2"/>
            </w:tcBorders>
            <w:shd w:val="clear" w:color="auto" w:fill="auto"/>
            <w:vAlign w:val="bottom"/>
          </w:tcPr>
          <w:p w:rsidR="00C66CF8" w:rsidRPr="00067AA5" w:rsidRDefault="00C66CF8" w:rsidP="0038412C">
            <w:pPr>
              <w:pStyle w:val="Contenidodelatabla"/>
              <w:rPr>
                <w:ins w:id="11381" w:author="RAFAEL SOTOMAYOR" w:date="2016-12-20T17:07:00Z"/>
                <w:noProof/>
                <w:lang w:val="es-ES"/>
              </w:rPr>
            </w:pPr>
            <w:ins w:id="11382" w:author="RAFAEL SOTOMAYOR" w:date="2016-12-20T17:07:00Z">
              <w:r w:rsidRPr="00067AA5">
                <w:rPr>
                  <w:noProof/>
                  <w:lang w:val="es-ES"/>
                </w:rPr>
                <w:t>Aplicaciones de TeleVigilancia</w:t>
              </w:r>
            </w:ins>
          </w:p>
        </w:tc>
        <w:tc>
          <w:tcPr>
            <w:tcW w:w="1815" w:type="dxa"/>
            <w:tcBorders>
              <w:bottom w:val="single" w:sz="2" w:space="0" w:color="B2B2B2"/>
              <w:right w:val="single" w:sz="2" w:space="0" w:color="B2B2B2"/>
            </w:tcBorders>
            <w:shd w:val="clear" w:color="auto" w:fill="auto"/>
            <w:vAlign w:val="bottom"/>
          </w:tcPr>
          <w:p w:rsidR="00C66CF8" w:rsidRPr="00067AA5" w:rsidRDefault="00C66CF8" w:rsidP="0038412C">
            <w:pPr>
              <w:pStyle w:val="Contenidodelatabla"/>
              <w:rPr>
                <w:ins w:id="11383" w:author="RAFAEL SOTOMAYOR" w:date="2016-12-20T17:07:00Z"/>
                <w:noProof/>
                <w:lang w:val="es-ES"/>
              </w:rPr>
            </w:pPr>
            <w:ins w:id="11384" w:author="RAFAEL SOTOMAYOR" w:date="2016-12-20T17:07:00Z">
              <w:r w:rsidRPr="00067AA5">
                <w:rPr>
                  <w:noProof/>
                  <w:lang w:val="es-ES"/>
                </w:rPr>
                <w:t>Internet Tradicional</w:t>
              </w:r>
            </w:ins>
          </w:p>
        </w:tc>
      </w:tr>
    </w:tbl>
    <w:p w:rsidR="00C66CF8" w:rsidRPr="00067AA5" w:rsidRDefault="00C66CF8" w:rsidP="00C66CF8">
      <w:pPr>
        <w:pStyle w:val="Tabla"/>
        <w:rPr>
          <w:ins w:id="11385" w:author="RAFAEL SOTOMAYOR" w:date="2016-12-20T17:07:00Z"/>
        </w:rPr>
      </w:pPr>
      <w:bookmarkStart w:id="11386" w:name="_Toc470016064"/>
      <w:ins w:id="11387"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21</w:t>
        </w:r>
        <w:r w:rsidRPr="00067AA5">
          <w:fldChar w:fldCharType="end"/>
        </w:r>
        <w:r>
          <w:t>: Tipo de Tecnolog</w:t>
        </w:r>
        <w:r w:rsidRPr="00067AA5">
          <w:t>ía por Servicio</w:t>
        </w:r>
        <w:bookmarkEnd w:id="11386"/>
      </w:ins>
    </w:p>
    <w:p w:rsidR="00C66CF8" w:rsidRPr="00067AA5" w:rsidRDefault="00C66CF8" w:rsidP="00C66CF8">
      <w:pPr>
        <w:rPr>
          <w:ins w:id="11388" w:author="RAFAEL SOTOMAYOR" w:date="2016-12-20T17:07:00Z"/>
          <w:noProof/>
        </w:rPr>
      </w:pPr>
      <w:ins w:id="11389" w:author="RAFAEL SOTOMAYOR" w:date="2016-12-20T17:07:00Z">
        <w:r w:rsidRPr="00067AA5">
          <w:rPr>
            <w:noProof/>
          </w:rPr>
          <w:br w:type="page"/>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1390" w:author="RAFAEL SOTOMAYOR" w:date="2016-12-20T17:07:00Z"/>
          <w:noProof/>
        </w:rPr>
        <w:pPrChange w:id="11391"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1392" w:name="_Toc470016890"/>
      <w:ins w:id="11393" w:author="RAFAEL SOTOMAYOR" w:date="2016-12-20T17:07:00Z">
        <w:r w:rsidRPr="00067AA5">
          <w:rPr>
            <w:noProof/>
          </w:rPr>
          <w:lastRenderedPageBreak/>
          <w:t>Utilización de las tecnologías de AP según especies</w:t>
        </w:r>
        <w:bookmarkEnd w:id="11392"/>
      </w:ins>
    </w:p>
    <w:p w:rsidR="00C66CF8" w:rsidRPr="00067AA5" w:rsidRDefault="00C66CF8" w:rsidP="00C66CF8">
      <w:pPr>
        <w:rPr>
          <w:ins w:id="11394" w:author="RAFAEL SOTOMAYOR" w:date="2016-12-20T17:07:00Z"/>
          <w:noProof/>
        </w:rPr>
      </w:pPr>
    </w:p>
    <w:p w:rsidR="00C66CF8" w:rsidRPr="00067AA5" w:rsidRDefault="00C66CF8" w:rsidP="00C66CF8">
      <w:pPr>
        <w:pStyle w:val="Textoindependiente"/>
        <w:rPr>
          <w:ins w:id="11395" w:author="RAFAEL SOTOMAYOR" w:date="2016-12-20T17:07:00Z"/>
          <w:noProof/>
          <w:lang w:val="es-ES"/>
        </w:rPr>
      </w:pPr>
      <w:ins w:id="11396" w:author="RAFAEL SOTOMAYOR" w:date="2016-12-20T17:07:00Z">
        <w:r w:rsidRPr="00067AA5">
          <w:rPr>
            <w:noProof/>
            <w:lang w:val="es-ES"/>
          </w:rPr>
          <w:t>Las especies frutícolas tienen similares necesidades de tecnología de base para agricultura de precisión, sin embargo de acuerdo a ciertos indicadores de producción se puede caracterizar para cada especie según sea la tecnología.</w:t>
        </w:r>
      </w:ins>
    </w:p>
    <w:p w:rsidR="00C66CF8" w:rsidRPr="00067AA5" w:rsidRDefault="00C66CF8" w:rsidP="00C66CF8">
      <w:pPr>
        <w:pStyle w:val="Textoindependiente"/>
        <w:rPr>
          <w:ins w:id="11397" w:author="RAFAEL SOTOMAYOR" w:date="2016-12-20T17:07:00Z"/>
          <w:noProof/>
          <w:lang w:val="es-ES"/>
        </w:rPr>
      </w:pPr>
      <w:ins w:id="11398" w:author="RAFAEL SOTOMAYOR" w:date="2016-12-20T17:07:00Z">
        <w:r w:rsidRPr="00067AA5">
          <w:rPr>
            <w:noProof/>
            <w:lang w:val="es-ES"/>
          </w:rPr>
          <w:t>Su utilización y qué y para qué sirven está deta</w:t>
        </w:r>
        <w:r>
          <w:rPr>
            <w:noProof/>
            <w:lang w:val="es-ES"/>
          </w:rPr>
          <w:t>llado en literatura de tecnolog</w:t>
        </w:r>
        <w:r w:rsidRPr="00067AA5">
          <w:rPr>
            <w:noProof/>
            <w:lang w:val="es-ES"/>
          </w:rPr>
          <w:t xml:space="preserve">ía aplicable a la agricultura de precisión </w:t>
        </w:r>
        <w:r>
          <w:rPr>
            <w:noProof/>
            <w:lang w:val="es-ES"/>
          </w:rPr>
          <w:fldChar w:fldCharType="begin"/>
        </w:r>
        <w:r>
          <w:rPr>
            <w:noProof/>
            <w:lang w:val="es-ES"/>
          </w:rPr>
          <w:instrText xml:space="preserve"> REF _Ref469996474 \r \h </w:instrText>
        </w:r>
        <w:r>
          <w:rPr>
            <w:noProof/>
            <w:lang w:val="es-ES"/>
          </w:rPr>
        </w:r>
        <w:r>
          <w:rPr>
            <w:noProof/>
            <w:lang w:val="es-ES"/>
          </w:rPr>
          <w:fldChar w:fldCharType="separate"/>
        </w:r>
        <w:r>
          <w:rPr>
            <w:noProof/>
            <w:lang w:val="es-ES"/>
          </w:rPr>
          <w:t>22</w:t>
        </w:r>
        <w:r>
          <w:rPr>
            <w:noProof/>
            <w:lang w:val="es-ES"/>
          </w:rPr>
          <w:fldChar w:fldCharType="end"/>
        </w:r>
        <w:r w:rsidRPr="00067AA5">
          <w:rPr>
            <w:noProof/>
            <w:lang w:val="es-ES"/>
          </w:rPr>
          <w:t>R(</w:t>
        </w:r>
        <w:r>
          <w:rPr>
            <w:noProof/>
            <w:lang w:val="es-ES"/>
          </w:rPr>
          <w:t>22</w:t>
        </w:r>
        <w:r w:rsidRPr="00067AA5">
          <w:rPr>
            <w:noProof/>
            <w:lang w:val="es-ES"/>
          </w:rPr>
          <w:t>). Se describen cada uno de los problemas productivos por especie, con sus problemas asociados a rendimiento, calidad y conservación, en este estudio se asocia cada problema a una tecnología asociada.</w:t>
        </w:r>
      </w:ins>
    </w:p>
    <w:p w:rsidR="00C66CF8" w:rsidRPr="00067AA5" w:rsidRDefault="00C66CF8" w:rsidP="00C66CF8">
      <w:pPr>
        <w:pStyle w:val="Textoindependiente"/>
        <w:rPr>
          <w:ins w:id="11399" w:author="RAFAEL SOTOMAYOR" w:date="2016-12-20T17:07:00Z"/>
          <w:noProof/>
          <w:lang w:val="es-ES"/>
        </w:rPr>
      </w:pPr>
      <w:ins w:id="11400" w:author="RAFAEL SOTOMAYOR" w:date="2016-12-20T17:07:00Z">
        <w:r w:rsidRPr="00067AA5">
          <w:rPr>
            <w:noProof/>
            <w:lang w:val="es-ES"/>
          </w:rPr>
          <w:t xml:space="preserve">De acuerdo a la caracterización propuesta se puede inferir que los sensores de riego son m ás necesarios en especies donde el uso </w:t>
        </w:r>
        <w:r>
          <w:rPr>
            <w:noProof/>
            <w:lang w:val="es-ES"/>
          </w:rPr>
          <w:t>de agua es intensivo, seg</w:t>
        </w:r>
        <w:r w:rsidRPr="00067AA5">
          <w:rPr>
            <w:noProof/>
            <w:lang w:val="es-ES"/>
          </w:rPr>
          <w:t xml:space="preserve">ún la Tabla </w:t>
        </w:r>
        <w:r>
          <w:rPr>
            <w:noProof/>
            <w:lang w:val="es-ES"/>
          </w:rPr>
          <w:t>22</w:t>
        </w:r>
        <w:r w:rsidRPr="00067AA5">
          <w:rPr>
            <w:noProof/>
            <w:lang w:val="es-ES"/>
          </w:rPr>
          <w:t xml:space="preserve"> para el indicador de riego los </w:t>
        </w:r>
        <w:r>
          <w:rPr>
            <w:noProof/>
            <w:lang w:val="es-ES"/>
          </w:rPr>
          <w:t>tres primeros son el Kiwi, Citr</w:t>
        </w:r>
        <w:r w:rsidRPr="00067AA5">
          <w:rPr>
            <w:noProof/>
            <w:lang w:val="es-ES"/>
          </w:rPr>
          <w:t>ícos y Uva de mesa. En general, la mi</w:t>
        </w:r>
        <w:r>
          <w:rPr>
            <w:noProof/>
            <w:lang w:val="es-ES"/>
          </w:rPr>
          <w:t>sma Tabla 22</w:t>
        </w:r>
        <w:r w:rsidRPr="00067AA5">
          <w:rPr>
            <w:noProof/>
            <w:lang w:val="es-ES"/>
          </w:rPr>
          <w:t xml:space="preserve"> muestra que los frutos secos requieren generalmente menos agua por su naturaleza de crecimiento, en cambio los frutales menores requieren menos riego debido a que están distribuidos en zonas menos secas como el Maule hacia el sur.</w:t>
        </w:r>
      </w:ins>
    </w:p>
    <w:tbl>
      <w:tblPr>
        <w:tblW w:w="7488" w:type="dxa"/>
        <w:tblInd w:w="28" w:type="dxa"/>
        <w:tblBorders>
          <w:top w:val="single" w:sz="2" w:space="0" w:color="999999"/>
          <w:left w:val="single" w:sz="2" w:space="0" w:color="999999"/>
        </w:tblBorders>
        <w:tblCellMar>
          <w:top w:w="28" w:type="dxa"/>
          <w:left w:w="27" w:type="dxa"/>
          <w:bottom w:w="28" w:type="dxa"/>
          <w:right w:w="28" w:type="dxa"/>
        </w:tblCellMar>
        <w:tblLook w:val="04A0" w:firstRow="1" w:lastRow="0" w:firstColumn="1" w:lastColumn="0" w:noHBand="0" w:noVBand="1"/>
      </w:tblPr>
      <w:tblGrid>
        <w:gridCol w:w="2366"/>
        <w:gridCol w:w="3506"/>
        <w:gridCol w:w="1616"/>
      </w:tblGrid>
      <w:tr w:rsidR="00C66CF8" w:rsidRPr="00067AA5" w:rsidTr="0038412C">
        <w:trPr>
          <w:trHeight w:val="311"/>
          <w:ins w:id="11401" w:author="RAFAEL SOTOMAYOR" w:date="2016-12-20T17:07:00Z"/>
        </w:trPr>
        <w:tc>
          <w:tcPr>
            <w:tcW w:w="2366" w:type="dxa"/>
            <w:tcBorders>
              <w:top w:val="single" w:sz="2" w:space="0" w:color="999999"/>
              <w:left w:val="single" w:sz="2" w:space="0" w:color="999999"/>
            </w:tcBorders>
            <w:shd w:val="clear" w:color="auto" w:fill="93C47D"/>
            <w:tcMar>
              <w:left w:w="27" w:type="dxa"/>
            </w:tcMar>
            <w:vAlign w:val="bottom"/>
          </w:tcPr>
          <w:p w:rsidR="00C66CF8" w:rsidRPr="00067AA5" w:rsidRDefault="00C66CF8" w:rsidP="0038412C">
            <w:pPr>
              <w:pStyle w:val="Contenidodelatabla"/>
              <w:rPr>
                <w:ins w:id="11402" w:author="RAFAEL SOTOMAYOR" w:date="2016-12-20T17:07:00Z"/>
                <w:b/>
                <w:bCs/>
                <w:noProof/>
                <w:color w:val="666666"/>
                <w:lang w:val="es-ES"/>
              </w:rPr>
            </w:pPr>
            <w:ins w:id="11403" w:author="RAFAEL SOTOMAYOR" w:date="2016-12-20T17:07:00Z">
              <w:r w:rsidRPr="00067AA5">
                <w:rPr>
                  <w:b/>
                  <w:bCs/>
                  <w:noProof/>
                  <w:color w:val="666666"/>
                  <w:lang w:val="es-ES"/>
                </w:rPr>
                <w:t>KPI</w:t>
              </w:r>
            </w:ins>
          </w:p>
        </w:tc>
        <w:tc>
          <w:tcPr>
            <w:tcW w:w="3506" w:type="dxa"/>
            <w:tcBorders>
              <w:top w:val="single" w:sz="2" w:space="0" w:color="999999"/>
              <w:left w:val="single" w:sz="2" w:space="0" w:color="999999"/>
            </w:tcBorders>
            <w:shd w:val="clear" w:color="auto" w:fill="93C47D"/>
            <w:tcMar>
              <w:left w:w="27" w:type="dxa"/>
            </w:tcMar>
            <w:vAlign w:val="bottom"/>
          </w:tcPr>
          <w:p w:rsidR="00C66CF8" w:rsidRPr="00067AA5" w:rsidRDefault="00C66CF8" w:rsidP="0038412C">
            <w:pPr>
              <w:pStyle w:val="Contenidodelatabla"/>
              <w:rPr>
                <w:ins w:id="11404" w:author="RAFAEL SOTOMAYOR" w:date="2016-12-20T17:07:00Z"/>
                <w:b/>
                <w:bCs/>
                <w:noProof/>
                <w:color w:val="666666"/>
                <w:lang w:val="es-ES"/>
              </w:rPr>
            </w:pPr>
            <w:ins w:id="11405" w:author="RAFAEL SOTOMAYOR" w:date="2016-12-20T17:07:00Z">
              <w:r w:rsidRPr="00067AA5">
                <w:rPr>
                  <w:b/>
                  <w:bCs/>
                  <w:noProof/>
                  <w:color w:val="666666"/>
                  <w:lang w:val="es-ES"/>
                </w:rPr>
                <w:t>KPIRIEGO</w:t>
              </w:r>
            </w:ins>
          </w:p>
        </w:tc>
        <w:tc>
          <w:tcPr>
            <w:tcW w:w="1616" w:type="dxa"/>
            <w:tcBorders>
              <w:top w:val="single" w:sz="2" w:space="0" w:color="999999"/>
              <w:left w:val="single" w:sz="2" w:space="0" w:color="999999"/>
              <w:right w:val="single" w:sz="2" w:space="0" w:color="999999"/>
            </w:tcBorders>
            <w:shd w:val="clear" w:color="auto" w:fill="93C47D"/>
            <w:tcMar>
              <w:left w:w="27" w:type="dxa"/>
            </w:tcMar>
            <w:vAlign w:val="bottom"/>
          </w:tcPr>
          <w:p w:rsidR="00C66CF8" w:rsidRPr="00067AA5" w:rsidRDefault="00C66CF8" w:rsidP="0038412C">
            <w:pPr>
              <w:pStyle w:val="Contenidodelatabla"/>
              <w:rPr>
                <w:ins w:id="11406" w:author="RAFAEL SOTOMAYOR" w:date="2016-12-20T17:07:00Z"/>
                <w:b/>
                <w:bCs/>
                <w:noProof/>
                <w:color w:val="666666"/>
                <w:lang w:val="es-ES"/>
              </w:rPr>
            </w:pPr>
          </w:p>
        </w:tc>
      </w:tr>
      <w:tr w:rsidR="00C66CF8" w:rsidRPr="00067AA5" w:rsidTr="0038412C">
        <w:trPr>
          <w:trHeight w:val="311"/>
          <w:ins w:id="11407" w:author="RAFAEL SOTOMAYOR" w:date="2016-12-20T17:07:00Z"/>
        </w:trPr>
        <w:tc>
          <w:tcPr>
            <w:tcW w:w="2366"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1408" w:author="RAFAEL SOTOMAYOR" w:date="2016-12-20T17:07:00Z"/>
                <w:b/>
                <w:bCs/>
                <w:noProof/>
                <w:color w:val="666666"/>
                <w:lang w:val="es-ES"/>
              </w:rPr>
            </w:pPr>
            <w:ins w:id="11409" w:author="RAFAEL SOTOMAYOR" w:date="2016-12-20T17:07:00Z">
              <w:r w:rsidRPr="00067AA5">
                <w:rPr>
                  <w:b/>
                  <w:bCs/>
                  <w:noProof/>
                  <w:color w:val="666666"/>
                  <w:lang w:val="es-ES"/>
                </w:rPr>
                <w:t>ESPECIE</w:t>
              </w:r>
            </w:ins>
          </w:p>
        </w:tc>
        <w:tc>
          <w:tcPr>
            <w:tcW w:w="3506"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1410" w:author="RAFAEL SOTOMAYOR" w:date="2016-12-20T17:07:00Z"/>
                <w:b/>
                <w:bCs/>
                <w:noProof/>
                <w:color w:val="666666"/>
                <w:lang w:val="es-ES"/>
              </w:rPr>
            </w:pPr>
            <w:ins w:id="11411" w:author="RAFAEL SOTOMAYOR" w:date="2016-12-20T17:07:00Z">
              <w:r w:rsidRPr="00067AA5">
                <w:rPr>
                  <w:b/>
                  <w:bCs/>
                  <w:noProof/>
                  <w:color w:val="666666"/>
                  <w:lang w:val="es-ES"/>
                </w:rPr>
                <w:t>TIPO_ESPECIE</w:t>
              </w:r>
            </w:ins>
          </w:p>
        </w:tc>
        <w:tc>
          <w:tcPr>
            <w:tcW w:w="1616" w:type="dxa"/>
            <w:tcBorders>
              <w:left w:val="single" w:sz="2" w:space="0" w:color="999999"/>
              <w:bottom w:val="single" w:sz="2" w:space="0" w:color="999999"/>
              <w:right w:val="single" w:sz="2" w:space="0" w:color="999999"/>
            </w:tcBorders>
            <w:shd w:val="clear" w:color="auto" w:fill="93C47D"/>
            <w:tcMar>
              <w:left w:w="27" w:type="dxa"/>
            </w:tcMar>
            <w:vAlign w:val="bottom"/>
          </w:tcPr>
          <w:p w:rsidR="00C66CF8" w:rsidRPr="00067AA5" w:rsidRDefault="00C66CF8" w:rsidP="0038412C">
            <w:pPr>
              <w:pStyle w:val="Contenidodelatabla"/>
              <w:rPr>
                <w:ins w:id="11412" w:author="RAFAEL SOTOMAYOR" w:date="2016-12-20T17:07:00Z"/>
                <w:b/>
                <w:bCs/>
                <w:noProof/>
                <w:color w:val="666666"/>
                <w:lang w:val="es-ES"/>
              </w:rPr>
            </w:pPr>
            <w:ins w:id="11413" w:author="RAFAEL SOTOMAYOR" w:date="2016-12-20T17:07:00Z">
              <w:r w:rsidRPr="00067AA5">
                <w:rPr>
                  <w:b/>
                  <w:bCs/>
                  <w:noProof/>
                  <w:color w:val="666666"/>
                  <w:lang w:val="es-ES"/>
                </w:rPr>
                <w:t xml:space="preserve">       %</w:t>
              </w:r>
            </w:ins>
          </w:p>
        </w:tc>
      </w:tr>
      <w:tr w:rsidR="00C66CF8" w:rsidRPr="00067AA5" w:rsidTr="0038412C">
        <w:trPr>
          <w:trHeight w:val="311"/>
          <w:ins w:id="11414"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15" w:author="RAFAEL SOTOMAYOR" w:date="2016-12-20T17:07:00Z"/>
                <w:noProof/>
                <w:lang w:val="es-ES"/>
              </w:rPr>
            </w:pPr>
            <w:ins w:id="11416" w:author="RAFAEL SOTOMAYOR" w:date="2016-12-20T17:07:00Z">
              <w:r w:rsidRPr="00067AA5">
                <w:rPr>
                  <w:noProof/>
                  <w:lang w:val="es-ES"/>
                </w:rPr>
                <w:t>FRUTAFRESCA</w:t>
              </w:r>
            </w:ins>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17" w:author="RAFAEL SOTOMAYOR" w:date="2016-12-20T17:07:00Z"/>
                <w:noProof/>
                <w:lang w:val="es-ES"/>
              </w:rPr>
            </w:pPr>
            <w:ins w:id="11418" w:author="RAFAEL SOTOMAYOR" w:date="2016-12-20T17:07:00Z">
              <w:r w:rsidRPr="00067AA5">
                <w:rPr>
                  <w:noProof/>
                  <w:lang w:val="es-ES"/>
                </w:rPr>
                <w:t>CEREZO</w:t>
              </w:r>
            </w:ins>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19" w:author="RAFAEL SOTOMAYOR" w:date="2016-12-20T17:07:00Z"/>
                <w:noProof/>
                <w:lang w:val="es-ES"/>
              </w:rPr>
            </w:pPr>
            <w:ins w:id="11420" w:author="RAFAEL SOTOMAYOR" w:date="2016-12-20T17:07:00Z">
              <w:r w:rsidRPr="00067AA5">
                <w:rPr>
                  <w:noProof/>
                  <w:lang w:val="es-ES"/>
                </w:rPr>
                <w:t>74,74</w:t>
              </w:r>
            </w:ins>
          </w:p>
        </w:tc>
      </w:tr>
      <w:tr w:rsidR="00C66CF8" w:rsidRPr="00067AA5" w:rsidTr="0038412C">
        <w:trPr>
          <w:trHeight w:val="311"/>
          <w:ins w:id="11421"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22" w:author="RAFAEL SOTOMAYOR" w:date="2016-12-20T17:07:00Z"/>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23" w:author="RAFAEL SOTOMAYOR" w:date="2016-12-20T17:07:00Z"/>
                <w:noProof/>
                <w:lang w:val="es-ES"/>
              </w:rPr>
            </w:pPr>
            <w:ins w:id="11424" w:author="RAFAEL SOTOMAYOR" w:date="2016-12-20T17:07:00Z">
              <w:r w:rsidRPr="00067AA5">
                <w:rPr>
                  <w:noProof/>
                  <w:lang w:val="es-ES"/>
                </w:rPr>
                <w:t>CIRUELAS</w:t>
              </w:r>
            </w:ins>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25" w:author="RAFAEL SOTOMAYOR" w:date="2016-12-20T17:07:00Z"/>
                <w:noProof/>
                <w:lang w:val="es-ES"/>
              </w:rPr>
            </w:pPr>
            <w:ins w:id="11426" w:author="RAFAEL SOTOMAYOR" w:date="2016-12-20T17:07:00Z">
              <w:r w:rsidRPr="00067AA5">
                <w:rPr>
                  <w:noProof/>
                  <w:lang w:val="es-ES"/>
                </w:rPr>
                <w:t>71,58</w:t>
              </w:r>
            </w:ins>
          </w:p>
        </w:tc>
      </w:tr>
      <w:tr w:rsidR="00C66CF8" w:rsidRPr="00067AA5" w:rsidTr="0038412C">
        <w:trPr>
          <w:trHeight w:val="311"/>
          <w:ins w:id="11427"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28" w:author="RAFAEL SOTOMAYOR" w:date="2016-12-20T17:07:00Z"/>
                <w:noProof/>
                <w:lang w:val="es-ES"/>
              </w:rPr>
            </w:pPr>
          </w:p>
        </w:tc>
        <w:tc>
          <w:tcPr>
            <w:tcW w:w="3506" w:type="dxa"/>
            <w:tcBorders>
              <w:left w:val="single" w:sz="4" w:space="0" w:color="B2B2B2"/>
              <w:bottom w:val="single" w:sz="4" w:space="0" w:color="B2B2B2"/>
            </w:tcBorders>
            <w:shd w:val="clear" w:color="auto" w:fill="FFFF99"/>
            <w:tcMar>
              <w:top w:w="0" w:type="dxa"/>
              <w:left w:w="-5" w:type="dxa"/>
              <w:bottom w:w="0" w:type="dxa"/>
              <w:right w:w="0" w:type="dxa"/>
            </w:tcMar>
            <w:vAlign w:val="bottom"/>
          </w:tcPr>
          <w:p w:rsidR="00C66CF8" w:rsidRPr="00067AA5" w:rsidRDefault="00C66CF8" w:rsidP="0038412C">
            <w:pPr>
              <w:pStyle w:val="Contenidodelatabla"/>
              <w:rPr>
                <w:ins w:id="11429" w:author="RAFAEL SOTOMAYOR" w:date="2016-12-20T17:07:00Z"/>
                <w:noProof/>
                <w:lang w:val="es-ES"/>
              </w:rPr>
            </w:pPr>
            <w:ins w:id="11430" w:author="RAFAEL SOTOMAYOR" w:date="2016-12-20T17:07:00Z">
              <w:r>
                <w:rPr>
                  <w:noProof/>
                  <w:lang w:val="es-ES"/>
                </w:rPr>
                <w:t>C</w:t>
              </w:r>
              <w:r w:rsidRPr="00067AA5">
                <w:rPr>
                  <w:noProof/>
                  <w:lang w:val="es-ES"/>
                </w:rPr>
                <w:t>ÍTRICOS</w:t>
              </w:r>
            </w:ins>
          </w:p>
        </w:tc>
        <w:tc>
          <w:tcPr>
            <w:tcW w:w="1616" w:type="dxa"/>
            <w:tcBorders>
              <w:left w:val="single" w:sz="4" w:space="0" w:color="B2B2B2"/>
              <w:bottom w:val="single" w:sz="4" w:space="0" w:color="B2B2B2"/>
              <w:right w:val="single" w:sz="4" w:space="0" w:color="B2B2B2"/>
            </w:tcBorders>
            <w:shd w:val="clear" w:color="auto" w:fill="FFFF99"/>
            <w:tcMar>
              <w:top w:w="0" w:type="dxa"/>
              <w:left w:w="-5" w:type="dxa"/>
              <w:bottom w:w="0" w:type="dxa"/>
              <w:right w:w="0" w:type="dxa"/>
            </w:tcMar>
            <w:vAlign w:val="bottom"/>
          </w:tcPr>
          <w:p w:rsidR="00C66CF8" w:rsidRPr="00067AA5" w:rsidRDefault="00C66CF8" w:rsidP="0038412C">
            <w:pPr>
              <w:pStyle w:val="Contenidodelatabla"/>
              <w:rPr>
                <w:ins w:id="11431" w:author="RAFAEL SOTOMAYOR" w:date="2016-12-20T17:07:00Z"/>
                <w:noProof/>
                <w:lang w:val="es-ES"/>
              </w:rPr>
            </w:pPr>
            <w:ins w:id="11432" w:author="RAFAEL SOTOMAYOR" w:date="2016-12-20T17:07:00Z">
              <w:r w:rsidRPr="00067AA5">
                <w:rPr>
                  <w:noProof/>
                  <w:lang w:val="es-ES"/>
                </w:rPr>
                <w:t>90,53</w:t>
              </w:r>
            </w:ins>
          </w:p>
        </w:tc>
      </w:tr>
      <w:tr w:rsidR="00C66CF8" w:rsidRPr="00067AA5" w:rsidTr="0038412C">
        <w:trPr>
          <w:trHeight w:val="311"/>
          <w:ins w:id="11433"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34" w:author="RAFAEL SOTOMAYOR" w:date="2016-12-20T17:07:00Z"/>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35" w:author="RAFAEL SOTOMAYOR" w:date="2016-12-20T17:07:00Z"/>
                <w:noProof/>
                <w:lang w:val="es-ES"/>
              </w:rPr>
            </w:pPr>
            <w:ins w:id="11436" w:author="RAFAEL SOTOMAYOR" w:date="2016-12-20T17:07:00Z">
              <w:r w:rsidRPr="00067AA5">
                <w:rPr>
                  <w:noProof/>
                  <w:lang w:val="es-ES"/>
                </w:rPr>
                <w:t>DURAZNOS Y NECTARINAS</w:t>
              </w:r>
            </w:ins>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37" w:author="RAFAEL SOTOMAYOR" w:date="2016-12-20T17:07:00Z"/>
                <w:noProof/>
                <w:lang w:val="es-ES"/>
              </w:rPr>
            </w:pPr>
            <w:ins w:id="11438" w:author="RAFAEL SOTOMAYOR" w:date="2016-12-20T17:07:00Z">
              <w:r w:rsidRPr="00067AA5">
                <w:rPr>
                  <w:noProof/>
                  <w:lang w:val="es-ES"/>
                </w:rPr>
                <w:t>71,58</w:t>
              </w:r>
            </w:ins>
          </w:p>
        </w:tc>
      </w:tr>
      <w:tr w:rsidR="00C66CF8" w:rsidRPr="00067AA5" w:rsidTr="0038412C">
        <w:trPr>
          <w:trHeight w:val="311"/>
          <w:ins w:id="11439"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40" w:author="RAFAEL SOTOMAYOR" w:date="2016-12-20T17:07:00Z"/>
                <w:noProof/>
                <w:lang w:val="es-ES"/>
              </w:rPr>
            </w:pPr>
          </w:p>
        </w:tc>
        <w:tc>
          <w:tcPr>
            <w:tcW w:w="3506" w:type="dxa"/>
            <w:tcBorders>
              <w:left w:val="single" w:sz="4" w:space="0" w:color="B2B2B2"/>
              <w:bottom w:val="single" w:sz="4" w:space="0" w:color="B2B2B2"/>
            </w:tcBorders>
            <w:shd w:val="clear" w:color="auto" w:fill="FFFF99"/>
            <w:tcMar>
              <w:top w:w="0" w:type="dxa"/>
              <w:left w:w="-5" w:type="dxa"/>
              <w:bottom w:w="0" w:type="dxa"/>
              <w:right w:w="0" w:type="dxa"/>
            </w:tcMar>
            <w:vAlign w:val="bottom"/>
          </w:tcPr>
          <w:p w:rsidR="00C66CF8" w:rsidRPr="00067AA5" w:rsidRDefault="00C66CF8" w:rsidP="0038412C">
            <w:pPr>
              <w:pStyle w:val="Contenidodelatabla"/>
              <w:rPr>
                <w:ins w:id="11441" w:author="RAFAEL SOTOMAYOR" w:date="2016-12-20T17:07:00Z"/>
                <w:noProof/>
                <w:lang w:val="es-ES"/>
              </w:rPr>
            </w:pPr>
            <w:ins w:id="11442" w:author="RAFAEL SOTOMAYOR" w:date="2016-12-20T17:07:00Z">
              <w:r w:rsidRPr="00067AA5">
                <w:rPr>
                  <w:noProof/>
                  <w:lang w:val="es-ES"/>
                </w:rPr>
                <w:t>KIWI</w:t>
              </w:r>
            </w:ins>
          </w:p>
        </w:tc>
        <w:tc>
          <w:tcPr>
            <w:tcW w:w="1616" w:type="dxa"/>
            <w:tcBorders>
              <w:left w:val="single" w:sz="4" w:space="0" w:color="B2B2B2"/>
              <w:bottom w:val="single" w:sz="4" w:space="0" w:color="B2B2B2"/>
              <w:right w:val="single" w:sz="4" w:space="0" w:color="B2B2B2"/>
            </w:tcBorders>
            <w:shd w:val="clear" w:color="auto" w:fill="FFFF99"/>
            <w:tcMar>
              <w:top w:w="0" w:type="dxa"/>
              <w:left w:w="-5" w:type="dxa"/>
              <w:bottom w:w="0" w:type="dxa"/>
              <w:right w:w="0" w:type="dxa"/>
            </w:tcMar>
            <w:vAlign w:val="bottom"/>
          </w:tcPr>
          <w:p w:rsidR="00C66CF8" w:rsidRPr="00067AA5" w:rsidRDefault="00C66CF8" w:rsidP="0038412C">
            <w:pPr>
              <w:pStyle w:val="Contenidodelatabla"/>
              <w:rPr>
                <w:ins w:id="11443" w:author="RAFAEL SOTOMAYOR" w:date="2016-12-20T17:07:00Z"/>
                <w:noProof/>
                <w:lang w:val="es-ES"/>
              </w:rPr>
            </w:pPr>
            <w:ins w:id="11444" w:author="RAFAEL SOTOMAYOR" w:date="2016-12-20T17:07:00Z">
              <w:r w:rsidRPr="00067AA5">
                <w:rPr>
                  <w:noProof/>
                  <w:lang w:val="es-ES"/>
                </w:rPr>
                <w:t>100,00</w:t>
              </w:r>
            </w:ins>
          </w:p>
        </w:tc>
      </w:tr>
      <w:tr w:rsidR="00C66CF8" w:rsidRPr="00067AA5" w:rsidTr="0038412C">
        <w:trPr>
          <w:trHeight w:val="311"/>
          <w:ins w:id="11445"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46" w:author="RAFAEL SOTOMAYOR" w:date="2016-12-20T17:07:00Z"/>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47" w:author="RAFAEL SOTOMAYOR" w:date="2016-12-20T17:07:00Z"/>
                <w:noProof/>
                <w:lang w:val="es-ES"/>
              </w:rPr>
            </w:pPr>
            <w:ins w:id="11448" w:author="RAFAEL SOTOMAYOR" w:date="2016-12-20T17:07:00Z">
              <w:r w:rsidRPr="00067AA5">
                <w:rPr>
                  <w:noProof/>
                  <w:lang w:val="es-ES"/>
                </w:rPr>
                <w:t>OLIVO</w:t>
              </w:r>
            </w:ins>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49" w:author="RAFAEL SOTOMAYOR" w:date="2016-12-20T17:07:00Z"/>
                <w:noProof/>
                <w:lang w:val="es-ES"/>
              </w:rPr>
            </w:pPr>
            <w:ins w:id="11450" w:author="RAFAEL SOTOMAYOR" w:date="2016-12-20T17:07:00Z">
              <w:r w:rsidRPr="00067AA5">
                <w:rPr>
                  <w:noProof/>
                  <w:lang w:val="es-ES"/>
                </w:rPr>
                <w:t>50,00</w:t>
              </w:r>
            </w:ins>
          </w:p>
        </w:tc>
      </w:tr>
      <w:tr w:rsidR="00C66CF8" w:rsidRPr="00067AA5" w:rsidTr="0038412C">
        <w:trPr>
          <w:trHeight w:val="311"/>
          <w:ins w:id="11451"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52" w:author="RAFAEL SOTOMAYOR" w:date="2016-12-20T17:07:00Z"/>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53" w:author="RAFAEL SOTOMAYOR" w:date="2016-12-20T17:07:00Z"/>
                <w:noProof/>
                <w:lang w:val="es-ES"/>
              </w:rPr>
            </w:pPr>
            <w:ins w:id="11454" w:author="RAFAEL SOTOMAYOR" w:date="2016-12-20T17:07:00Z">
              <w:r w:rsidRPr="00067AA5">
                <w:rPr>
                  <w:noProof/>
                  <w:lang w:val="es-ES"/>
                </w:rPr>
                <w:t>PALTAS</w:t>
              </w:r>
            </w:ins>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55" w:author="RAFAEL SOTOMAYOR" w:date="2016-12-20T17:07:00Z"/>
                <w:noProof/>
                <w:lang w:val="es-ES"/>
              </w:rPr>
            </w:pPr>
            <w:ins w:id="11456" w:author="RAFAEL SOTOMAYOR" w:date="2016-12-20T17:07:00Z">
              <w:r w:rsidRPr="00067AA5">
                <w:rPr>
                  <w:noProof/>
                  <w:lang w:val="es-ES"/>
                </w:rPr>
                <w:t>81,05</w:t>
              </w:r>
            </w:ins>
          </w:p>
        </w:tc>
      </w:tr>
      <w:tr w:rsidR="00C66CF8" w:rsidRPr="00067AA5" w:rsidTr="0038412C">
        <w:trPr>
          <w:trHeight w:val="311"/>
          <w:ins w:id="11457"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58" w:author="RAFAEL SOTOMAYOR" w:date="2016-12-20T17:07:00Z"/>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59" w:author="RAFAEL SOTOMAYOR" w:date="2016-12-20T17:07:00Z"/>
                <w:noProof/>
                <w:lang w:val="es-ES"/>
              </w:rPr>
            </w:pPr>
            <w:ins w:id="11460" w:author="RAFAEL SOTOMAYOR" w:date="2016-12-20T17:07:00Z">
              <w:r w:rsidRPr="00067AA5">
                <w:rPr>
                  <w:noProof/>
                  <w:lang w:val="es-ES"/>
                </w:rPr>
                <w:t>POMÁCEAS</w:t>
              </w:r>
            </w:ins>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61" w:author="RAFAEL SOTOMAYOR" w:date="2016-12-20T17:07:00Z"/>
                <w:noProof/>
                <w:lang w:val="es-ES"/>
              </w:rPr>
            </w:pPr>
            <w:ins w:id="11462" w:author="RAFAEL SOTOMAYOR" w:date="2016-12-20T17:07:00Z">
              <w:r w:rsidRPr="00067AA5">
                <w:rPr>
                  <w:noProof/>
                  <w:lang w:val="es-ES"/>
                </w:rPr>
                <w:t>71,58</w:t>
              </w:r>
            </w:ins>
          </w:p>
        </w:tc>
      </w:tr>
      <w:tr w:rsidR="00C66CF8" w:rsidRPr="00067AA5" w:rsidTr="0038412C">
        <w:trPr>
          <w:trHeight w:val="311"/>
          <w:ins w:id="11463"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64" w:author="RAFAEL SOTOMAYOR" w:date="2016-12-20T17:07:00Z"/>
                <w:noProof/>
                <w:lang w:val="es-ES"/>
              </w:rPr>
            </w:pPr>
          </w:p>
        </w:tc>
        <w:tc>
          <w:tcPr>
            <w:tcW w:w="3506" w:type="dxa"/>
            <w:tcBorders>
              <w:left w:val="single" w:sz="4" w:space="0" w:color="B2B2B2"/>
              <w:bottom w:val="single" w:sz="4" w:space="0" w:color="B2B2B2"/>
            </w:tcBorders>
            <w:shd w:val="clear" w:color="auto" w:fill="FFFF99"/>
            <w:tcMar>
              <w:top w:w="0" w:type="dxa"/>
              <w:left w:w="-5" w:type="dxa"/>
              <w:bottom w:w="0" w:type="dxa"/>
              <w:right w:w="0" w:type="dxa"/>
            </w:tcMar>
            <w:vAlign w:val="bottom"/>
          </w:tcPr>
          <w:p w:rsidR="00C66CF8" w:rsidRPr="00067AA5" w:rsidRDefault="00C66CF8" w:rsidP="0038412C">
            <w:pPr>
              <w:pStyle w:val="Contenidodelatabla"/>
              <w:rPr>
                <w:ins w:id="11465" w:author="RAFAEL SOTOMAYOR" w:date="2016-12-20T17:07:00Z"/>
                <w:noProof/>
                <w:lang w:val="es-ES"/>
              </w:rPr>
            </w:pPr>
            <w:ins w:id="11466" w:author="RAFAEL SOTOMAYOR" w:date="2016-12-20T17:07:00Z">
              <w:r w:rsidRPr="00067AA5">
                <w:rPr>
                  <w:noProof/>
                  <w:lang w:val="es-ES"/>
                </w:rPr>
                <w:t>UVA DE MESA</w:t>
              </w:r>
            </w:ins>
          </w:p>
        </w:tc>
        <w:tc>
          <w:tcPr>
            <w:tcW w:w="1616" w:type="dxa"/>
            <w:tcBorders>
              <w:left w:val="single" w:sz="4" w:space="0" w:color="B2B2B2"/>
              <w:bottom w:val="single" w:sz="4" w:space="0" w:color="B2B2B2"/>
              <w:right w:val="single" w:sz="4" w:space="0" w:color="B2B2B2"/>
            </w:tcBorders>
            <w:shd w:val="clear" w:color="auto" w:fill="FFFF99"/>
            <w:tcMar>
              <w:top w:w="0" w:type="dxa"/>
              <w:left w:w="-5" w:type="dxa"/>
              <w:bottom w:w="0" w:type="dxa"/>
              <w:right w:w="0" w:type="dxa"/>
            </w:tcMar>
            <w:vAlign w:val="bottom"/>
          </w:tcPr>
          <w:p w:rsidR="00C66CF8" w:rsidRPr="00067AA5" w:rsidRDefault="00C66CF8" w:rsidP="0038412C">
            <w:pPr>
              <w:pStyle w:val="Contenidodelatabla"/>
              <w:rPr>
                <w:ins w:id="11467" w:author="RAFAEL SOTOMAYOR" w:date="2016-12-20T17:07:00Z"/>
                <w:noProof/>
                <w:lang w:val="es-ES"/>
              </w:rPr>
            </w:pPr>
            <w:ins w:id="11468" w:author="RAFAEL SOTOMAYOR" w:date="2016-12-20T17:07:00Z">
              <w:r w:rsidRPr="00067AA5">
                <w:rPr>
                  <w:noProof/>
                  <w:lang w:val="es-ES"/>
                </w:rPr>
                <w:t>87,37</w:t>
              </w:r>
            </w:ins>
          </w:p>
        </w:tc>
      </w:tr>
      <w:tr w:rsidR="00C66CF8" w:rsidRPr="00067AA5" w:rsidTr="0038412C">
        <w:trPr>
          <w:trHeight w:val="311"/>
          <w:ins w:id="11469"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70" w:author="RAFAEL SOTOMAYOR" w:date="2016-12-20T17:07:00Z"/>
                <w:noProof/>
                <w:lang w:val="es-ES"/>
              </w:rPr>
            </w:pPr>
            <w:ins w:id="11471" w:author="RAFAEL SOTOMAYOR" w:date="2016-12-20T17:07:00Z">
              <w:r w:rsidRPr="00067AA5">
                <w:rPr>
                  <w:noProof/>
                  <w:lang w:val="es-ES"/>
                </w:rPr>
                <w:t>FRUTALES MENORES</w:t>
              </w:r>
            </w:ins>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72" w:author="RAFAEL SOTOMAYOR" w:date="2016-12-20T17:07:00Z"/>
                <w:noProof/>
                <w:lang w:val="es-ES"/>
              </w:rPr>
            </w:pPr>
            <w:ins w:id="11473" w:author="RAFAEL SOTOMAYOR" w:date="2016-12-20T17:07:00Z">
              <w:r w:rsidRPr="00067AA5">
                <w:rPr>
                  <w:noProof/>
                  <w:lang w:val="es-ES"/>
                </w:rPr>
                <w:t>ARANDANO</w:t>
              </w:r>
            </w:ins>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74" w:author="RAFAEL SOTOMAYOR" w:date="2016-12-20T17:07:00Z"/>
                <w:noProof/>
                <w:lang w:val="es-ES"/>
              </w:rPr>
            </w:pPr>
            <w:ins w:id="11475" w:author="RAFAEL SOTOMAYOR" w:date="2016-12-20T17:07:00Z">
              <w:r w:rsidRPr="00067AA5">
                <w:rPr>
                  <w:noProof/>
                  <w:lang w:val="es-ES"/>
                </w:rPr>
                <w:t>77,89</w:t>
              </w:r>
            </w:ins>
          </w:p>
        </w:tc>
      </w:tr>
      <w:tr w:rsidR="00C66CF8" w:rsidRPr="00067AA5" w:rsidTr="0038412C">
        <w:trPr>
          <w:trHeight w:val="311"/>
          <w:ins w:id="11476"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77" w:author="RAFAEL SOTOMAYOR" w:date="2016-12-20T17:07:00Z"/>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78" w:author="RAFAEL SOTOMAYOR" w:date="2016-12-20T17:07:00Z"/>
                <w:noProof/>
                <w:lang w:val="es-ES"/>
              </w:rPr>
            </w:pPr>
            <w:ins w:id="11479" w:author="RAFAEL SOTOMAYOR" w:date="2016-12-20T17:07:00Z">
              <w:r w:rsidRPr="00067AA5">
                <w:rPr>
                  <w:noProof/>
                  <w:lang w:val="es-ES"/>
                </w:rPr>
                <w:t>BERRIES Y ESPECIES MENORES</w:t>
              </w:r>
            </w:ins>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80" w:author="RAFAEL SOTOMAYOR" w:date="2016-12-20T17:07:00Z"/>
                <w:noProof/>
                <w:lang w:val="es-ES"/>
              </w:rPr>
            </w:pPr>
            <w:ins w:id="11481" w:author="RAFAEL SOTOMAYOR" w:date="2016-12-20T17:07:00Z">
              <w:r w:rsidRPr="00067AA5">
                <w:rPr>
                  <w:noProof/>
                  <w:lang w:val="es-ES"/>
                </w:rPr>
                <w:t>62,11</w:t>
              </w:r>
            </w:ins>
          </w:p>
        </w:tc>
      </w:tr>
      <w:tr w:rsidR="00C66CF8" w:rsidRPr="00067AA5" w:rsidTr="0038412C">
        <w:trPr>
          <w:trHeight w:val="311"/>
          <w:ins w:id="11482"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83" w:author="RAFAEL SOTOMAYOR" w:date="2016-12-20T17:07:00Z"/>
                <w:noProof/>
                <w:lang w:val="es-ES"/>
              </w:rPr>
            </w:pPr>
            <w:ins w:id="11484" w:author="RAFAEL SOTOMAYOR" w:date="2016-12-20T17:07:00Z">
              <w:r w:rsidRPr="00067AA5">
                <w:rPr>
                  <w:noProof/>
                  <w:lang w:val="es-ES"/>
                </w:rPr>
                <w:t>FRUTOS SECOS</w:t>
              </w:r>
            </w:ins>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85" w:author="RAFAEL SOTOMAYOR" w:date="2016-12-20T17:07:00Z"/>
                <w:noProof/>
                <w:lang w:val="es-ES"/>
              </w:rPr>
            </w:pPr>
            <w:ins w:id="11486" w:author="RAFAEL SOTOMAYOR" w:date="2016-12-20T17:07:00Z">
              <w:r w:rsidRPr="00067AA5">
                <w:rPr>
                  <w:noProof/>
                  <w:lang w:val="es-ES"/>
                </w:rPr>
                <w:t>ALMENDRO</w:t>
              </w:r>
            </w:ins>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87" w:author="RAFAEL SOTOMAYOR" w:date="2016-12-20T17:07:00Z"/>
                <w:noProof/>
                <w:lang w:val="es-ES"/>
              </w:rPr>
            </w:pPr>
            <w:ins w:id="11488" w:author="RAFAEL SOTOMAYOR" w:date="2016-12-20T17:07:00Z">
              <w:r w:rsidRPr="00067AA5">
                <w:rPr>
                  <w:noProof/>
                  <w:lang w:val="es-ES"/>
                </w:rPr>
                <w:t>71,58</w:t>
              </w:r>
            </w:ins>
          </w:p>
        </w:tc>
      </w:tr>
      <w:tr w:rsidR="00C66CF8" w:rsidRPr="00067AA5" w:rsidTr="0038412C">
        <w:trPr>
          <w:trHeight w:val="311"/>
          <w:ins w:id="11489"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90" w:author="RAFAEL SOTOMAYOR" w:date="2016-12-20T17:07:00Z"/>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91" w:author="RAFAEL SOTOMAYOR" w:date="2016-12-20T17:07:00Z"/>
                <w:noProof/>
                <w:lang w:val="es-ES"/>
              </w:rPr>
            </w:pPr>
            <w:ins w:id="11492" w:author="RAFAEL SOTOMAYOR" w:date="2016-12-20T17:07:00Z">
              <w:r w:rsidRPr="00067AA5">
                <w:rPr>
                  <w:noProof/>
                  <w:lang w:val="es-ES"/>
                </w:rPr>
                <w:t>AVELLANO Y CASTA ÑO</w:t>
              </w:r>
            </w:ins>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93" w:author="RAFAEL SOTOMAYOR" w:date="2016-12-20T17:07:00Z"/>
                <w:noProof/>
                <w:lang w:val="es-ES"/>
              </w:rPr>
            </w:pPr>
            <w:ins w:id="11494" w:author="RAFAEL SOTOMAYOR" w:date="2016-12-20T17:07:00Z">
              <w:r w:rsidRPr="00067AA5">
                <w:rPr>
                  <w:noProof/>
                  <w:lang w:val="es-ES"/>
                </w:rPr>
                <w:t>68,42</w:t>
              </w:r>
            </w:ins>
          </w:p>
        </w:tc>
      </w:tr>
      <w:tr w:rsidR="00C66CF8" w:rsidRPr="00067AA5" w:rsidTr="0038412C">
        <w:trPr>
          <w:trHeight w:val="311"/>
          <w:ins w:id="11495" w:author="RAFAEL SOTOMAYOR" w:date="2016-12-20T17:07:00Z"/>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96" w:author="RAFAEL SOTOMAYOR" w:date="2016-12-20T17:07:00Z"/>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97" w:author="RAFAEL SOTOMAYOR" w:date="2016-12-20T17:07:00Z"/>
                <w:noProof/>
                <w:lang w:val="es-ES"/>
              </w:rPr>
            </w:pPr>
            <w:ins w:id="11498" w:author="RAFAEL SOTOMAYOR" w:date="2016-12-20T17:07:00Z">
              <w:r w:rsidRPr="00067AA5">
                <w:rPr>
                  <w:noProof/>
                  <w:lang w:val="es-ES"/>
                </w:rPr>
                <w:t>NUEZ</w:t>
              </w:r>
            </w:ins>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rsidR="00C66CF8" w:rsidRPr="00067AA5" w:rsidRDefault="00C66CF8" w:rsidP="0038412C">
            <w:pPr>
              <w:pStyle w:val="Contenidodelatabla"/>
              <w:rPr>
                <w:ins w:id="11499" w:author="RAFAEL SOTOMAYOR" w:date="2016-12-20T17:07:00Z"/>
                <w:noProof/>
                <w:lang w:val="es-ES"/>
              </w:rPr>
            </w:pPr>
            <w:ins w:id="11500" w:author="RAFAEL SOTOMAYOR" w:date="2016-12-20T17:07:00Z">
              <w:r w:rsidRPr="00067AA5">
                <w:rPr>
                  <w:noProof/>
                  <w:lang w:val="es-ES"/>
                </w:rPr>
                <w:t>78,95</w:t>
              </w:r>
            </w:ins>
          </w:p>
        </w:tc>
      </w:tr>
    </w:tbl>
    <w:p w:rsidR="00C66CF8" w:rsidRPr="00067AA5" w:rsidRDefault="00C66CF8" w:rsidP="00C66CF8">
      <w:pPr>
        <w:pStyle w:val="Tabla"/>
        <w:rPr>
          <w:ins w:id="11501" w:author="RAFAEL SOTOMAYOR" w:date="2016-12-20T17:07:00Z"/>
        </w:rPr>
      </w:pPr>
      <w:bookmarkStart w:id="11502" w:name="_Toc470016065"/>
      <w:ins w:id="11503"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22</w:t>
        </w:r>
        <w:r w:rsidRPr="00067AA5">
          <w:fldChar w:fldCharType="end"/>
        </w:r>
        <w:r w:rsidRPr="00067AA5">
          <w:t>: Utilización de tecnología según especie</w:t>
        </w:r>
        <w:bookmarkEnd w:id="11502"/>
      </w:ins>
    </w:p>
    <w:p w:rsidR="00C66CF8" w:rsidRPr="00067AA5" w:rsidRDefault="00C66CF8" w:rsidP="00C66CF8">
      <w:pPr>
        <w:pStyle w:val="Textoindependiente"/>
        <w:rPr>
          <w:ins w:id="11504" w:author="RAFAEL SOTOMAYOR" w:date="2016-12-20T17:07:00Z"/>
          <w:noProof/>
          <w:lang w:val="es-ES"/>
        </w:rPr>
      </w:pPr>
      <w:ins w:id="11505" w:author="RAFAEL SOTOMAYOR" w:date="2016-12-20T17:07:00Z">
        <w:r w:rsidRPr="00067AA5">
          <w:rPr>
            <w:noProof/>
            <w:lang w:eastAsia="es-CL" w:bidi="ar-SA"/>
          </w:rPr>
          <w:drawing>
            <wp:anchor distT="0" distB="0" distL="0" distR="0" simplePos="0" relativeHeight="251662336" behindDoc="0" locked="0" layoutInCell="1" allowOverlap="1" wp14:anchorId="4D0C84B2" wp14:editId="744B89DC">
              <wp:simplePos x="0" y="0"/>
              <wp:positionH relativeFrom="column">
                <wp:align>center</wp:align>
              </wp:positionH>
              <wp:positionV relativeFrom="paragraph">
                <wp:posOffset>635</wp:posOffset>
              </wp:positionV>
              <wp:extent cx="3152140" cy="1370330"/>
              <wp:effectExtent l="0" t="0" r="0" b="0"/>
              <wp:wrapSquare wrapText="largest"/>
              <wp:docPr id="9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
                      <pic:cNvPicPr>
                        <a:picLocks noChangeAspect="1" noChangeArrowheads="1"/>
                      </pic:cNvPicPr>
                    </pic:nvPicPr>
                    <pic:blipFill>
                      <a:blip r:embed="rId80"/>
                      <a:stretch>
                        <a:fillRect/>
                      </a:stretch>
                    </pic:blipFill>
                    <pic:spPr bwMode="auto">
                      <a:xfrm>
                        <a:off x="0" y="0"/>
                        <a:ext cx="3152140" cy="1370330"/>
                      </a:xfrm>
                      <a:prstGeom prst="rect">
                        <a:avLst/>
                      </a:prstGeom>
                    </pic:spPr>
                  </pic:pic>
                </a:graphicData>
              </a:graphic>
              <wp14:sizeRelH relativeFrom="margin">
                <wp14:pctWidth>0</wp14:pctWidth>
              </wp14:sizeRelH>
              <wp14:sizeRelV relativeFrom="margin">
                <wp14:pctHeight>0</wp14:pctHeight>
              </wp14:sizeRelV>
            </wp:anchor>
          </w:drawing>
        </w:r>
        <w:r w:rsidRPr="00067AA5">
          <w:rPr>
            <w:noProof/>
            <w:lang w:val="es-ES"/>
          </w:rPr>
          <w:br w:type="page"/>
        </w:r>
      </w:ins>
    </w:p>
    <w:p w:rsidR="00C66CF8" w:rsidRPr="00067AA5" w:rsidRDefault="00C66CF8" w:rsidP="00C66CF8">
      <w:pPr>
        <w:rPr>
          <w:ins w:id="11506" w:author="RAFAEL SOTOMAYOR" w:date="2016-12-20T17:07:00Z"/>
          <w:noProof/>
        </w:rPr>
      </w:pPr>
      <w:ins w:id="11507" w:author="RAFAEL SOTOMAYOR" w:date="2016-12-20T17:07:00Z">
        <w:r w:rsidRPr="00067AA5">
          <w:rPr>
            <w:noProof/>
          </w:rPr>
          <w:lastRenderedPageBreak/>
          <w:t>Los sensores de teledetección son mas utilizados principalmente donde existen mas árboles por hectárea debido a que se necesita mayor análisis y procesamiento. Como se indica en la Tabla</w:t>
        </w:r>
        <w:r>
          <w:rPr>
            <w:noProof/>
          </w:rPr>
          <w:t xml:space="preserve"> 23</w:t>
        </w:r>
        <w:r w:rsidRPr="00067AA5">
          <w:rPr>
            <w:noProof/>
          </w:rPr>
          <w:t xml:space="preserve">, las especies que mas requieren este tipo de tecnologías son Berries, Arándano y Pomáceas. </w:t>
        </w:r>
      </w:ins>
    </w:p>
    <w:p w:rsidR="00C66CF8" w:rsidRPr="00067AA5" w:rsidRDefault="00C66CF8" w:rsidP="00C66CF8">
      <w:pPr>
        <w:rPr>
          <w:ins w:id="11508" w:author="RAFAEL SOTOMAYOR" w:date="2016-12-20T17:07:00Z"/>
          <w:noProof/>
        </w:rPr>
      </w:pPr>
    </w:p>
    <w:tbl>
      <w:tblPr>
        <w:tblW w:w="7320" w:type="dxa"/>
        <w:tblInd w:w="2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28" w:type="dxa"/>
          <w:left w:w="27" w:type="dxa"/>
          <w:bottom w:w="28" w:type="dxa"/>
          <w:right w:w="28" w:type="dxa"/>
        </w:tblCellMar>
        <w:tblLook w:val="04A0" w:firstRow="1" w:lastRow="0" w:firstColumn="1" w:lastColumn="0" w:noHBand="0" w:noVBand="1"/>
      </w:tblPr>
      <w:tblGrid>
        <w:gridCol w:w="3405"/>
        <w:gridCol w:w="2145"/>
        <w:gridCol w:w="1770"/>
      </w:tblGrid>
      <w:tr w:rsidR="00C66CF8" w:rsidRPr="00067AA5" w:rsidTr="0038412C">
        <w:trPr>
          <w:trHeight w:val="371"/>
          <w:ins w:id="11509" w:author="RAFAEL SOTOMAYOR" w:date="2016-12-20T17:07:00Z"/>
        </w:trPr>
        <w:tc>
          <w:tcPr>
            <w:tcW w:w="3405" w:type="dxa"/>
            <w:tcBorders>
              <w:top w:val="single" w:sz="2" w:space="0" w:color="999999"/>
              <w:left w:val="single" w:sz="2" w:space="0" w:color="999999"/>
              <w:bottom w:val="single" w:sz="2" w:space="0" w:color="999999"/>
              <w:right w:val="single" w:sz="2" w:space="0" w:color="999999"/>
            </w:tcBorders>
            <w:shd w:val="clear" w:color="auto" w:fill="93C47D"/>
            <w:tcMar>
              <w:left w:w="27" w:type="dxa"/>
            </w:tcMar>
            <w:vAlign w:val="bottom"/>
          </w:tcPr>
          <w:p w:rsidR="00C66CF8" w:rsidRPr="00067AA5" w:rsidRDefault="00C66CF8" w:rsidP="0038412C">
            <w:pPr>
              <w:pStyle w:val="Contenidodelatabla"/>
              <w:rPr>
                <w:ins w:id="11510" w:author="RAFAEL SOTOMAYOR" w:date="2016-12-20T17:07:00Z"/>
                <w:b/>
                <w:noProof/>
                <w:color w:val="666666"/>
                <w:lang w:val="es-ES"/>
              </w:rPr>
            </w:pPr>
            <w:ins w:id="11511" w:author="RAFAEL SOTOMAYOR" w:date="2016-12-20T17:07:00Z">
              <w:r w:rsidRPr="00067AA5">
                <w:rPr>
                  <w:b/>
                  <w:noProof/>
                  <w:color w:val="666666"/>
                  <w:lang w:val="es-ES"/>
                </w:rPr>
                <w:t>TIPO_ESPECIE</w:t>
              </w:r>
            </w:ins>
          </w:p>
        </w:tc>
        <w:tc>
          <w:tcPr>
            <w:tcW w:w="2145" w:type="dxa"/>
            <w:tcBorders>
              <w:top w:val="single" w:sz="2" w:space="0" w:color="999999"/>
              <w:left w:val="single" w:sz="2" w:space="0" w:color="999999"/>
              <w:bottom w:val="single" w:sz="2" w:space="0" w:color="999999"/>
              <w:right w:val="single" w:sz="2" w:space="0" w:color="999999"/>
            </w:tcBorders>
            <w:shd w:val="clear" w:color="auto" w:fill="93C47D"/>
            <w:tcMar>
              <w:left w:w="27" w:type="dxa"/>
            </w:tcMar>
            <w:vAlign w:val="bottom"/>
          </w:tcPr>
          <w:p w:rsidR="00C66CF8" w:rsidRPr="00067AA5" w:rsidRDefault="00C66CF8" w:rsidP="0038412C">
            <w:pPr>
              <w:pStyle w:val="Contenidodelatabla"/>
              <w:rPr>
                <w:ins w:id="11512" w:author="RAFAEL SOTOMAYOR" w:date="2016-12-20T17:07:00Z"/>
                <w:b/>
                <w:noProof/>
                <w:color w:val="666666"/>
                <w:lang w:val="es-ES"/>
              </w:rPr>
            </w:pPr>
            <w:ins w:id="11513" w:author="RAFAEL SOTOMAYOR" w:date="2016-12-20T17:07:00Z">
              <w:r w:rsidRPr="00067AA5">
                <w:rPr>
                  <w:b/>
                  <w:noProof/>
                  <w:color w:val="666666"/>
                  <w:lang w:val="es-ES"/>
                </w:rPr>
                <w:t>ARLBOLxHA</w:t>
              </w:r>
            </w:ins>
          </w:p>
        </w:tc>
        <w:tc>
          <w:tcPr>
            <w:tcW w:w="1770" w:type="dxa"/>
            <w:tcBorders>
              <w:top w:val="single" w:sz="2" w:space="0" w:color="999999"/>
              <w:left w:val="single" w:sz="2" w:space="0" w:color="999999"/>
              <w:bottom w:val="single" w:sz="2" w:space="0" w:color="999999"/>
              <w:right w:val="single" w:sz="2" w:space="0" w:color="999999"/>
            </w:tcBorders>
            <w:shd w:val="clear" w:color="auto" w:fill="93C47D"/>
            <w:tcMar>
              <w:left w:w="27" w:type="dxa"/>
            </w:tcMar>
            <w:vAlign w:val="bottom"/>
          </w:tcPr>
          <w:p w:rsidR="00C66CF8" w:rsidRPr="00067AA5" w:rsidRDefault="00C66CF8" w:rsidP="0038412C">
            <w:pPr>
              <w:pStyle w:val="Contenidodelatabla"/>
              <w:rPr>
                <w:ins w:id="11514" w:author="RAFAEL SOTOMAYOR" w:date="2016-12-20T17:07:00Z"/>
                <w:b/>
                <w:noProof/>
                <w:color w:val="666666"/>
                <w:lang w:val="es-ES"/>
              </w:rPr>
            </w:pPr>
            <w:ins w:id="11515" w:author="RAFAEL SOTOMAYOR" w:date="2016-12-20T17:07:00Z">
              <w:r w:rsidRPr="00067AA5">
                <w:rPr>
                  <w:b/>
                  <w:noProof/>
                  <w:color w:val="666666"/>
                  <w:lang w:val="es-ES"/>
                </w:rPr>
                <w:t>KPI ARBHA</w:t>
              </w:r>
            </w:ins>
          </w:p>
        </w:tc>
      </w:tr>
      <w:tr w:rsidR="00C66CF8" w:rsidRPr="00067AA5" w:rsidTr="0038412C">
        <w:trPr>
          <w:trHeight w:val="371"/>
          <w:ins w:id="11516" w:author="RAFAEL SOTOMAYOR" w:date="2016-12-20T17:07:00Z"/>
        </w:trPr>
        <w:tc>
          <w:tcPr>
            <w:tcW w:w="340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rsidR="00C66CF8" w:rsidRPr="00067AA5" w:rsidRDefault="00C66CF8" w:rsidP="0038412C">
            <w:pPr>
              <w:pStyle w:val="Contenidodelatabla"/>
              <w:rPr>
                <w:ins w:id="11517" w:author="RAFAEL SOTOMAYOR" w:date="2016-12-20T17:07:00Z"/>
                <w:noProof/>
                <w:lang w:val="es-ES"/>
              </w:rPr>
            </w:pPr>
            <w:ins w:id="11518" w:author="RAFAEL SOTOMAYOR" w:date="2016-12-20T17:07:00Z">
              <w:r w:rsidRPr="00067AA5">
                <w:rPr>
                  <w:noProof/>
                  <w:lang w:val="es-ES"/>
                </w:rPr>
                <w:t>BERRIES Y ESPECIES MENORES</w:t>
              </w:r>
            </w:ins>
          </w:p>
        </w:tc>
        <w:tc>
          <w:tcPr>
            <w:tcW w:w="214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rsidR="00C66CF8" w:rsidRPr="00067AA5" w:rsidRDefault="00C66CF8" w:rsidP="0038412C">
            <w:pPr>
              <w:pStyle w:val="Contenidodelatabla"/>
              <w:rPr>
                <w:ins w:id="11519" w:author="RAFAEL SOTOMAYOR" w:date="2016-12-20T17:07:00Z"/>
                <w:noProof/>
                <w:lang w:val="es-ES"/>
              </w:rPr>
            </w:pPr>
            <w:ins w:id="11520" w:author="RAFAEL SOTOMAYOR" w:date="2016-12-20T17:07:00Z">
              <w:r w:rsidRPr="00067AA5">
                <w:rPr>
                  <w:noProof/>
                  <w:lang w:val="es-ES"/>
                </w:rPr>
                <w:t>23.037,37</w:t>
              </w:r>
            </w:ins>
          </w:p>
        </w:tc>
        <w:tc>
          <w:tcPr>
            <w:tcW w:w="1770"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rsidR="00C66CF8" w:rsidRPr="00067AA5" w:rsidRDefault="00C66CF8" w:rsidP="0038412C">
            <w:pPr>
              <w:pStyle w:val="Contenidodelatabla"/>
              <w:rPr>
                <w:ins w:id="11521" w:author="RAFAEL SOTOMAYOR" w:date="2016-12-20T17:07:00Z"/>
                <w:noProof/>
                <w:lang w:val="es-ES"/>
              </w:rPr>
            </w:pPr>
            <w:ins w:id="11522" w:author="RAFAEL SOTOMAYOR" w:date="2016-12-20T17:07:00Z">
              <w:r w:rsidRPr="00067AA5">
                <w:rPr>
                  <w:noProof/>
                  <w:lang w:val="es-ES"/>
                </w:rPr>
                <w:t>100,00</w:t>
              </w:r>
            </w:ins>
          </w:p>
        </w:tc>
      </w:tr>
      <w:tr w:rsidR="00C66CF8" w:rsidRPr="00067AA5" w:rsidTr="0038412C">
        <w:trPr>
          <w:trHeight w:val="371"/>
          <w:ins w:id="11523" w:author="RAFAEL SOTOMAYOR" w:date="2016-12-20T17:07:00Z"/>
        </w:trPr>
        <w:tc>
          <w:tcPr>
            <w:tcW w:w="340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rsidR="00C66CF8" w:rsidRPr="00067AA5" w:rsidRDefault="00C66CF8" w:rsidP="0038412C">
            <w:pPr>
              <w:pStyle w:val="Contenidodelatabla"/>
              <w:rPr>
                <w:ins w:id="11524" w:author="RAFAEL SOTOMAYOR" w:date="2016-12-20T17:07:00Z"/>
                <w:noProof/>
                <w:lang w:val="es-ES"/>
              </w:rPr>
            </w:pPr>
            <w:ins w:id="11525" w:author="RAFAEL SOTOMAYOR" w:date="2016-12-20T17:07:00Z">
              <w:r w:rsidRPr="00067AA5">
                <w:rPr>
                  <w:noProof/>
                  <w:lang w:val="es-ES"/>
                </w:rPr>
                <w:t>AR ÁNDANO</w:t>
              </w:r>
            </w:ins>
          </w:p>
        </w:tc>
        <w:tc>
          <w:tcPr>
            <w:tcW w:w="214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rsidR="00C66CF8" w:rsidRPr="00067AA5" w:rsidRDefault="00C66CF8" w:rsidP="0038412C">
            <w:pPr>
              <w:pStyle w:val="Contenidodelatabla"/>
              <w:rPr>
                <w:ins w:id="11526" w:author="RAFAEL SOTOMAYOR" w:date="2016-12-20T17:07:00Z"/>
                <w:noProof/>
                <w:lang w:val="es-ES"/>
              </w:rPr>
            </w:pPr>
            <w:ins w:id="11527" w:author="RAFAEL SOTOMAYOR" w:date="2016-12-20T17:07:00Z">
              <w:r w:rsidRPr="00067AA5">
                <w:rPr>
                  <w:noProof/>
                  <w:lang w:val="es-ES"/>
                </w:rPr>
                <w:t>4.101,77</w:t>
              </w:r>
            </w:ins>
          </w:p>
        </w:tc>
        <w:tc>
          <w:tcPr>
            <w:tcW w:w="1770"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rsidR="00C66CF8" w:rsidRPr="00067AA5" w:rsidRDefault="00C66CF8" w:rsidP="0038412C">
            <w:pPr>
              <w:pStyle w:val="Contenidodelatabla"/>
              <w:rPr>
                <w:ins w:id="11528" w:author="RAFAEL SOTOMAYOR" w:date="2016-12-20T17:07:00Z"/>
                <w:noProof/>
                <w:lang w:val="es-ES"/>
              </w:rPr>
            </w:pPr>
            <w:ins w:id="11529" w:author="RAFAEL SOTOMAYOR" w:date="2016-12-20T17:07:00Z">
              <w:r w:rsidRPr="00067AA5">
                <w:rPr>
                  <w:noProof/>
                  <w:lang w:val="es-ES"/>
                </w:rPr>
                <w:t>58,43</w:t>
              </w:r>
            </w:ins>
          </w:p>
        </w:tc>
      </w:tr>
      <w:tr w:rsidR="00C66CF8" w:rsidRPr="00067AA5" w:rsidTr="0038412C">
        <w:trPr>
          <w:trHeight w:val="371"/>
          <w:ins w:id="11530" w:author="RAFAEL SOTOMAYOR" w:date="2016-12-20T17:07:00Z"/>
        </w:trPr>
        <w:tc>
          <w:tcPr>
            <w:tcW w:w="340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rsidR="00C66CF8" w:rsidRPr="00067AA5" w:rsidRDefault="00C66CF8" w:rsidP="0038412C">
            <w:pPr>
              <w:pStyle w:val="Contenidodelatabla"/>
              <w:rPr>
                <w:ins w:id="11531" w:author="RAFAEL SOTOMAYOR" w:date="2016-12-20T17:07:00Z"/>
                <w:noProof/>
                <w:lang w:val="es-ES"/>
              </w:rPr>
            </w:pPr>
            <w:ins w:id="11532" w:author="RAFAEL SOTOMAYOR" w:date="2016-12-20T17:07:00Z">
              <w:r w:rsidRPr="00067AA5">
                <w:rPr>
                  <w:noProof/>
                  <w:lang w:val="es-ES"/>
                </w:rPr>
                <w:t>POM ÁCEAS</w:t>
              </w:r>
            </w:ins>
          </w:p>
        </w:tc>
        <w:tc>
          <w:tcPr>
            <w:tcW w:w="214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rsidR="00C66CF8" w:rsidRPr="00067AA5" w:rsidRDefault="00C66CF8" w:rsidP="0038412C">
            <w:pPr>
              <w:pStyle w:val="Contenidodelatabla"/>
              <w:rPr>
                <w:ins w:id="11533" w:author="RAFAEL SOTOMAYOR" w:date="2016-12-20T17:07:00Z"/>
                <w:noProof/>
                <w:lang w:val="es-ES"/>
              </w:rPr>
            </w:pPr>
            <w:ins w:id="11534" w:author="RAFAEL SOTOMAYOR" w:date="2016-12-20T17:07:00Z">
              <w:r w:rsidRPr="00067AA5">
                <w:rPr>
                  <w:noProof/>
                  <w:lang w:val="es-ES"/>
                </w:rPr>
                <w:t>1.463,85</w:t>
              </w:r>
            </w:ins>
          </w:p>
        </w:tc>
        <w:tc>
          <w:tcPr>
            <w:tcW w:w="1770"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rsidR="00C66CF8" w:rsidRPr="00067AA5" w:rsidRDefault="00C66CF8" w:rsidP="0038412C">
            <w:pPr>
              <w:pStyle w:val="Contenidodelatabla"/>
              <w:rPr>
                <w:ins w:id="11535" w:author="RAFAEL SOTOMAYOR" w:date="2016-12-20T17:07:00Z"/>
                <w:noProof/>
                <w:lang w:val="es-ES"/>
              </w:rPr>
            </w:pPr>
            <w:ins w:id="11536" w:author="RAFAEL SOTOMAYOR" w:date="2016-12-20T17:07:00Z">
              <w:r w:rsidRPr="00067AA5">
                <w:rPr>
                  <w:noProof/>
                  <w:lang w:val="es-ES"/>
                </w:rPr>
                <w:t>52,63</w:t>
              </w:r>
            </w:ins>
          </w:p>
        </w:tc>
      </w:tr>
    </w:tbl>
    <w:p w:rsidR="00C66CF8" w:rsidRPr="00067AA5" w:rsidRDefault="00C66CF8" w:rsidP="00C66CF8">
      <w:pPr>
        <w:pStyle w:val="Tabla"/>
        <w:rPr>
          <w:ins w:id="11537" w:author="RAFAEL SOTOMAYOR" w:date="2016-12-20T17:07:00Z"/>
        </w:rPr>
      </w:pPr>
      <w:bookmarkStart w:id="11538" w:name="_Toc470016066"/>
      <w:ins w:id="11539"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23</w:t>
        </w:r>
        <w:r w:rsidRPr="00067AA5">
          <w:fldChar w:fldCharType="end"/>
        </w:r>
        <w:r w:rsidRPr="00067AA5">
          <w:t>: Especies que requieren mayor teledetecci ón</w:t>
        </w:r>
        <w:bookmarkEnd w:id="11538"/>
      </w:ins>
    </w:p>
    <w:p w:rsidR="00C66CF8" w:rsidRPr="00067AA5" w:rsidRDefault="00C66CF8" w:rsidP="00C66CF8">
      <w:pPr>
        <w:rPr>
          <w:ins w:id="11540" w:author="RAFAEL SOTOMAYOR" w:date="2016-12-20T17:07:00Z"/>
          <w:noProof/>
        </w:rPr>
      </w:pPr>
      <w:ins w:id="11541" w:author="RAFAEL SOTOMAYOR" w:date="2016-12-20T17:07:00Z">
        <w:r w:rsidRPr="00067AA5">
          <w:rPr>
            <w:noProof/>
          </w:rPr>
          <w:drawing>
            <wp:anchor distT="0" distB="0" distL="0" distR="0" simplePos="0" relativeHeight="251663360" behindDoc="0" locked="0" layoutInCell="1" allowOverlap="1" wp14:anchorId="501B1904" wp14:editId="3A9B89DE">
              <wp:simplePos x="0" y="0"/>
              <wp:positionH relativeFrom="column">
                <wp:align>center</wp:align>
              </wp:positionH>
              <wp:positionV relativeFrom="paragraph">
                <wp:posOffset>635</wp:posOffset>
              </wp:positionV>
              <wp:extent cx="3853180" cy="1351280"/>
              <wp:effectExtent l="0" t="0" r="0" b="0"/>
              <wp:wrapSquare wrapText="largest"/>
              <wp:docPr id="9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8"/>
                      <pic:cNvPicPr>
                        <a:picLocks noChangeAspect="1" noChangeArrowheads="1"/>
                      </pic:cNvPicPr>
                    </pic:nvPicPr>
                    <pic:blipFill>
                      <a:blip r:embed="rId81"/>
                      <a:stretch>
                        <a:fillRect/>
                      </a:stretch>
                    </pic:blipFill>
                    <pic:spPr bwMode="auto">
                      <a:xfrm>
                        <a:off x="0" y="0"/>
                        <a:ext cx="3853180" cy="1351280"/>
                      </a:xfrm>
                      <a:prstGeom prst="rect">
                        <a:avLst/>
                      </a:prstGeom>
                    </pic:spPr>
                  </pic:pic>
                </a:graphicData>
              </a:graphic>
            </wp:anchor>
          </w:drawing>
        </w:r>
      </w:ins>
    </w:p>
    <w:p w:rsidR="00C66CF8" w:rsidRPr="00067AA5" w:rsidRDefault="00C66CF8" w:rsidP="00C66CF8">
      <w:pPr>
        <w:rPr>
          <w:ins w:id="11542" w:author="RAFAEL SOTOMAYOR" w:date="2016-12-20T17:07:00Z"/>
          <w:noProof/>
        </w:rPr>
      </w:pPr>
    </w:p>
    <w:p w:rsidR="00C66CF8" w:rsidRPr="00067AA5" w:rsidRDefault="00C66CF8" w:rsidP="00C66CF8">
      <w:pPr>
        <w:rPr>
          <w:ins w:id="11543" w:author="RAFAEL SOTOMAYOR" w:date="2016-12-20T17:07:00Z"/>
          <w:noProof/>
        </w:rPr>
      </w:pPr>
    </w:p>
    <w:p w:rsidR="00C66CF8" w:rsidRPr="00067AA5" w:rsidRDefault="00C66CF8" w:rsidP="00C66CF8">
      <w:pPr>
        <w:rPr>
          <w:ins w:id="11544" w:author="RAFAEL SOTOMAYOR" w:date="2016-12-20T17:07:00Z"/>
          <w:noProof/>
        </w:rPr>
      </w:pPr>
    </w:p>
    <w:p w:rsidR="00C66CF8" w:rsidRPr="00067AA5" w:rsidRDefault="00C66CF8" w:rsidP="00C66CF8">
      <w:pPr>
        <w:rPr>
          <w:ins w:id="11545" w:author="RAFAEL SOTOMAYOR" w:date="2016-12-20T17:07:00Z"/>
          <w:noProof/>
        </w:rPr>
      </w:pPr>
    </w:p>
    <w:p w:rsidR="00C66CF8" w:rsidRPr="00067AA5" w:rsidRDefault="00C66CF8" w:rsidP="00C66CF8">
      <w:pPr>
        <w:rPr>
          <w:ins w:id="11546" w:author="RAFAEL SOTOMAYOR" w:date="2016-12-20T17:07:00Z"/>
          <w:noProof/>
        </w:rPr>
      </w:pPr>
    </w:p>
    <w:p w:rsidR="00C66CF8" w:rsidRPr="00067AA5" w:rsidRDefault="00C66CF8" w:rsidP="00C66CF8">
      <w:pPr>
        <w:rPr>
          <w:ins w:id="11547" w:author="RAFAEL SOTOMAYOR" w:date="2016-12-20T17:07:00Z"/>
          <w:noProof/>
        </w:rPr>
      </w:pPr>
    </w:p>
    <w:p w:rsidR="00C66CF8" w:rsidRPr="00067AA5" w:rsidRDefault="00C66CF8" w:rsidP="00C66CF8">
      <w:pPr>
        <w:rPr>
          <w:ins w:id="11548" w:author="RAFAEL SOTOMAYOR" w:date="2016-12-20T17:07:00Z"/>
          <w:noProof/>
        </w:rPr>
      </w:pPr>
    </w:p>
    <w:p w:rsidR="00C66CF8" w:rsidRPr="00067AA5" w:rsidRDefault="00C66CF8" w:rsidP="00C66CF8">
      <w:pPr>
        <w:rPr>
          <w:ins w:id="11549" w:author="RAFAEL SOTOMAYOR" w:date="2016-12-20T17:07:00Z"/>
          <w:noProof/>
        </w:rPr>
      </w:pPr>
    </w:p>
    <w:p w:rsidR="00C66CF8" w:rsidRPr="00067AA5" w:rsidRDefault="00C66CF8" w:rsidP="00C66CF8">
      <w:pPr>
        <w:rPr>
          <w:ins w:id="11550" w:author="RAFAEL SOTOMAYOR" w:date="2016-12-20T17:07:00Z"/>
          <w:noProof/>
        </w:rPr>
      </w:pPr>
      <w:ins w:id="11551" w:author="RAFAEL SOTOMAYOR" w:date="2016-12-20T17:07:00Z">
        <w:r w:rsidRPr="00067AA5">
          <w:rPr>
            <w:noProof/>
          </w:rPr>
          <w:t>Un indicador resumido, es el promedio de los indicadores obtenidos, de tal modo que con orden descendente a ascendente se puede inferir que las especies que requieren mayor adopción</w:t>
        </w:r>
        <w:r>
          <w:rPr>
            <w:noProof/>
          </w:rPr>
          <w:t xml:space="preserve"> de tecnologías los muestra la T</w:t>
        </w:r>
        <w:r w:rsidRPr="00067AA5">
          <w:rPr>
            <w:noProof/>
          </w:rPr>
          <w:t xml:space="preserve">abla </w:t>
        </w:r>
        <w:r>
          <w:rPr>
            <w:noProof/>
          </w:rPr>
          <w:t>24</w:t>
        </w:r>
        <w:r w:rsidRPr="00067AA5">
          <w:rPr>
            <w:noProof/>
          </w:rPr>
          <w:t>.</w:t>
        </w:r>
      </w:ins>
    </w:p>
    <w:tbl>
      <w:tblPr>
        <w:tblW w:w="7068" w:type="dxa"/>
        <w:tblInd w:w="28" w:type="dxa"/>
        <w:tblBorders>
          <w:top w:val="single" w:sz="2" w:space="0" w:color="999999"/>
          <w:left w:val="single" w:sz="2" w:space="0" w:color="999999"/>
          <w:bottom w:val="single" w:sz="2" w:space="0" w:color="999999"/>
          <w:insideH w:val="single" w:sz="2" w:space="0" w:color="999999"/>
        </w:tblBorders>
        <w:tblCellMar>
          <w:top w:w="28" w:type="dxa"/>
          <w:left w:w="27" w:type="dxa"/>
          <w:bottom w:w="28" w:type="dxa"/>
          <w:right w:w="28" w:type="dxa"/>
        </w:tblCellMar>
        <w:tblLook w:val="04A0" w:firstRow="1" w:lastRow="0" w:firstColumn="1" w:lastColumn="0" w:noHBand="0" w:noVBand="1"/>
      </w:tblPr>
      <w:tblGrid>
        <w:gridCol w:w="2366"/>
        <w:gridCol w:w="3506"/>
        <w:gridCol w:w="1196"/>
      </w:tblGrid>
      <w:tr w:rsidR="00C66CF8" w:rsidRPr="00067AA5" w:rsidTr="0038412C">
        <w:trPr>
          <w:trHeight w:val="311"/>
          <w:ins w:id="11552" w:author="RAFAEL SOTOMAYOR" w:date="2016-12-20T17:07:00Z"/>
        </w:trPr>
        <w:tc>
          <w:tcPr>
            <w:tcW w:w="2366" w:type="dxa"/>
            <w:tcBorders>
              <w:top w:val="single" w:sz="2" w:space="0" w:color="999999"/>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1553" w:author="RAFAEL SOTOMAYOR" w:date="2016-12-20T17:07:00Z"/>
                <w:b/>
                <w:noProof/>
                <w:color w:val="666666"/>
                <w:lang w:val="es-ES"/>
              </w:rPr>
            </w:pPr>
            <w:ins w:id="11554" w:author="RAFAEL SOTOMAYOR" w:date="2016-12-20T17:07:00Z">
              <w:r w:rsidRPr="00067AA5">
                <w:rPr>
                  <w:b/>
                  <w:noProof/>
                  <w:color w:val="666666"/>
                  <w:lang w:val="es-ES"/>
                </w:rPr>
                <w:lastRenderedPageBreak/>
                <w:t>ESPECIE</w:t>
              </w:r>
            </w:ins>
          </w:p>
        </w:tc>
        <w:tc>
          <w:tcPr>
            <w:tcW w:w="3506" w:type="dxa"/>
            <w:tcBorders>
              <w:top w:val="single" w:sz="2" w:space="0" w:color="999999"/>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1555" w:author="RAFAEL SOTOMAYOR" w:date="2016-12-20T17:07:00Z"/>
                <w:b/>
                <w:noProof/>
                <w:color w:val="666666"/>
                <w:lang w:val="es-ES"/>
              </w:rPr>
            </w:pPr>
            <w:ins w:id="11556" w:author="RAFAEL SOTOMAYOR" w:date="2016-12-20T17:07:00Z">
              <w:r w:rsidRPr="00067AA5">
                <w:rPr>
                  <w:b/>
                  <w:noProof/>
                  <w:color w:val="666666"/>
                  <w:lang w:val="es-ES"/>
                </w:rPr>
                <w:t>TIPO_ESPECIE</w:t>
              </w:r>
            </w:ins>
          </w:p>
        </w:tc>
        <w:tc>
          <w:tcPr>
            <w:tcW w:w="1196" w:type="dxa"/>
            <w:tcBorders>
              <w:top w:val="single" w:sz="2" w:space="0" w:color="999999"/>
              <w:left w:val="single" w:sz="2" w:space="0" w:color="999999"/>
              <w:bottom w:val="single" w:sz="2" w:space="0" w:color="999999"/>
              <w:right w:val="single" w:sz="2" w:space="0" w:color="999999"/>
            </w:tcBorders>
            <w:shd w:val="clear" w:color="auto" w:fill="93C47D"/>
            <w:tcMar>
              <w:left w:w="27" w:type="dxa"/>
            </w:tcMar>
            <w:vAlign w:val="bottom"/>
          </w:tcPr>
          <w:p w:rsidR="00C66CF8" w:rsidRPr="00067AA5" w:rsidRDefault="00C66CF8" w:rsidP="0038412C">
            <w:pPr>
              <w:pStyle w:val="Contenidodelatabla"/>
              <w:rPr>
                <w:ins w:id="11557" w:author="RAFAEL SOTOMAYOR" w:date="2016-12-20T17:07:00Z"/>
                <w:b/>
                <w:noProof/>
                <w:color w:val="666666"/>
                <w:lang w:val="es-ES"/>
              </w:rPr>
            </w:pPr>
            <w:ins w:id="11558" w:author="RAFAEL SOTOMAYOR" w:date="2016-12-20T17:07:00Z">
              <w:r w:rsidRPr="00067AA5">
                <w:rPr>
                  <w:b/>
                  <w:noProof/>
                  <w:color w:val="666666"/>
                  <w:lang w:val="es-ES"/>
                </w:rPr>
                <w:t>KPIAVG</w:t>
              </w:r>
            </w:ins>
          </w:p>
        </w:tc>
      </w:tr>
      <w:tr w:rsidR="00C66CF8" w:rsidRPr="00067AA5" w:rsidTr="0038412C">
        <w:trPr>
          <w:trHeight w:val="311"/>
          <w:ins w:id="11559" w:author="RAFAEL SOTOMAYOR" w:date="2016-12-20T17:07:00Z"/>
        </w:trPr>
        <w:tc>
          <w:tcPr>
            <w:tcW w:w="2366" w:type="dxa"/>
            <w:shd w:val="clear" w:color="auto" w:fill="FFFF00"/>
            <w:vAlign w:val="bottom"/>
          </w:tcPr>
          <w:p w:rsidR="00C66CF8" w:rsidRPr="00067AA5" w:rsidRDefault="00C66CF8" w:rsidP="0038412C">
            <w:pPr>
              <w:pStyle w:val="Contenidodelatabla"/>
              <w:rPr>
                <w:ins w:id="11560" w:author="RAFAEL SOTOMAYOR" w:date="2016-12-20T17:07:00Z"/>
                <w:noProof/>
                <w:lang w:val="es-ES"/>
              </w:rPr>
            </w:pPr>
            <w:ins w:id="11561" w:author="RAFAEL SOTOMAYOR" w:date="2016-12-20T17:07:00Z">
              <w:r w:rsidRPr="00067AA5">
                <w:rPr>
                  <w:noProof/>
                  <w:lang w:val="es-ES"/>
                </w:rPr>
                <w:t>FRUTALES MENORES</w:t>
              </w:r>
            </w:ins>
          </w:p>
        </w:tc>
        <w:tc>
          <w:tcPr>
            <w:tcW w:w="3506" w:type="dxa"/>
            <w:shd w:val="clear" w:color="auto" w:fill="FFFF00"/>
            <w:vAlign w:val="bottom"/>
          </w:tcPr>
          <w:p w:rsidR="00C66CF8" w:rsidRPr="00067AA5" w:rsidRDefault="00C66CF8" w:rsidP="0038412C">
            <w:pPr>
              <w:pStyle w:val="Contenidodelatabla"/>
              <w:rPr>
                <w:ins w:id="11562" w:author="RAFAEL SOTOMAYOR" w:date="2016-12-20T17:07:00Z"/>
                <w:noProof/>
                <w:lang w:val="es-ES"/>
              </w:rPr>
            </w:pPr>
            <w:ins w:id="11563" w:author="RAFAEL SOTOMAYOR" w:date="2016-12-20T17:07:00Z">
              <w:r w:rsidRPr="00067AA5">
                <w:rPr>
                  <w:noProof/>
                  <w:lang w:val="es-ES"/>
                </w:rPr>
                <w:t>ARÁNDANO</w:t>
              </w:r>
            </w:ins>
          </w:p>
        </w:tc>
        <w:tc>
          <w:tcPr>
            <w:tcW w:w="1196" w:type="dxa"/>
            <w:shd w:val="clear" w:color="auto" w:fill="FFFF00"/>
            <w:vAlign w:val="bottom"/>
          </w:tcPr>
          <w:p w:rsidR="00C66CF8" w:rsidRPr="00067AA5" w:rsidRDefault="00C66CF8" w:rsidP="0038412C">
            <w:pPr>
              <w:pStyle w:val="Contenidodelatabla"/>
              <w:rPr>
                <w:ins w:id="11564" w:author="RAFAEL SOTOMAYOR" w:date="2016-12-20T17:07:00Z"/>
                <w:noProof/>
                <w:lang w:val="es-ES"/>
              </w:rPr>
            </w:pPr>
            <w:ins w:id="11565" w:author="RAFAEL SOTOMAYOR" w:date="2016-12-20T17:07:00Z">
              <w:r w:rsidRPr="00067AA5">
                <w:rPr>
                  <w:noProof/>
                  <w:lang w:val="es-ES"/>
                </w:rPr>
                <w:t>82,31</w:t>
              </w:r>
            </w:ins>
          </w:p>
        </w:tc>
      </w:tr>
      <w:tr w:rsidR="00C66CF8" w:rsidRPr="00067AA5" w:rsidTr="0038412C">
        <w:trPr>
          <w:trHeight w:val="311"/>
          <w:ins w:id="11566" w:author="RAFAEL SOTOMAYOR" w:date="2016-12-20T17:07:00Z"/>
        </w:trPr>
        <w:tc>
          <w:tcPr>
            <w:tcW w:w="2366" w:type="dxa"/>
            <w:shd w:val="clear" w:color="auto" w:fill="FFFF00"/>
            <w:vAlign w:val="bottom"/>
          </w:tcPr>
          <w:p w:rsidR="00C66CF8" w:rsidRPr="00067AA5" w:rsidRDefault="00C66CF8" w:rsidP="0038412C">
            <w:pPr>
              <w:pStyle w:val="Contenidodelatabla"/>
              <w:rPr>
                <w:ins w:id="11567" w:author="RAFAEL SOTOMAYOR" w:date="2016-12-20T17:07:00Z"/>
                <w:noProof/>
                <w:lang w:val="es-ES"/>
              </w:rPr>
            </w:pPr>
            <w:ins w:id="11568" w:author="RAFAEL SOTOMAYOR" w:date="2016-12-20T17:07:00Z">
              <w:r w:rsidRPr="00067AA5">
                <w:rPr>
                  <w:noProof/>
                  <w:lang w:val="es-ES"/>
                </w:rPr>
                <w:t>FRUTA FRESCA</w:t>
              </w:r>
            </w:ins>
          </w:p>
        </w:tc>
        <w:tc>
          <w:tcPr>
            <w:tcW w:w="3506" w:type="dxa"/>
            <w:shd w:val="clear" w:color="auto" w:fill="FFFF00"/>
            <w:vAlign w:val="bottom"/>
          </w:tcPr>
          <w:p w:rsidR="00C66CF8" w:rsidRPr="00067AA5" w:rsidRDefault="00C66CF8" w:rsidP="0038412C">
            <w:pPr>
              <w:pStyle w:val="Contenidodelatabla"/>
              <w:rPr>
                <w:ins w:id="11569" w:author="RAFAEL SOTOMAYOR" w:date="2016-12-20T17:07:00Z"/>
                <w:noProof/>
                <w:lang w:val="es-ES"/>
              </w:rPr>
            </w:pPr>
            <w:ins w:id="11570" w:author="RAFAEL SOTOMAYOR" w:date="2016-12-20T17:07:00Z">
              <w:r w:rsidRPr="00067AA5">
                <w:rPr>
                  <w:noProof/>
                  <w:lang w:val="es-ES"/>
                </w:rPr>
                <w:t>UVA DE MESA</w:t>
              </w:r>
            </w:ins>
          </w:p>
        </w:tc>
        <w:tc>
          <w:tcPr>
            <w:tcW w:w="1196" w:type="dxa"/>
            <w:shd w:val="clear" w:color="auto" w:fill="FFFF00"/>
            <w:vAlign w:val="bottom"/>
          </w:tcPr>
          <w:p w:rsidR="00C66CF8" w:rsidRPr="00067AA5" w:rsidRDefault="00C66CF8" w:rsidP="0038412C">
            <w:pPr>
              <w:pStyle w:val="Contenidodelatabla"/>
              <w:rPr>
                <w:ins w:id="11571" w:author="RAFAEL SOTOMAYOR" w:date="2016-12-20T17:07:00Z"/>
                <w:noProof/>
                <w:lang w:val="es-ES"/>
              </w:rPr>
            </w:pPr>
            <w:ins w:id="11572" w:author="RAFAEL SOTOMAYOR" w:date="2016-12-20T17:07:00Z">
              <w:r w:rsidRPr="00067AA5">
                <w:rPr>
                  <w:noProof/>
                  <w:lang w:val="es-ES"/>
                </w:rPr>
                <w:t>75,79</w:t>
              </w:r>
            </w:ins>
          </w:p>
        </w:tc>
      </w:tr>
      <w:tr w:rsidR="00C66CF8" w:rsidRPr="00067AA5" w:rsidTr="0038412C">
        <w:trPr>
          <w:trHeight w:val="311"/>
          <w:ins w:id="11573" w:author="RAFAEL SOTOMAYOR" w:date="2016-12-20T17:07:00Z"/>
        </w:trPr>
        <w:tc>
          <w:tcPr>
            <w:tcW w:w="2366" w:type="dxa"/>
            <w:shd w:val="clear" w:color="auto" w:fill="FFFF00"/>
            <w:vAlign w:val="bottom"/>
          </w:tcPr>
          <w:p w:rsidR="00C66CF8" w:rsidRPr="00067AA5" w:rsidRDefault="00C66CF8" w:rsidP="0038412C">
            <w:pPr>
              <w:pStyle w:val="Contenidodelatabla"/>
              <w:rPr>
                <w:ins w:id="11574" w:author="RAFAEL SOTOMAYOR" w:date="2016-12-20T17:07:00Z"/>
                <w:noProof/>
                <w:lang w:val="es-ES"/>
              </w:rPr>
            </w:pPr>
            <w:ins w:id="11575" w:author="RAFAEL SOTOMAYOR" w:date="2016-12-20T17:07:00Z">
              <w:r w:rsidRPr="00067AA5">
                <w:rPr>
                  <w:noProof/>
                  <w:lang w:val="es-ES"/>
                </w:rPr>
                <w:t>FRUTOS SECOS</w:t>
              </w:r>
            </w:ins>
          </w:p>
        </w:tc>
        <w:tc>
          <w:tcPr>
            <w:tcW w:w="3506" w:type="dxa"/>
            <w:shd w:val="clear" w:color="auto" w:fill="FFFF00"/>
            <w:vAlign w:val="bottom"/>
          </w:tcPr>
          <w:p w:rsidR="00C66CF8" w:rsidRPr="00067AA5" w:rsidRDefault="00C66CF8" w:rsidP="0038412C">
            <w:pPr>
              <w:pStyle w:val="Contenidodelatabla"/>
              <w:rPr>
                <w:ins w:id="11576" w:author="RAFAEL SOTOMAYOR" w:date="2016-12-20T17:07:00Z"/>
                <w:noProof/>
                <w:lang w:val="es-ES"/>
              </w:rPr>
            </w:pPr>
            <w:ins w:id="11577" w:author="RAFAEL SOTOMAYOR" w:date="2016-12-20T17:07:00Z">
              <w:r w:rsidRPr="00067AA5">
                <w:rPr>
                  <w:noProof/>
                  <w:lang w:val="es-ES"/>
                </w:rPr>
                <w:t>NUEZ</w:t>
              </w:r>
            </w:ins>
          </w:p>
        </w:tc>
        <w:tc>
          <w:tcPr>
            <w:tcW w:w="1196" w:type="dxa"/>
            <w:shd w:val="clear" w:color="auto" w:fill="FFFF00"/>
            <w:vAlign w:val="bottom"/>
          </w:tcPr>
          <w:p w:rsidR="00C66CF8" w:rsidRPr="00067AA5" w:rsidRDefault="00C66CF8" w:rsidP="0038412C">
            <w:pPr>
              <w:pStyle w:val="Contenidodelatabla"/>
              <w:rPr>
                <w:ins w:id="11578" w:author="RAFAEL SOTOMAYOR" w:date="2016-12-20T17:07:00Z"/>
                <w:noProof/>
                <w:lang w:val="es-ES"/>
              </w:rPr>
            </w:pPr>
            <w:ins w:id="11579" w:author="RAFAEL SOTOMAYOR" w:date="2016-12-20T17:07:00Z">
              <w:r w:rsidRPr="00067AA5">
                <w:rPr>
                  <w:noProof/>
                  <w:lang w:val="es-ES"/>
                </w:rPr>
                <w:t>75,05</w:t>
              </w:r>
            </w:ins>
          </w:p>
        </w:tc>
      </w:tr>
      <w:tr w:rsidR="00C66CF8" w:rsidRPr="00067AA5" w:rsidTr="0038412C">
        <w:trPr>
          <w:trHeight w:val="311"/>
          <w:ins w:id="11580" w:author="RAFAEL SOTOMAYOR" w:date="2016-12-20T17:07:00Z"/>
        </w:trPr>
        <w:tc>
          <w:tcPr>
            <w:tcW w:w="2366" w:type="dxa"/>
            <w:shd w:val="clear" w:color="auto" w:fill="66FF66"/>
            <w:vAlign w:val="bottom"/>
          </w:tcPr>
          <w:p w:rsidR="00C66CF8" w:rsidRPr="00067AA5" w:rsidRDefault="00C66CF8" w:rsidP="0038412C">
            <w:pPr>
              <w:pStyle w:val="Contenidodelatabla"/>
              <w:rPr>
                <w:ins w:id="11581" w:author="RAFAEL SOTOMAYOR" w:date="2016-12-20T17:07:00Z"/>
                <w:noProof/>
                <w:lang w:val="es-ES"/>
              </w:rPr>
            </w:pPr>
            <w:ins w:id="11582" w:author="RAFAEL SOTOMAYOR" w:date="2016-12-20T17:07:00Z">
              <w:r w:rsidRPr="00067AA5">
                <w:rPr>
                  <w:noProof/>
                  <w:lang w:val="es-ES"/>
                </w:rPr>
                <w:t>FRUTA FRESCA</w:t>
              </w:r>
            </w:ins>
          </w:p>
        </w:tc>
        <w:tc>
          <w:tcPr>
            <w:tcW w:w="3506" w:type="dxa"/>
            <w:shd w:val="clear" w:color="auto" w:fill="66FF66"/>
            <w:vAlign w:val="bottom"/>
          </w:tcPr>
          <w:p w:rsidR="00C66CF8" w:rsidRPr="00067AA5" w:rsidRDefault="00C66CF8" w:rsidP="0038412C">
            <w:pPr>
              <w:pStyle w:val="Contenidodelatabla"/>
              <w:rPr>
                <w:ins w:id="11583" w:author="RAFAEL SOTOMAYOR" w:date="2016-12-20T17:07:00Z"/>
                <w:noProof/>
                <w:lang w:val="es-ES"/>
              </w:rPr>
            </w:pPr>
            <w:ins w:id="11584" w:author="RAFAEL SOTOMAYOR" w:date="2016-12-20T17:07:00Z">
              <w:r w:rsidRPr="00067AA5">
                <w:rPr>
                  <w:noProof/>
                  <w:lang w:val="es-ES"/>
                </w:rPr>
                <w:t>CÍTRICOS</w:t>
              </w:r>
            </w:ins>
          </w:p>
        </w:tc>
        <w:tc>
          <w:tcPr>
            <w:tcW w:w="1196" w:type="dxa"/>
            <w:shd w:val="clear" w:color="auto" w:fill="66FF66"/>
            <w:vAlign w:val="bottom"/>
          </w:tcPr>
          <w:p w:rsidR="00C66CF8" w:rsidRPr="00067AA5" w:rsidRDefault="00C66CF8" w:rsidP="0038412C">
            <w:pPr>
              <w:pStyle w:val="Contenidodelatabla"/>
              <w:rPr>
                <w:ins w:id="11585" w:author="RAFAEL SOTOMAYOR" w:date="2016-12-20T17:07:00Z"/>
                <w:noProof/>
                <w:lang w:val="es-ES"/>
              </w:rPr>
            </w:pPr>
            <w:ins w:id="11586" w:author="RAFAEL SOTOMAYOR" w:date="2016-12-20T17:07:00Z">
              <w:r w:rsidRPr="00067AA5">
                <w:rPr>
                  <w:noProof/>
                  <w:lang w:val="es-ES"/>
                </w:rPr>
                <w:t>73,90</w:t>
              </w:r>
            </w:ins>
          </w:p>
        </w:tc>
      </w:tr>
      <w:tr w:rsidR="00C66CF8" w:rsidRPr="00067AA5" w:rsidTr="0038412C">
        <w:trPr>
          <w:trHeight w:val="311"/>
          <w:ins w:id="11587" w:author="RAFAEL SOTOMAYOR" w:date="2016-12-20T17:07:00Z"/>
        </w:trPr>
        <w:tc>
          <w:tcPr>
            <w:tcW w:w="2366" w:type="dxa"/>
            <w:shd w:val="clear" w:color="auto" w:fill="66FF66"/>
            <w:vAlign w:val="bottom"/>
          </w:tcPr>
          <w:p w:rsidR="00C66CF8" w:rsidRPr="00067AA5" w:rsidRDefault="00C66CF8" w:rsidP="0038412C">
            <w:pPr>
              <w:pStyle w:val="Contenidodelatabla"/>
              <w:rPr>
                <w:ins w:id="11588" w:author="RAFAEL SOTOMAYOR" w:date="2016-12-20T17:07:00Z"/>
                <w:noProof/>
                <w:lang w:val="es-ES"/>
              </w:rPr>
            </w:pPr>
            <w:ins w:id="11589" w:author="RAFAEL SOTOMAYOR" w:date="2016-12-20T17:07:00Z">
              <w:r w:rsidRPr="00067AA5">
                <w:rPr>
                  <w:noProof/>
                  <w:lang w:val="es-ES"/>
                </w:rPr>
                <w:t>FRUTA FRESCA</w:t>
              </w:r>
            </w:ins>
          </w:p>
        </w:tc>
        <w:tc>
          <w:tcPr>
            <w:tcW w:w="3506" w:type="dxa"/>
            <w:shd w:val="clear" w:color="auto" w:fill="66FF66"/>
            <w:vAlign w:val="bottom"/>
          </w:tcPr>
          <w:p w:rsidR="00C66CF8" w:rsidRPr="00067AA5" w:rsidRDefault="00C66CF8" w:rsidP="0038412C">
            <w:pPr>
              <w:pStyle w:val="Contenidodelatabla"/>
              <w:rPr>
                <w:ins w:id="11590" w:author="RAFAEL SOTOMAYOR" w:date="2016-12-20T17:07:00Z"/>
                <w:noProof/>
                <w:lang w:val="es-ES"/>
              </w:rPr>
            </w:pPr>
            <w:ins w:id="11591" w:author="RAFAEL SOTOMAYOR" w:date="2016-12-20T17:07:00Z">
              <w:r w:rsidRPr="00067AA5">
                <w:rPr>
                  <w:noProof/>
                  <w:lang w:val="es-ES"/>
                </w:rPr>
                <w:t>CEREZO</w:t>
              </w:r>
            </w:ins>
          </w:p>
        </w:tc>
        <w:tc>
          <w:tcPr>
            <w:tcW w:w="1196" w:type="dxa"/>
            <w:shd w:val="clear" w:color="auto" w:fill="66FF66"/>
            <w:vAlign w:val="bottom"/>
          </w:tcPr>
          <w:p w:rsidR="00C66CF8" w:rsidRPr="00067AA5" w:rsidRDefault="00C66CF8" w:rsidP="0038412C">
            <w:pPr>
              <w:pStyle w:val="Contenidodelatabla"/>
              <w:rPr>
                <w:ins w:id="11592" w:author="RAFAEL SOTOMAYOR" w:date="2016-12-20T17:07:00Z"/>
                <w:noProof/>
                <w:lang w:val="es-ES"/>
              </w:rPr>
            </w:pPr>
            <w:ins w:id="11593" w:author="RAFAEL SOTOMAYOR" w:date="2016-12-20T17:07:00Z">
              <w:r w:rsidRPr="00067AA5">
                <w:rPr>
                  <w:noProof/>
                  <w:lang w:val="es-ES"/>
                </w:rPr>
                <w:t>72,71</w:t>
              </w:r>
            </w:ins>
          </w:p>
        </w:tc>
      </w:tr>
      <w:tr w:rsidR="00C66CF8" w:rsidRPr="00067AA5" w:rsidTr="0038412C">
        <w:trPr>
          <w:trHeight w:val="311"/>
          <w:ins w:id="11594" w:author="RAFAEL SOTOMAYOR" w:date="2016-12-20T17:07:00Z"/>
        </w:trPr>
        <w:tc>
          <w:tcPr>
            <w:tcW w:w="2366" w:type="dxa"/>
            <w:shd w:val="clear" w:color="auto" w:fill="66FF66"/>
            <w:vAlign w:val="bottom"/>
          </w:tcPr>
          <w:p w:rsidR="00C66CF8" w:rsidRPr="00067AA5" w:rsidRDefault="00C66CF8" w:rsidP="0038412C">
            <w:pPr>
              <w:pStyle w:val="Contenidodelatabla"/>
              <w:rPr>
                <w:ins w:id="11595" w:author="RAFAEL SOTOMAYOR" w:date="2016-12-20T17:07:00Z"/>
                <w:noProof/>
                <w:lang w:val="es-ES"/>
              </w:rPr>
            </w:pPr>
            <w:ins w:id="11596" w:author="RAFAEL SOTOMAYOR" w:date="2016-12-20T17:07:00Z">
              <w:r w:rsidRPr="00067AA5">
                <w:rPr>
                  <w:noProof/>
                  <w:lang w:val="es-ES"/>
                </w:rPr>
                <w:t>FRUTOS SECOS</w:t>
              </w:r>
            </w:ins>
          </w:p>
        </w:tc>
        <w:tc>
          <w:tcPr>
            <w:tcW w:w="3506" w:type="dxa"/>
            <w:shd w:val="clear" w:color="auto" w:fill="66FF66"/>
            <w:vAlign w:val="bottom"/>
          </w:tcPr>
          <w:p w:rsidR="00C66CF8" w:rsidRPr="00067AA5" w:rsidRDefault="00C66CF8" w:rsidP="0038412C">
            <w:pPr>
              <w:pStyle w:val="Contenidodelatabla"/>
              <w:rPr>
                <w:ins w:id="11597" w:author="RAFAEL SOTOMAYOR" w:date="2016-12-20T17:07:00Z"/>
                <w:noProof/>
                <w:lang w:val="es-ES"/>
              </w:rPr>
            </w:pPr>
            <w:ins w:id="11598" w:author="RAFAEL SOTOMAYOR" w:date="2016-12-20T17:07:00Z">
              <w:r w:rsidRPr="00067AA5">
                <w:rPr>
                  <w:noProof/>
                  <w:lang w:val="es-ES"/>
                </w:rPr>
                <w:t>AVELLANO Y CASTA ÑO</w:t>
              </w:r>
            </w:ins>
          </w:p>
        </w:tc>
        <w:tc>
          <w:tcPr>
            <w:tcW w:w="1196" w:type="dxa"/>
            <w:shd w:val="clear" w:color="auto" w:fill="66FF66"/>
            <w:vAlign w:val="bottom"/>
          </w:tcPr>
          <w:p w:rsidR="00C66CF8" w:rsidRPr="00067AA5" w:rsidRDefault="00C66CF8" w:rsidP="0038412C">
            <w:pPr>
              <w:pStyle w:val="Contenidodelatabla"/>
              <w:rPr>
                <w:ins w:id="11599" w:author="RAFAEL SOTOMAYOR" w:date="2016-12-20T17:07:00Z"/>
                <w:noProof/>
                <w:lang w:val="es-ES"/>
              </w:rPr>
            </w:pPr>
            <w:ins w:id="11600" w:author="RAFAEL SOTOMAYOR" w:date="2016-12-20T17:07:00Z">
              <w:r w:rsidRPr="00067AA5">
                <w:rPr>
                  <w:noProof/>
                  <w:lang w:val="es-ES"/>
                </w:rPr>
                <w:t>72,23</w:t>
              </w:r>
            </w:ins>
          </w:p>
        </w:tc>
      </w:tr>
      <w:tr w:rsidR="00C66CF8" w:rsidRPr="00067AA5" w:rsidTr="0038412C">
        <w:trPr>
          <w:trHeight w:val="311"/>
          <w:ins w:id="11601" w:author="RAFAEL SOTOMAYOR" w:date="2016-12-20T17:07:00Z"/>
        </w:trPr>
        <w:tc>
          <w:tcPr>
            <w:tcW w:w="2366" w:type="dxa"/>
            <w:shd w:val="clear" w:color="auto" w:fill="66FF66"/>
            <w:vAlign w:val="bottom"/>
          </w:tcPr>
          <w:p w:rsidR="00C66CF8" w:rsidRPr="00067AA5" w:rsidRDefault="00C66CF8" w:rsidP="0038412C">
            <w:pPr>
              <w:pStyle w:val="Contenidodelatabla"/>
              <w:rPr>
                <w:ins w:id="11602" w:author="RAFAEL SOTOMAYOR" w:date="2016-12-20T17:07:00Z"/>
                <w:noProof/>
                <w:lang w:val="es-ES"/>
              </w:rPr>
            </w:pPr>
            <w:ins w:id="11603" w:author="RAFAEL SOTOMAYOR" w:date="2016-12-20T17:07:00Z">
              <w:r w:rsidRPr="00067AA5">
                <w:rPr>
                  <w:noProof/>
                  <w:lang w:val="es-ES"/>
                </w:rPr>
                <w:t>FRUTALES MENORES</w:t>
              </w:r>
            </w:ins>
          </w:p>
        </w:tc>
        <w:tc>
          <w:tcPr>
            <w:tcW w:w="3506" w:type="dxa"/>
            <w:shd w:val="clear" w:color="auto" w:fill="66FF66"/>
            <w:vAlign w:val="bottom"/>
          </w:tcPr>
          <w:p w:rsidR="00C66CF8" w:rsidRPr="00067AA5" w:rsidRDefault="00C66CF8" w:rsidP="0038412C">
            <w:pPr>
              <w:pStyle w:val="Contenidodelatabla"/>
              <w:rPr>
                <w:ins w:id="11604" w:author="RAFAEL SOTOMAYOR" w:date="2016-12-20T17:07:00Z"/>
                <w:noProof/>
                <w:lang w:val="es-ES"/>
              </w:rPr>
            </w:pPr>
            <w:ins w:id="11605" w:author="RAFAEL SOTOMAYOR" w:date="2016-12-20T17:07:00Z">
              <w:r w:rsidRPr="00067AA5">
                <w:rPr>
                  <w:noProof/>
                  <w:lang w:val="es-ES"/>
                </w:rPr>
                <w:t>BERRIES Y ESPECIES MENORES</w:t>
              </w:r>
            </w:ins>
          </w:p>
        </w:tc>
        <w:tc>
          <w:tcPr>
            <w:tcW w:w="1196" w:type="dxa"/>
            <w:shd w:val="clear" w:color="auto" w:fill="66FF66"/>
            <w:vAlign w:val="bottom"/>
          </w:tcPr>
          <w:p w:rsidR="00C66CF8" w:rsidRPr="00067AA5" w:rsidRDefault="00C66CF8" w:rsidP="0038412C">
            <w:pPr>
              <w:pStyle w:val="Contenidodelatabla"/>
              <w:rPr>
                <w:ins w:id="11606" w:author="RAFAEL SOTOMAYOR" w:date="2016-12-20T17:07:00Z"/>
                <w:noProof/>
                <w:lang w:val="es-ES"/>
              </w:rPr>
            </w:pPr>
            <w:ins w:id="11607" w:author="RAFAEL SOTOMAYOR" w:date="2016-12-20T17:07:00Z">
              <w:r w:rsidRPr="00067AA5">
                <w:rPr>
                  <w:noProof/>
                  <w:lang w:val="es-ES"/>
                </w:rPr>
                <w:t>70,39</w:t>
              </w:r>
            </w:ins>
          </w:p>
        </w:tc>
      </w:tr>
      <w:tr w:rsidR="00C66CF8" w:rsidRPr="00067AA5" w:rsidTr="0038412C">
        <w:trPr>
          <w:trHeight w:val="311"/>
          <w:ins w:id="11608" w:author="RAFAEL SOTOMAYOR" w:date="2016-12-20T17:07:00Z"/>
        </w:trPr>
        <w:tc>
          <w:tcPr>
            <w:tcW w:w="2366" w:type="dxa"/>
            <w:shd w:val="clear" w:color="auto" w:fill="66FF66"/>
            <w:vAlign w:val="bottom"/>
          </w:tcPr>
          <w:p w:rsidR="00C66CF8" w:rsidRPr="00067AA5" w:rsidRDefault="00C66CF8" w:rsidP="0038412C">
            <w:pPr>
              <w:pStyle w:val="Contenidodelatabla"/>
              <w:rPr>
                <w:ins w:id="11609" w:author="RAFAEL SOTOMAYOR" w:date="2016-12-20T17:07:00Z"/>
                <w:noProof/>
                <w:lang w:val="es-ES"/>
              </w:rPr>
            </w:pPr>
            <w:ins w:id="11610" w:author="RAFAEL SOTOMAYOR" w:date="2016-12-20T17:07:00Z">
              <w:r w:rsidRPr="00067AA5">
                <w:rPr>
                  <w:noProof/>
                  <w:lang w:val="es-ES"/>
                </w:rPr>
                <w:t>FRUTA FRESCA</w:t>
              </w:r>
            </w:ins>
          </w:p>
        </w:tc>
        <w:tc>
          <w:tcPr>
            <w:tcW w:w="3506" w:type="dxa"/>
            <w:shd w:val="clear" w:color="auto" w:fill="66FF66"/>
            <w:vAlign w:val="bottom"/>
          </w:tcPr>
          <w:p w:rsidR="00C66CF8" w:rsidRPr="00067AA5" w:rsidRDefault="00C66CF8" w:rsidP="0038412C">
            <w:pPr>
              <w:pStyle w:val="Contenidodelatabla"/>
              <w:rPr>
                <w:ins w:id="11611" w:author="RAFAEL SOTOMAYOR" w:date="2016-12-20T17:07:00Z"/>
                <w:noProof/>
                <w:lang w:val="es-ES"/>
              </w:rPr>
            </w:pPr>
            <w:ins w:id="11612" w:author="RAFAEL SOTOMAYOR" w:date="2016-12-20T17:07:00Z">
              <w:r w:rsidRPr="00067AA5">
                <w:rPr>
                  <w:noProof/>
                  <w:lang w:val="es-ES"/>
                </w:rPr>
                <w:t>KIWI</w:t>
              </w:r>
            </w:ins>
          </w:p>
        </w:tc>
        <w:tc>
          <w:tcPr>
            <w:tcW w:w="1196" w:type="dxa"/>
            <w:shd w:val="clear" w:color="auto" w:fill="66FF66"/>
            <w:vAlign w:val="bottom"/>
          </w:tcPr>
          <w:p w:rsidR="00C66CF8" w:rsidRPr="00067AA5" w:rsidRDefault="00C66CF8" w:rsidP="0038412C">
            <w:pPr>
              <w:pStyle w:val="Contenidodelatabla"/>
              <w:rPr>
                <w:ins w:id="11613" w:author="RAFAEL SOTOMAYOR" w:date="2016-12-20T17:07:00Z"/>
                <w:noProof/>
                <w:lang w:val="es-ES"/>
              </w:rPr>
            </w:pPr>
            <w:ins w:id="11614" w:author="RAFAEL SOTOMAYOR" w:date="2016-12-20T17:07:00Z">
              <w:r w:rsidRPr="00067AA5">
                <w:rPr>
                  <w:noProof/>
                  <w:lang w:val="es-ES"/>
                </w:rPr>
                <w:t>69,28</w:t>
              </w:r>
            </w:ins>
          </w:p>
        </w:tc>
      </w:tr>
      <w:tr w:rsidR="00C66CF8" w:rsidRPr="00067AA5" w:rsidTr="0038412C">
        <w:trPr>
          <w:trHeight w:val="311"/>
          <w:ins w:id="11615" w:author="RAFAEL SOTOMAYOR" w:date="2016-12-20T17:07:00Z"/>
        </w:trPr>
        <w:tc>
          <w:tcPr>
            <w:tcW w:w="2366" w:type="dxa"/>
            <w:shd w:val="clear" w:color="auto" w:fill="66FF66"/>
            <w:vAlign w:val="bottom"/>
          </w:tcPr>
          <w:p w:rsidR="00C66CF8" w:rsidRPr="00067AA5" w:rsidRDefault="00C66CF8" w:rsidP="0038412C">
            <w:pPr>
              <w:pStyle w:val="Contenidodelatabla"/>
              <w:rPr>
                <w:ins w:id="11616" w:author="RAFAEL SOTOMAYOR" w:date="2016-12-20T17:07:00Z"/>
                <w:noProof/>
                <w:lang w:val="es-ES"/>
              </w:rPr>
            </w:pPr>
            <w:ins w:id="11617" w:author="RAFAEL SOTOMAYOR" w:date="2016-12-20T17:07:00Z">
              <w:r w:rsidRPr="00067AA5">
                <w:rPr>
                  <w:noProof/>
                  <w:lang w:val="es-ES"/>
                </w:rPr>
                <w:t>FRUTA FRESCA</w:t>
              </w:r>
            </w:ins>
          </w:p>
        </w:tc>
        <w:tc>
          <w:tcPr>
            <w:tcW w:w="3506" w:type="dxa"/>
            <w:shd w:val="clear" w:color="auto" w:fill="66FF66"/>
            <w:vAlign w:val="bottom"/>
          </w:tcPr>
          <w:p w:rsidR="00C66CF8" w:rsidRPr="00067AA5" w:rsidRDefault="00C66CF8" w:rsidP="0038412C">
            <w:pPr>
              <w:pStyle w:val="Contenidodelatabla"/>
              <w:rPr>
                <w:ins w:id="11618" w:author="RAFAEL SOTOMAYOR" w:date="2016-12-20T17:07:00Z"/>
                <w:noProof/>
                <w:lang w:val="es-ES"/>
              </w:rPr>
            </w:pPr>
            <w:ins w:id="11619" w:author="RAFAEL SOTOMAYOR" w:date="2016-12-20T17:07:00Z">
              <w:r w:rsidRPr="00067AA5">
                <w:rPr>
                  <w:noProof/>
                  <w:lang w:val="es-ES"/>
                </w:rPr>
                <w:t>PALTAS</w:t>
              </w:r>
            </w:ins>
          </w:p>
        </w:tc>
        <w:tc>
          <w:tcPr>
            <w:tcW w:w="1196" w:type="dxa"/>
            <w:shd w:val="clear" w:color="auto" w:fill="66FF66"/>
            <w:vAlign w:val="bottom"/>
          </w:tcPr>
          <w:p w:rsidR="00C66CF8" w:rsidRPr="00067AA5" w:rsidRDefault="00C66CF8" w:rsidP="0038412C">
            <w:pPr>
              <w:pStyle w:val="Contenidodelatabla"/>
              <w:rPr>
                <w:ins w:id="11620" w:author="RAFAEL SOTOMAYOR" w:date="2016-12-20T17:07:00Z"/>
                <w:noProof/>
                <w:lang w:val="es-ES"/>
              </w:rPr>
            </w:pPr>
            <w:ins w:id="11621" w:author="RAFAEL SOTOMAYOR" w:date="2016-12-20T17:07:00Z">
              <w:r w:rsidRPr="00067AA5">
                <w:rPr>
                  <w:noProof/>
                  <w:lang w:val="es-ES"/>
                </w:rPr>
                <w:t>69,15</w:t>
              </w:r>
            </w:ins>
          </w:p>
        </w:tc>
      </w:tr>
      <w:tr w:rsidR="00C66CF8" w:rsidRPr="00067AA5" w:rsidTr="0038412C">
        <w:trPr>
          <w:trHeight w:val="311"/>
          <w:ins w:id="11622" w:author="RAFAEL SOTOMAYOR" w:date="2016-12-20T17:07:00Z"/>
        </w:trPr>
        <w:tc>
          <w:tcPr>
            <w:tcW w:w="2366" w:type="dxa"/>
            <w:shd w:val="clear" w:color="auto" w:fill="auto"/>
            <w:vAlign w:val="bottom"/>
          </w:tcPr>
          <w:p w:rsidR="00C66CF8" w:rsidRPr="00067AA5" w:rsidRDefault="00C66CF8" w:rsidP="0038412C">
            <w:pPr>
              <w:pStyle w:val="Contenidodelatabla"/>
              <w:rPr>
                <w:ins w:id="11623" w:author="RAFAEL SOTOMAYOR" w:date="2016-12-20T17:07:00Z"/>
                <w:noProof/>
                <w:lang w:val="es-ES"/>
              </w:rPr>
            </w:pPr>
            <w:ins w:id="11624" w:author="RAFAEL SOTOMAYOR" w:date="2016-12-20T17:07:00Z">
              <w:r w:rsidRPr="00067AA5">
                <w:rPr>
                  <w:noProof/>
                  <w:lang w:val="es-ES"/>
                </w:rPr>
                <w:t>FRUTOS SECOS</w:t>
              </w:r>
            </w:ins>
          </w:p>
        </w:tc>
        <w:tc>
          <w:tcPr>
            <w:tcW w:w="3506" w:type="dxa"/>
            <w:shd w:val="clear" w:color="auto" w:fill="auto"/>
            <w:vAlign w:val="bottom"/>
          </w:tcPr>
          <w:p w:rsidR="00C66CF8" w:rsidRPr="00067AA5" w:rsidRDefault="00C66CF8" w:rsidP="0038412C">
            <w:pPr>
              <w:pStyle w:val="Contenidodelatabla"/>
              <w:rPr>
                <w:ins w:id="11625" w:author="RAFAEL SOTOMAYOR" w:date="2016-12-20T17:07:00Z"/>
                <w:noProof/>
                <w:lang w:val="es-ES"/>
              </w:rPr>
            </w:pPr>
            <w:ins w:id="11626" w:author="RAFAEL SOTOMAYOR" w:date="2016-12-20T17:07:00Z">
              <w:r w:rsidRPr="00067AA5">
                <w:rPr>
                  <w:noProof/>
                  <w:lang w:val="es-ES"/>
                </w:rPr>
                <w:t>ALMENDRO</w:t>
              </w:r>
            </w:ins>
          </w:p>
        </w:tc>
        <w:tc>
          <w:tcPr>
            <w:tcW w:w="1196" w:type="dxa"/>
            <w:shd w:val="clear" w:color="auto" w:fill="auto"/>
            <w:vAlign w:val="bottom"/>
          </w:tcPr>
          <w:p w:rsidR="00C66CF8" w:rsidRPr="00067AA5" w:rsidRDefault="00C66CF8" w:rsidP="0038412C">
            <w:pPr>
              <w:pStyle w:val="Contenidodelatabla"/>
              <w:rPr>
                <w:ins w:id="11627" w:author="RAFAEL SOTOMAYOR" w:date="2016-12-20T17:07:00Z"/>
                <w:noProof/>
                <w:lang w:val="es-ES"/>
              </w:rPr>
            </w:pPr>
            <w:ins w:id="11628" w:author="RAFAEL SOTOMAYOR" w:date="2016-12-20T17:07:00Z">
              <w:r w:rsidRPr="00067AA5">
                <w:rPr>
                  <w:noProof/>
                  <w:lang w:val="es-ES"/>
                </w:rPr>
                <w:t>65,62</w:t>
              </w:r>
            </w:ins>
          </w:p>
        </w:tc>
      </w:tr>
      <w:tr w:rsidR="00C66CF8" w:rsidRPr="00067AA5" w:rsidTr="0038412C">
        <w:trPr>
          <w:trHeight w:val="311"/>
          <w:ins w:id="11629" w:author="RAFAEL SOTOMAYOR" w:date="2016-12-20T17:07:00Z"/>
        </w:trPr>
        <w:tc>
          <w:tcPr>
            <w:tcW w:w="2366" w:type="dxa"/>
            <w:shd w:val="clear" w:color="auto" w:fill="auto"/>
            <w:vAlign w:val="bottom"/>
          </w:tcPr>
          <w:p w:rsidR="00C66CF8" w:rsidRPr="00067AA5" w:rsidRDefault="00C66CF8" w:rsidP="0038412C">
            <w:pPr>
              <w:pStyle w:val="Contenidodelatabla"/>
              <w:rPr>
                <w:ins w:id="11630" w:author="RAFAEL SOTOMAYOR" w:date="2016-12-20T17:07:00Z"/>
                <w:noProof/>
                <w:lang w:val="es-ES"/>
              </w:rPr>
            </w:pPr>
            <w:ins w:id="11631" w:author="RAFAEL SOTOMAYOR" w:date="2016-12-20T17:07:00Z">
              <w:r w:rsidRPr="00067AA5">
                <w:rPr>
                  <w:noProof/>
                  <w:lang w:val="es-ES"/>
                </w:rPr>
                <w:t>FRUTA FRESCA</w:t>
              </w:r>
            </w:ins>
          </w:p>
        </w:tc>
        <w:tc>
          <w:tcPr>
            <w:tcW w:w="3506" w:type="dxa"/>
            <w:shd w:val="clear" w:color="auto" w:fill="auto"/>
            <w:vAlign w:val="bottom"/>
          </w:tcPr>
          <w:p w:rsidR="00C66CF8" w:rsidRPr="00067AA5" w:rsidRDefault="00C66CF8" w:rsidP="0038412C">
            <w:pPr>
              <w:pStyle w:val="Contenidodelatabla"/>
              <w:rPr>
                <w:ins w:id="11632" w:author="RAFAEL SOTOMAYOR" w:date="2016-12-20T17:07:00Z"/>
                <w:noProof/>
                <w:lang w:val="es-ES"/>
              </w:rPr>
            </w:pPr>
            <w:ins w:id="11633" w:author="RAFAEL SOTOMAYOR" w:date="2016-12-20T17:07:00Z">
              <w:r w:rsidRPr="00067AA5">
                <w:rPr>
                  <w:noProof/>
                  <w:lang w:val="es-ES"/>
                </w:rPr>
                <w:t>OLIVO</w:t>
              </w:r>
            </w:ins>
          </w:p>
        </w:tc>
        <w:tc>
          <w:tcPr>
            <w:tcW w:w="1196" w:type="dxa"/>
            <w:shd w:val="clear" w:color="auto" w:fill="auto"/>
            <w:vAlign w:val="bottom"/>
          </w:tcPr>
          <w:p w:rsidR="00C66CF8" w:rsidRPr="00067AA5" w:rsidRDefault="00C66CF8" w:rsidP="0038412C">
            <w:pPr>
              <w:pStyle w:val="Contenidodelatabla"/>
              <w:rPr>
                <w:ins w:id="11634" w:author="RAFAEL SOTOMAYOR" w:date="2016-12-20T17:07:00Z"/>
                <w:noProof/>
                <w:lang w:val="es-ES"/>
              </w:rPr>
            </w:pPr>
            <w:ins w:id="11635" w:author="RAFAEL SOTOMAYOR" w:date="2016-12-20T17:07:00Z">
              <w:r w:rsidRPr="00067AA5">
                <w:rPr>
                  <w:noProof/>
                  <w:lang w:val="es-ES"/>
                </w:rPr>
                <w:t>65,59</w:t>
              </w:r>
            </w:ins>
          </w:p>
        </w:tc>
      </w:tr>
      <w:tr w:rsidR="00C66CF8" w:rsidRPr="00067AA5" w:rsidTr="0038412C">
        <w:trPr>
          <w:trHeight w:val="311"/>
          <w:ins w:id="11636" w:author="RAFAEL SOTOMAYOR" w:date="2016-12-20T17:07:00Z"/>
        </w:trPr>
        <w:tc>
          <w:tcPr>
            <w:tcW w:w="2366" w:type="dxa"/>
            <w:shd w:val="clear" w:color="auto" w:fill="auto"/>
            <w:vAlign w:val="bottom"/>
          </w:tcPr>
          <w:p w:rsidR="00C66CF8" w:rsidRPr="00067AA5" w:rsidRDefault="00C66CF8" w:rsidP="0038412C">
            <w:pPr>
              <w:pStyle w:val="Contenidodelatabla"/>
              <w:rPr>
                <w:ins w:id="11637" w:author="RAFAEL SOTOMAYOR" w:date="2016-12-20T17:07:00Z"/>
                <w:noProof/>
                <w:lang w:val="es-ES"/>
              </w:rPr>
            </w:pPr>
            <w:ins w:id="11638" w:author="RAFAEL SOTOMAYOR" w:date="2016-12-20T17:07:00Z">
              <w:r w:rsidRPr="00067AA5">
                <w:rPr>
                  <w:noProof/>
                  <w:lang w:val="es-ES"/>
                </w:rPr>
                <w:t>FRUTA FRESCA</w:t>
              </w:r>
            </w:ins>
          </w:p>
        </w:tc>
        <w:tc>
          <w:tcPr>
            <w:tcW w:w="3506" w:type="dxa"/>
            <w:shd w:val="clear" w:color="auto" w:fill="auto"/>
            <w:vAlign w:val="bottom"/>
          </w:tcPr>
          <w:p w:rsidR="00C66CF8" w:rsidRPr="00067AA5" w:rsidRDefault="00C66CF8" w:rsidP="0038412C">
            <w:pPr>
              <w:pStyle w:val="Contenidodelatabla"/>
              <w:rPr>
                <w:ins w:id="11639" w:author="RAFAEL SOTOMAYOR" w:date="2016-12-20T17:07:00Z"/>
                <w:noProof/>
                <w:lang w:val="es-ES"/>
              </w:rPr>
            </w:pPr>
            <w:ins w:id="11640" w:author="RAFAEL SOTOMAYOR" w:date="2016-12-20T17:07:00Z">
              <w:r w:rsidRPr="00067AA5">
                <w:rPr>
                  <w:noProof/>
                  <w:lang w:val="es-ES"/>
                </w:rPr>
                <w:t>CIRUELAS</w:t>
              </w:r>
            </w:ins>
          </w:p>
        </w:tc>
        <w:tc>
          <w:tcPr>
            <w:tcW w:w="1196" w:type="dxa"/>
            <w:shd w:val="clear" w:color="auto" w:fill="auto"/>
            <w:vAlign w:val="bottom"/>
          </w:tcPr>
          <w:p w:rsidR="00C66CF8" w:rsidRPr="00067AA5" w:rsidRDefault="00C66CF8" w:rsidP="0038412C">
            <w:pPr>
              <w:pStyle w:val="Contenidodelatabla"/>
              <w:rPr>
                <w:ins w:id="11641" w:author="RAFAEL SOTOMAYOR" w:date="2016-12-20T17:07:00Z"/>
                <w:noProof/>
                <w:lang w:val="es-ES"/>
              </w:rPr>
            </w:pPr>
            <w:ins w:id="11642" w:author="RAFAEL SOTOMAYOR" w:date="2016-12-20T17:07:00Z">
              <w:r w:rsidRPr="00067AA5">
                <w:rPr>
                  <w:noProof/>
                  <w:lang w:val="es-ES"/>
                </w:rPr>
                <w:t>63,83</w:t>
              </w:r>
            </w:ins>
          </w:p>
        </w:tc>
      </w:tr>
      <w:tr w:rsidR="00C66CF8" w:rsidRPr="00067AA5" w:rsidTr="0038412C">
        <w:trPr>
          <w:trHeight w:val="311"/>
          <w:ins w:id="11643" w:author="RAFAEL SOTOMAYOR" w:date="2016-12-20T17:07:00Z"/>
        </w:trPr>
        <w:tc>
          <w:tcPr>
            <w:tcW w:w="2366" w:type="dxa"/>
            <w:shd w:val="clear" w:color="auto" w:fill="auto"/>
            <w:vAlign w:val="bottom"/>
          </w:tcPr>
          <w:p w:rsidR="00C66CF8" w:rsidRPr="00067AA5" w:rsidRDefault="00C66CF8" w:rsidP="0038412C">
            <w:pPr>
              <w:pStyle w:val="Contenidodelatabla"/>
              <w:rPr>
                <w:ins w:id="11644" w:author="RAFAEL SOTOMAYOR" w:date="2016-12-20T17:07:00Z"/>
                <w:noProof/>
                <w:lang w:val="es-ES"/>
              </w:rPr>
            </w:pPr>
            <w:ins w:id="11645" w:author="RAFAEL SOTOMAYOR" w:date="2016-12-20T17:07:00Z">
              <w:r w:rsidRPr="00067AA5">
                <w:rPr>
                  <w:noProof/>
                  <w:lang w:val="es-ES"/>
                </w:rPr>
                <w:t>FRUTA FRESCA</w:t>
              </w:r>
            </w:ins>
          </w:p>
        </w:tc>
        <w:tc>
          <w:tcPr>
            <w:tcW w:w="3506" w:type="dxa"/>
            <w:shd w:val="clear" w:color="auto" w:fill="auto"/>
            <w:vAlign w:val="bottom"/>
          </w:tcPr>
          <w:p w:rsidR="00C66CF8" w:rsidRPr="00067AA5" w:rsidRDefault="00C66CF8" w:rsidP="0038412C">
            <w:pPr>
              <w:pStyle w:val="Contenidodelatabla"/>
              <w:rPr>
                <w:ins w:id="11646" w:author="RAFAEL SOTOMAYOR" w:date="2016-12-20T17:07:00Z"/>
                <w:noProof/>
                <w:lang w:val="es-ES"/>
              </w:rPr>
            </w:pPr>
            <w:ins w:id="11647" w:author="RAFAEL SOTOMAYOR" w:date="2016-12-20T17:07:00Z">
              <w:r w:rsidRPr="00067AA5">
                <w:rPr>
                  <w:noProof/>
                  <w:lang w:val="es-ES"/>
                </w:rPr>
                <w:t>POMÁCEAS</w:t>
              </w:r>
            </w:ins>
          </w:p>
        </w:tc>
        <w:tc>
          <w:tcPr>
            <w:tcW w:w="1196" w:type="dxa"/>
            <w:shd w:val="clear" w:color="auto" w:fill="auto"/>
            <w:vAlign w:val="bottom"/>
          </w:tcPr>
          <w:p w:rsidR="00C66CF8" w:rsidRPr="00067AA5" w:rsidRDefault="00C66CF8" w:rsidP="0038412C">
            <w:pPr>
              <w:pStyle w:val="Contenidodelatabla"/>
              <w:rPr>
                <w:ins w:id="11648" w:author="RAFAEL SOTOMAYOR" w:date="2016-12-20T17:07:00Z"/>
                <w:noProof/>
                <w:lang w:val="es-ES"/>
              </w:rPr>
            </w:pPr>
            <w:ins w:id="11649" w:author="RAFAEL SOTOMAYOR" w:date="2016-12-20T17:07:00Z">
              <w:r w:rsidRPr="00067AA5">
                <w:rPr>
                  <w:noProof/>
                  <w:lang w:val="es-ES"/>
                </w:rPr>
                <w:t>62,91</w:t>
              </w:r>
            </w:ins>
          </w:p>
        </w:tc>
      </w:tr>
      <w:tr w:rsidR="00C66CF8" w:rsidRPr="00067AA5" w:rsidTr="0038412C">
        <w:trPr>
          <w:trHeight w:val="311"/>
          <w:ins w:id="11650" w:author="RAFAEL SOTOMAYOR" w:date="2016-12-20T17:07:00Z"/>
        </w:trPr>
        <w:tc>
          <w:tcPr>
            <w:tcW w:w="2366" w:type="dxa"/>
            <w:shd w:val="clear" w:color="auto" w:fill="auto"/>
            <w:vAlign w:val="bottom"/>
          </w:tcPr>
          <w:p w:rsidR="00C66CF8" w:rsidRPr="00067AA5" w:rsidRDefault="00C66CF8" w:rsidP="0038412C">
            <w:pPr>
              <w:pStyle w:val="Contenidodelatabla"/>
              <w:rPr>
                <w:ins w:id="11651" w:author="RAFAEL SOTOMAYOR" w:date="2016-12-20T17:07:00Z"/>
                <w:noProof/>
                <w:lang w:val="es-ES"/>
              </w:rPr>
            </w:pPr>
            <w:ins w:id="11652" w:author="RAFAEL SOTOMAYOR" w:date="2016-12-20T17:07:00Z">
              <w:r w:rsidRPr="00067AA5">
                <w:rPr>
                  <w:noProof/>
                  <w:lang w:val="es-ES"/>
                </w:rPr>
                <w:t>FRUTA FRESCA</w:t>
              </w:r>
            </w:ins>
          </w:p>
        </w:tc>
        <w:tc>
          <w:tcPr>
            <w:tcW w:w="3506" w:type="dxa"/>
            <w:shd w:val="clear" w:color="auto" w:fill="auto"/>
            <w:vAlign w:val="bottom"/>
          </w:tcPr>
          <w:p w:rsidR="00C66CF8" w:rsidRPr="00067AA5" w:rsidRDefault="00C66CF8" w:rsidP="0038412C">
            <w:pPr>
              <w:pStyle w:val="Contenidodelatabla"/>
              <w:rPr>
                <w:ins w:id="11653" w:author="RAFAEL SOTOMAYOR" w:date="2016-12-20T17:07:00Z"/>
                <w:noProof/>
                <w:lang w:val="es-ES"/>
              </w:rPr>
            </w:pPr>
            <w:ins w:id="11654" w:author="RAFAEL SOTOMAYOR" w:date="2016-12-20T17:07:00Z">
              <w:r w:rsidRPr="00067AA5">
                <w:rPr>
                  <w:noProof/>
                  <w:lang w:val="es-ES"/>
                </w:rPr>
                <w:t>DURAZNOS Y NECTARINAS</w:t>
              </w:r>
            </w:ins>
          </w:p>
        </w:tc>
        <w:tc>
          <w:tcPr>
            <w:tcW w:w="1196" w:type="dxa"/>
            <w:shd w:val="clear" w:color="auto" w:fill="auto"/>
            <w:vAlign w:val="bottom"/>
          </w:tcPr>
          <w:p w:rsidR="00C66CF8" w:rsidRPr="00067AA5" w:rsidRDefault="00C66CF8" w:rsidP="0038412C">
            <w:pPr>
              <w:pStyle w:val="Contenidodelatabla"/>
              <w:rPr>
                <w:ins w:id="11655" w:author="RAFAEL SOTOMAYOR" w:date="2016-12-20T17:07:00Z"/>
                <w:noProof/>
                <w:lang w:val="es-ES"/>
              </w:rPr>
            </w:pPr>
            <w:ins w:id="11656" w:author="RAFAEL SOTOMAYOR" w:date="2016-12-20T17:07:00Z">
              <w:r w:rsidRPr="00067AA5">
                <w:rPr>
                  <w:noProof/>
                  <w:lang w:val="es-ES"/>
                </w:rPr>
                <w:t>61,87</w:t>
              </w:r>
            </w:ins>
          </w:p>
        </w:tc>
      </w:tr>
    </w:tbl>
    <w:p w:rsidR="00C66CF8" w:rsidRPr="00067AA5" w:rsidRDefault="00C66CF8" w:rsidP="00C66CF8">
      <w:pPr>
        <w:pStyle w:val="Tabla"/>
        <w:rPr>
          <w:ins w:id="11657" w:author="RAFAEL SOTOMAYOR" w:date="2016-12-20T17:07:00Z"/>
        </w:rPr>
      </w:pPr>
      <w:bookmarkStart w:id="11658" w:name="_Toc470016067"/>
      <w:ins w:id="11659"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24</w:t>
        </w:r>
        <w:r w:rsidRPr="00067AA5">
          <w:fldChar w:fldCharType="end"/>
        </w:r>
        <w:r w:rsidRPr="00067AA5">
          <w:t>: Adopción de Tecnología según indicador</w:t>
        </w:r>
        <w:bookmarkEnd w:id="11658"/>
      </w:ins>
    </w:p>
    <w:p w:rsidR="00C66CF8" w:rsidRDefault="00C66CF8" w:rsidP="004423CA">
      <w:pPr>
        <w:pStyle w:val="Ttulo3"/>
        <w:widowControl/>
        <w:numPr>
          <w:ilvl w:val="2"/>
          <w:numId w:val="65"/>
        </w:numPr>
        <w:pBdr>
          <w:bottom w:val="single" w:sz="4" w:space="1" w:color="95B3D7" w:themeColor="accent1" w:themeTint="99"/>
        </w:pBdr>
        <w:spacing w:before="200" w:after="80" w:line="240" w:lineRule="auto"/>
        <w:contextualSpacing w:val="0"/>
        <w:jc w:val="both"/>
        <w:rPr>
          <w:ins w:id="11660" w:author="RAFAEL SOTOMAYOR" w:date="2016-12-20T17:07:00Z"/>
          <w:noProof/>
        </w:rPr>
        <w:pPrChange w:id="11661" w:author="RAFAEL SOTOMAYOR" w:date="2016-12-20T17:07:00Z">
          <w:pPr>
            <w:pStyle w:val="Ttulo3"/>
            <w:widowControl/>
            <w:numPr>
              <w:ilvl w:val="2"/>
              <w:numId w:val="69"/>
            </w:numPr>
            <w:pBdr>
              <w:bottom w:val="single" w:sz="4" w:space="1" w:color="95B3D7" w:themeColor="accent1" w:themeTint="99"/>
            </w:pBdr>
            <w:tabs>
              <w:tab w:val="num" w:pos="360"/>
            </w:tabs>
            <w:spacing w:before="200" w:after="80" w:line="240" w:lineRule="auto"/>
            <w:ind w:left="1440" w:hanging="360"/>
            <w:contextualSpacing w:val="0"/>
            <w:jc w:val="both"/>
          </w:pPr>
        </w:pPrChange>
      </w:pPr>
      <w:bookmarkStart w:id="11662" w:name="_Toc470016891"/>
      <w:ins w:id="11663" w:author="RAFAEL SOTOMAYOR" w:date="2016-12-20T17:07:00Z">
        <w:r>
          <w:rPr>
            <w:noProof/>
          </w:rPr>
          <w:t>Propuesta de estructira de consumo de datos por UMA.</w:t>
        </w:r>
        <w:bookmarkEnd w:id="11662"/>
      </w:ins>
    </w:p>
    <w:p w:rsidR="00C66CF8" w:rsidRPr="00D37C1C" w:rsidRDefault="00C66CF8" w:rsidP="00C66CF8">
      <w:pPr>
        <w:rPr>
          <w:ins w:id="11664" w:author="RAFAEL SOTOMAYOR" w:date="2016-12-20T17:07:00Z"/>
        </w:rPr>
      </w:pPr>
    </w:p>
    <w:p w:rsidR="00C66CF8" w:rsidRDefault="00C66CF8" w:rsidP="00C66CF8">
      <w:pPr>
        <w:rPr>
          <w:ins w:id="11665" w:author="RAFAEL SOTOMAYOR" w:date="2016-12-20T17:07:00Z"/>
          <w:noProof/>
        </w:rPr>
      </w:pPr>
      <w:ins w:id="11666" w:author="RAFAEL SOTOMAYOR" w:date="2016-12-20T17:07:00Z">
        <w:r w:rsidRPr="00D37C1C">
          <w:rPr>
            <w:noProof/>
          </w:rPr>
          <w:drawing>
            <wp:inline distT="0" distB="0" distL="0" distR="0" wp14:anchorId="1A682A2C" wp14:editId="2926909C">
              <wp:extent cx="5612130" cy="2912492"/>
              <wp:effectExtent l="0" t="0" r="7620" b="254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2912492"/>
                      </a:xfrm>
                      <a:prstGeom prst="rect">
                        <a:avLst/>
                      </a:prstGeom>
                      <a:noFill/>
                      <a:ln>
                        <a:noFill/>
                      </a:ln>
                    </pic:spPr>
                  </pic:pic>
                </a:graphicData>
              </a:graphic>
            </wp:inline>
          </w:drawing>
        </w:r>
      </w:ins>
    </w:p>
    <w:p w:rsidR="00C66CF8" w:rsidRDefault="00C66CF8" w:rsidP="00C66CF8">
      <w:pPr>
        <w:rPr>
          <w:ins w:id="11667" w:author="RAFAEL SOTOMAYOR" w:date="2016-12-20T17:07:00Z"/>
          <w:noProof/>
        </w:rPr>
      </w:pPr>
    </w:p>
    <w:p w:rsidR="00C66CF8" w:rsidRDefault="00C66CF8" w:rsidP="00C66CF8">
      <w:pPr>
        <w:rPr>
          <w:ins w:id="11668" w:author="RAFAEL SOTOMAYOR" w:date="2016-12-20T17:07:00Z"/>
          <w:noProof/>
        </w:rPr>
      </w:pPr>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1669" w:author="RAFAEL SOTOMAYOR" w:date="2016-12-20T17:07:00Z"/>
          <w:noProof/>
        </w:rPr>
        <w:pPrChange w:id="11670"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1671" w:name="_Toc470016892"/>
      <w:ins w:id="11672" w:author="RAFAEL SOTOMAYOR" w:date="2016-12-20T17:07:00Z">
        <w:r w:rsidRPr="00067AA5">
          <w:rPr>
            <w:noProof/>
          </w:rPr>
          <w:t>Georefere</w:t>
        </w:r>
        <w:r>
          <w:rPr>
            <w:noProof/>
          </w:rPr>
          <w:t>nciación de los Clú</w:t>
        </w:r>
        <w:r w:rsidRPr="00067AA5">
          <w:rPr>
            <w:noProof/>
          </w:rPr>
          <w:t>ster agrícolas.</w:t>
        </w:r>
        <w:bookmarkEnd w:id="11671"/>
      </w:ins>
    </w:p>
    <w:p w:rsidR="00C66CF8" w:rsidRPr="00067AA5" w:rsidRDefault="00C66CF8" w:rsidP="00C66CF8">
      <w:pPr>
        <w:rPr>
          <w:ins w:id="11673" w:author="RAFAEL SOTOMAYOR" w:date="2016-12-20T17:07:00Z"/>
          <w:noProof/>
        </w:rPr>
      </w:pPr>
    </w:p>
    <w:p w:rsidR="00C66CF8" w:rsidRPr="00067AA5" w:rsidRDefault="00C66CF8" w:rsidP="00C66CF8">
      <w:pPr>
        <w:rPr>
          <w:ins w:id="11674" w:author="RAFAEL SOTOMAYOR" w:date="2016-12-20T17:07:00Z"/>
          <w:noProof/>
        </w:rPr>
      </w:pPr>
      <w:ins w:id="11675" w:author="RAFAEL SOTOMAYOR" w:date="2016-12-20T17:07:00Z">
        <w:r w:rsidRPr="00067AA5">
          <w:rPr>
            <w:noProof/>
          </w:rPr>
          <w:t>Según información de Odepa, existen 134,968 unidades productivas las cuales pueden ser agrupadas en</w:t>
        </w:r>
        <w:r>
          <w:rPr>
            <w:noProof/>
          </w:rPr>
          <w:t xml:space="preserve"> “clú</w:t>
        </w:r>
        <w:r w:rsidRPr="00067AA5">
          <w:rPr>
            <w:noProof/>
          </w:rPr>
          <w:t>ster” productivos, para lo cual aplicamos el siguiente criterio:</w:t>
        </w:r>
      </w:ins>
    </w:p>
    <w:p w:rsidR="00C66CF8" w:rsidRPr="00067AA5" w:rsidRDefault="00C66CF8" w:rsidP="00C66CF8">
      <w:pPr>
        <w:rPr>
          <w:ins w:id="11676" w:author="RAFAEL SOTOMAYOR" w:date="2016-12-20T17:07:00Z"/>
          <w:noProof/>
        </w:rPr>
      </w:pPr>
    </w:p>
    <w:p w:rsidR="00C66CF8" w:rsidRPr="00067AA5" w:rsidRDefault="00C66CF8" w:rsidP="004423CA">
      <w:pPr>
        <w:widowControl/>
        <w:numPr>
          <w:ilvl w:val="0"/>
          <w:numId w:val="45"/>
        </w:numPr>
        <w:contextualSpacing w:val="0"/>
        <w:rPr>
          <w:ins w:id="11677" w:author="RAFAEL SOTOMAYOR" w:date="2016-12-20T17:07:00Z"/>
          <w:noProof/>
        </w:rPr>
        <w:pPrChange w:id="11678" w:author="RAFAEL SOTOMAYOR" w:date="2016-12-20T17:07:00Z">
          <w:pPr>
            <w:widowControl/>
            <w:numPr>
              <w:numId w:val="46"/>
            </w:numPr>
            <w:tabs>
              <w:tab w:val="num" w:pos="720"/>
            </w:tabs>
            <w:ind w:left="720" w:hanging="360"/>
            <w:contextualSpacing w:val="0"/>
          </w:pPr>
        </w:pPrChange>
      </w:pPr>
      <w:ins w:id="11679" w:author="RAFAEL SOTOMAYOR" w:date="2016-12-20T17:07:00Z">
        <w:r w:rsidRPr="00067AA5">
          <w:rPr>
            <w:noProof/>
          </w:rPr>
          <w:t>Agrupación de puntos en un radio de 3km</w:t>
        </w:r>
      </w:ins>
    </w:p>
    <w:p w:rsidR="00C66CF8" w:rsidRPr="00067AA5" w:rsidRDefault="00C66CF8" w:rsidP="004423CA">
      <w:pPr>
        <w:widowControl/>
        <w:numPr>
          <w:ilvl w:val="0"/>
          <w:numId w:val="45"/>
        </w:numPr>
        <w:contextualSpacing w:val="0"/>
        <w:rPr>
          <w:ins w:id="11680" w:author="RAFAEL SOTOMAYOR" w:date="2016-12-20T17:07:00Z"/>
          <w:noProof/>
        </w:rPr>
        <w:pPrChange w:id="11681" w:author="RAFAEL SOTOMAYOR" w:date="2016-12-20T17:07:00Z">
          <w:pPr>
            <w:widowControl/>
            <w:numPr>
              <w:numId w:val="46"/>
            </w:numPr>
            <w:tabs>
              <w:tab w:val="num" w:pos="720"/>
            </w:tabs>
            <w:ind w:left="720" w:hanging="360"/>
            <w:contextualSpacing w:val="0"/>
          </w:pPr>
        </w:pPrChange>
      </w:pPr>
      <w:ins w:id="11682" w:author="RAFAEL SOTOMAYOR" w:date="2016-12-20T17:07:00Z">
        <w:r w:rsidRPr="00067AA5">
          <w:rPr>
            <w:noProof/>
          </w:rPr>
          <w:t>Punto que ya pertenece a un grupo, es descartado para no generar duplicaciones de unidades en distintos grupos.</w:t>
        </w:r>
      </w:ins>
    </w:p>
    <w:p w:rsidR="00C66CF8" w:rsidRPr="00067AA5" w:rsidRDefault="00C66CF8" w:rsidP="00C66CF8">
      <w:pPr>
        <w:rPr>
          <w:ins w:id="11683" w:author="RAFAEL SOTOMAYOR" w:date="2016-12-20T17:07:00Z"/>
          <w:noProof/>
        </w:rPr>
      </w:pPr>
    </w:p>
    <w:p w:rsidR="00C66CF8" w:rsidRPr="00067AA5" w:rsidRDefault="00C66CF8" w:rsidP="00C66CF8">
      <w:pPr>
        <w:rPr>
          <w:ins w:id="11684" w:author="RAFAEL SOTOMAYOR" w:date="2016-12-20T17:07:00Z"/>
          <w:noProof/>
        </w:rPr>
      </w:pPr>
      <w:ins w:id="11685" w:author="RAFAEL SOTOMAYOR" w:date="2016-12-20T17:07:00Z">
        <w:r w:rsidRPr="00067AA5">
          <w:rPr>
            <w:noProof/>
          </w:rPr>
          <w:t>Luego de ejecutado el “script” de agrupamiento para generar finalmente un “shapefile” denomindado c</w:t>
        </w:r>
        <w:r>
          <w:rPr>
            <w:noProof/>
          </w:rPr>
          <w:t xml:space="preserve">luster3km como muestra la </w:t>
        </w:r>
        <w:r w:rsidRPr="00067AA5">
          <w:rPr>
            <w:noProof/>
          </w:rPr>
          <w:t>llustración 30 a continuación</w:t>
        </w:r>
      </w:ins>
    </w:p>
    <w:p w:rsidR="00C66CF8" w:rsidRPr="00067AA5" w:rsidRDefault="00C66CF8" w:rsidP="00C66CF8">
      <w:pPr>
        <w:rPr>
          <w:ins w:id="11686" w:author="RAFAEL SOTOMAYOR" w:date="2016-12-20T17:07:00Z"/>
          <w:noProof/>
        </w:rPr>
      </w:pPr>
      <w:ins w:id="11687" w:author="RAFAEL SOTOMAYOR" w:date="2016-12-20T17:07:00Z">
        <w:r w:rsidRPr="00067AA5">
          <w:rPr>
            <w:noProof/>
          </w:rPr>
          <mc:AlternateContent>
            <mc:Choice Requires="wps">
              <w:drawing>
                <wp:anchor distT="0" distB="0" distL="0" distR="0" simplePos="0" relativeHeight="251671552" behindDoc="0" locked="0" layoutInCell="1" allowOverlap="1" wp14:anchorId="39FE992F" wp14:editId="7747768A">
                  <wp:simplePos x="0" y="0"/>
                  <wp:positionH relativeFrom="column">
                    <wp:posOffset>1109345</wp:posOffset>
                  </wp:positionH>
                  <wp:positionV relativeFrom="paragraph">
                    <wp:posOffset>132080</wp:posOffset>
                  </wp:positionV>
                  <wp:extent cx="4232275" cy="4369435"/>
                  <wp:effectExtent l="0" t="0" r="0" b="0"/>
                  <wp:wrapSquare wrapText="largest"/>
                  <wp:docPr id="99" name="Marco20"/>
                  <wp:cNvGraphicFramePr/>
                  <a:graphic xmlns:a="http://schemas.openxmlformats.org/drawingml/2006/main">
                    <a:graphicData uri="http://schemas.microsoft.com/office/word/2010/wordprocessingShape">
                      <wps:wsp>
                        <wps:cNvSpPr txBox="1"/>
                        <wps:spPr>
                          <a:xfrm>
                            <a:off x="0" y="0"/>
                            <a:ext cx="4232275" cy="4369435"/>
                          </a:xfrm>
                          <a:prstGeom prst="rect">
                            <a:avLst/>
                          </a:prstGeom>
                        </wps:spPr>
                        <wps:txbx>
                          <w:txbxContent>
                            <w:p w:rsidR="00C66CF8" w:rsidRDefault="00C66CF8" w:rsidP="00C66CF8">
                              <w:pPr>
                                <w:pStyle w:val="Figura"/>
                              </w:pPr>
                              <w:r>
                                <w:rPr>
                                  <w:noProof/>
                                  <w:lang w:val="es-CL" w:eastAsia="es-CL" w:bidi="ar-SA"/>
                                </w:rPr>
                                <w:drawing>
                                  <wp:inline distT="0" distB="0" distL="0" distR="0" wp14:anchorId="78593D68" wp14:editId="1295A55C">
                                    <wp:extent cx="3366135" cy="4053503"/>
                                    <wp:effectExtent l="0" t="0" r="0" b="0"/>
                                    <wp:docPr id="250"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23"/>
                                            <pic:cNvPicPr>
                                              <a:picLocks noChangeAspect="1" noChangeArrowheads="1"/>
                                            </pic:cNvPicPr>
                                          </pic:nvPicPr>
                                          <pic:blipFill>
                                            <a:blip r:embed="rId83"/>
                                            <a:stretch>
                                              <a:fillRect/>
                                            </a:stretch>
                                          </pic:blipFill>
                                          <pic:spPr bwMode="auto">
                                            <a:xfrm>
                                              <a:off x="0" y="0"/>
                                              <a:ext cx="3372222" cy="4060834"/>
                                            </a:xfrm>
                                            <a:prstGeom prst="rect">
                                              <a:avLst/>
                                            </a:prstGeom>
                                          </pic:spPr>
                                        </pic:pic>
                                      </a:graphicData>
                                    </a:graphic>
                                  </wp:inline>
                                </w:drawing>
                              </w:r>
                            </w:p>
                            <w:p w:rsidR="00C66CF8" w:rsidRDefault="00C66CF8" w:rsidP="00C66CF8">
                              <w:pPr>
                                <w:pStyle w:val="Epgrafe"/>
                                <w:jc w:val="center"/>
                              </w:pPr>
                              <w:bookmarkStart w:id="11688" w:name="_Toc470016026"/>
                              <w:r>
                                <w:t xml:space="preserve">Ilustración </w:t>
                              </w:r>
                              <w:r>
                                <w:fldChar w:fldCharType="begin"/>
                              </w:r>
                              <w:r>
                                <w:instrText xml:space="preserve"> SEQ Ilustración \* ARABIC </w:instrText>
                              </w:r>
                              <w:r>
                                <w:fldChar w:fldCharType="separate"/>
                              </w:r>
                              <w:r>
                                <w:rPr>
                                  <w:noProof/>
                                </w:rPr>
                                <w:t>30</w:t>
                              </w:r>
                              <w:r>
                                <w:rPr>
                                  <w:noProof/>
                                </w:rPr>
                                <w:fldChar w:fldCharType="end"/>
                              </w:r>
                              <w:r>
                                <w:t xml:space="preserve">: </w:t>
                              </w:r>
                              <w:r w:rsidRPr="00E477AD">
                                <w:t>Clúster</w:t>
                              </w:r>
                              <w:r>
                                <w:t xml:space="preserve"> frut</w:t>
                              </w:r>
                              <w:r w:rsidRPr="00E477AD">
                                <w:t>ícola de 3km</w:t>
                              </w:r>
                              <w:bookmarkEnd w:id="11688"/>
                            </w:p>
                            <w:p w:rsidR="00C66CF8" w:rsidRDefault="00C66CF8" w:rsidP="00C66CF8">
                              <w:pPr>
                                <w:pStyle w:val="Figura"/>
                              </w:pPr>
                            </w:p>
                          </w:txbxContent>
                        </wps:txbx>
                        <wps:bodyPr lIns="0" tIns="0" rIns="0" bIns="0" anchor="t">
                          <a:noAutofit/>
                        </wps:bodyPr>
                      </wps:wsp>
                    </a:graphicData>
                  </a:graphic>
                  <wp14:sizeRelV relativeFrom="margin">
                    <wp14:pctHeight>0</wp14:pctHeight>
                  </wp14:sizeRelV>
                </wp:anchor>
              </w:drawing>
            </mc:Choice>
            <mc:Fallback>
              <w:pict>
                <v:shape id="Marco20" o:spid="_x0000_s1049" type="#_x0000_t202" style="position:absolute;left:0;text-align:left;margin-left:87.35pt;margin-top:10.4pt;width:333.25pt;height:344.05pt;z-index:251671552;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ddRrlwEAACADAAAOAAAAZHJzL2Uyb0RvYy54bWysUsFO4zAQvSPxD5bv25S0wDZqihYhENIC K8F+gOvYjaXYY41Nk/79jt2mRXBDe3EmM+M3773x8mawHdsqDAZczS8mU86Uk9AYt6n537f7Hz85 C1G4RnTgVM13KvCb1fnZsveVKqGFrlHICMSFqvc1b2P0VVEE2SorwgS8clTUgFZE+sVN0aDoCd12 RTmdXhU9YOMRpAqBsnf7Il9lfK2VjC9aBxVZV3PiFvOJ+Vyns1gtRbVB4VsjDzTEN1hYYRwNPULd iSjYO5ovUNZIhAA6TiTYArQ2UmUNpOZi+knNayu8ylrInOCPNoX/Byuft3+QmabmiwVnTlja0ZNA CWX2pvehopZXT01xuIWBdpw8S/lAySR50GjTl8QwqpPLu6OzaohMUnJezsry+pIzSbX57Goxn10m nOJ03WOIDwosS0HNkVaXHRXb3yHuW8cWuncikKI4rIcsopyN7NbQ7Ih09+jIrbT5McAxWI+BcLIF ehP7eQ5+vUfQJs9M4Hukw0xaQ2Z9eDJpzx//c9fpYa/+AQAA//8DAFBLAwQUAAYACAAAACEAsaiY S9oAAAAHAQAADwAAAGRycy9kb3ducmV2LnhtbEyOTW+DMBBE75HyH6y9N3ZQFAjCRFWUnipVJfTQ o8EbQMFrip2P/vtuT+1xNE8zr9g/3ChuOIfBk4b1SoFAar0dqNPwUb88ZSBCNGTN6Ak1fGOAfblc FCa3/k4V3k6xEzxCITca+hinXMrQ9uhMWPkJibuzn52JHOdO2tncedyNMlFqK50ZiB96M+Ghx/Zy ujoNz59UHYevt+a9OldDXe8UvW4vWi8XICI+4h8Jv+7sDSULNf5KNoiRc7pJGdWQKPZnINusExCN hlRlO5BlIf/7lz8AAAD//wMAUEsBAi0AFAAGAAgAAAAhALaDOJL+AAAA4QEAABMAAAAAAAAAAAAA AAAAAAAAAFtDb250ZW50X1R5cGVzXS54bWxQSwECLQAUAAYACAAAACEAOP0h/9YAAACUAQAACwAA AAAAAAAAAAAAAAAvAQAAX3JlbHMvLnJlbHNQSwECLQAUAAYACAAAACEAq3XUa5cBAAAgAwAADgAA AAAAAAAAAAAAAAAuAgAAZHJzL2Uyb0RvYy54bWxQSwECLQAUAAYACAAAACEAsaiYS9oAAAAHAQAA DwAAAAAAAAAAAAAAAADxAwAAZHJzL2Rvd25yZXYueG1sUEsFBgAAAAAEAAQA8wAAAPgEAAAAAA== " filled="f" stroked="f">
                  <v:textbox inset="0,0,0,0">
                    <w:txbxContent>
                      <w:p w:rsidR="00C66CF8" w:rsidRDefault="00C66CF8" w:rsidP="00C66CF8">
                        <w:pPr>
                          <w:pStyle w:val="Figura"/>
                        </w:pPr>
                        <w:r>
                          <w:rPr>
                            <w:noProof/>
                            <w:lang w:val="es-CL" w:eastAsia="es-CL" w:bidi="ar-SA"/>
                          </w:rPr>
                          <w:drawing>
                            <wp:inline distT="0" distB="0" distL="0" distR="0" wp14:anchorId="78593D68" wp14:editId="1295A55C">
                              <wp:extent cx="3366135" cy="4053503"/>
                              <wp:effectExtent l="0" t="0" r="0" b="0"/>
                              <wp:docPr id="250"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23"/>
                                      <pic:cNvPicPr>
                                        <a:picLocks noChangeAspect="1" noChangeArrowheads="1"/>
                                      </pic:cNvPicPr>
                                    </pic:nvPicPr>
                                    <pic:blipFill>
                                      <a:blip r:embed="rId83"/>
                                      <a:stretch>
                                        <a:fillRect/>
                                      </a:stretch>
                                    </pic:blipFill>
                                    <pic:spPr bwMode="auto">
                                      <a:xfrm>
                                        <a:off x="0" y="0"/>
                                        <a:ext cx="3372222" cy="4060834"/>
                                      </a:xfrm>
                                      <a:prstGeom prst="rect">
                                        <a:avLst/>
                                      </a:prstGeom>
                                    </pic:spPr>
                                  </pic:pic>
                                </a:graphicData>
                              </a:graphic>
                            </wp:inline>
                          </w:drawing>
                        </w:r>
                      </w:p>
                      <w:p w:rsidR="00C66CF8" w:rsidRDefault="00C66CF8" w:rsidP="00C66CF8">
                        <w:pPr>
                          <w:pStyle w:val="Epgrafe"/>
                          <w:jc w:val="center"/>
                        </w:pPr>
                        <w:bookmarkStart w:id="11689" w:name="_Toc470016026"/>
                        <w:r>
                          <w:t xml:space="preserve">Ilustración </w:t>
                        </w:r>
                        <w:r>
                          <w:fldChar w:fldCharType="begin"/>
                        </w:r>
                        <w:r>
                          <w:instrText xml:space="preserve"> SEQ Ilustración \* ARABIC </w:instrText>
                        </w:r>
                        <w:r>
                          <w:fldChar w:fldCharType="separate"/>
                        </w:r>
                        <w:r>
                          <w:rPr>
                            <w:noProof/>
                          </w:rPr>
                          <w:t>30</w:t>
                        </w:r>
                        <w:r>
                          <w:rPr>
                            <w:noProof/>
                          </w:rPr>
                          <w:fldChar w:fldCharType="end"/>
                        </w:r>
                        <w:r>
                          <w:t xml:space="preserve">: </w:t>
                        </w:r>
                        <w:r w:rsidRPr="00E477AD">
                          <w:t>Clúster</w:t>
                        </w:r>
                        <w:r>
                          <w:t xml:space="preserve"> frut</w:t>
                        </w:r>
                        <w:r w:rsidRPr="00E477AD">
                          <w:t>ícola de 3km</w:t>
                        </w:r>
                        <w:bookmarkEnd w:id="11689"/>
                      </w:p>
                      <w:p w:rsidR="00C66CF8" w:rsidRDefault="00C66CF8" w:rsidP="00C66CF8">
                        <w:pPr>
                          <w:pStyle w:val="Figura"/>
                        </w:pPr>
                      </w:p>
                    </w:txbxContent>
                  </v:textbox>
                  <w10:wrap type="square" side="largest"/>
                </v:shape>
              </w:pict>
            </mc:Fallback>
          </mc:AlternateContent>
        </w:r>
      </w:ins>
    </w:p>
    <w:p w:rsidR="00C66CF8" w:rsidRPr="00067AA5" w:rsidRDefault="00C66CF8" w:rsidP="00C66CF8">
      <w:pPr>
        <w:rPr>
          <w:ins w:id="11690" w:author="RAFAEL SOTOMAYOR" w:date="2016-12-20T17:07:00Z"/>
          <w:noProof/>
        </w:rPr>
      </w:pPr>
    </w:p>
    <w:p w:rsidR="00C66CF8" w:rsidRPr="00067AA5" w:rsidRDefault="00C66CF8" w:rsidP="00C66CF8">
      <w:pPr>
        <w:rPr>
          <w:ins w:id="11691" w:author="RAFAEL SOTOMAYOR" w:date="2016-12-20T17:07:00Z"/>
          <w:noProof/>
        </w:rPr>
      </w:pPr>
    </w:p>
    <w:p w:rsidR="00C66CF8" w:rsidRPr="00067AA5" w:rsidRDefault="00C66CF8" w:rsidP="00C66CF8">
      <w:pPr>
        <w:rPr>
          <w:ins w:id="11692" w:author="RAFAEL SOTOMAYOR" w:date="2016-12-20T17:07:00Z"/>
          <w:noProof/>
        </w:rPr>
      </w:pPr>
    </w:p>
    <w:p w:rsidR="00C66CF8" w:rsidRPr="00067AA5" w:rsidRDefault="00C66CF8" w:rsidP="00C66CF8">
      <w:pPr>
        <w:rPr>
          <w:ins w:id="11693" w:author="RAFAEL SOTOMAYOR" w:date="2016-12-20T17:07:00Z"/>
          <w:noProof/>
        </w:rPr>
      </w:pPr>
    </w:p>
    <w:p w:rsidR="00C66CF8" w:rsidRPr="00067AA5" w:rsidRDefault="00C66CF8" w:rsidP="00C66CF8">
      <w:pPr>
        <w:rPr>
          <w:ins w:id="11694" w:author="RAFAEL SOTOMAYOR" w:date="2016-12-20T17:07:00Z"/>
          <w:noProof/>
        </w:rPr>
      </w:pPr>
    </w:p>
    <w:p w:rsidR="00C66CF8" w:rsidRPr="00067AA5" w:rsidRDefault="00C66CF8" w:rsidP="00C66CF8">
      <w:pPr>
        <w:rPr>
          <w:ins w:id="11695" w:author="RAFAEL SOTOMAYOR" w:date="2016-12-20T17:07:00Z"/>
          <w:noProof/>
        </w:rPr>
      </w:pPr>
    </w:p>
    <w:p w:rsidR="00C66CF8" w:rsidRPr="00067AA5" w:rsidRDefault="00C66CF8" w:rsidP="00C66CF8">
      <w:pPr>
        <w:rPr>
          <w:ins w:id="11696" w:author="RAFAEL SOTOMAYOR" w:date="2016-12-20T17:07:00Z"/>
          <w:noProof/>
        </w:rPr>
      </w:pPr>
    </w:p>
    <w:p w:rsidR="00C66CF8" w:rsidRPr="00067AA5" w:rsidRDefault="00C66CF8" w:rsidP="00C66CF8">
      <w:pPr>
        <w:rPr>
          <w:ins w:id="11697" w:author="RAFAEL SOTOMAYOR" w:date="2016-12-20T17:07:00Z"/>
          <w:noProof/>
        </w:rPr>
      </w:pPr>
    </w:p>
    <w:p w:rsidR="00C66CF8" w:rsidRPr="00067AA5" w:rsidRDefault="00C66CF8" w:rsidP="00C66CF8">
      <w:pPr>
        <w:rPr>
          <w:ins w:id="11698" w:author="RAFAEL SOTOMAYOR" w:date="2016-12-20T17:07:00Z"/>
          <w:noProof/>
        </w:rPr>
      </w:pPr>
    </w:p>
    <w:p w:rsidR="00C66CF8" w:rsidRPr="00067AA5" w:rsidRDefault="00C66CF8" w:rsidP="00C66CF8">
      <w:pPr>
        <w:rPr>
          <w:ins w:id="11699" w:author="RAFAEL SOTOMAYOR" w:date="2016-12-20T17:07:00Z"/>
          <w:noProof/>
        </w:rPr>
      </w:pPr>
    </w:p>
    <w:p w:rsidR="00C66CF8" w:rsidRPr="00067AA5" w:rsidRDefault="00C66CF8" w:rsidP="00C66CF8">
      <w:pPr>
        <w:rPr>
          <w:ins w:id="11700" w:author="RAFAEL SOTOMAYOR" w:date="2016-12-20T17:07:00Z"/>
          <w:noProof/>
        </w:rPr>
      </w:pPr>
    </w:p>
    <w:p w:rsidR="00C66CF8" w:rsidRPr="00067AA5" w:rsidRDefault="00C66CF8" w:rsidP="00C66CF8">
      <w:pPr>
        <w:rPr>
          <w:ins w:id="11701" w:author="RAFAEL SOTOMAYOR" w:date="2016-12-20T17:07:00Z"/>
          <w:noProof/>
        </w:rPr>
      </w:pPr>
    </w:p>
    <w:p w:rsidR="00C66CF8" w:rsidRPr="00067AA5" w:rsidRDefault="00C66CF8" w:rsidP="00C66CF8">
      <w:pPr>
        <w:rPr>
          <w:ins w:id="11702" w:author="RAFAEL SOTOMAYOR" w:date="2016-12-20T17:07:00Z"/>
          <w:noProof/>
        </w:rPr>
      </w:pPr>
    </w:p>
    <w:p w:rsidR="00C66CF8" w:rsidRPr="00067AA5" w:rsidRDefault="00C66CF8" w:rsidP="00C66CF8">
      <w:pPr>
        <w:rPr>
          <w:ins w:id="11703" w:author="RAFAEL SOTOMAYOR" w:date="2016-12-20T17:07:00Z"/>
          <w:noProof/>
        </w:rPr>
      </w:pPr>
    </w:p>
    <w:p w:rsidR="00C66CF8" w:rsidRPr="00067AA5" w:rsidRDefault="00C66CF8" w:rsidP="00C66CF8">
      <w:pPr>
        <w:rPr>
          <w:ins w:id="11704" w:author="RAFAEL SOTOMAYOR" w:date="2016-12-20T17:07:00Z"/>
          <w:noProof/>
        </w:rPr>
      </w:pPr>
    </w:p>
    <w:p w:rsidR="00C66CF8" w:rsidRPr="00067AA5" w:rsidRDefault="00C66CF8" w:rsidP="00C66CF8">
      <w:pPr>
        <w:rPr>
          <w:ins w:id="11705" w:author="RAFAEL SOTOMAYOR" w:date="2016-12-20T17:07:00Z"/>
          <w:noProof/>
        </w:rPr>
      </w:pPr>
    </w:p>
    <w:p w:rsidR="00C66CF8" w:rsidRPr="00067AA5" w:rsidRDefault="00C66CF8" w:rsidP="00C66CF8">
      <w:pPr>
        <w:rPr>
          <w:ins w:id="11706" w:author="RAFAEL SOTOMAYOR" w:date="2016-12-20T17:07:00Z"/>
          <w:noProof/>
        </w:rPr>
      </w:pPr>
    </w:p>
    <w:p w:rsidR="00C66CF8" w:rsidRPr="00067AA5" w:rsidRDefault="00C66CF8" w:rsidP="00C66CF8">
      <w:pPr>
        <w:rPr>
          <w:ins w:id="11707" w:author="RAFAEL SOTOMAYOR" w:date="2016-12-20T17:07:00Z"/>
          <w:noProof/>
        </w:rPr>
      </w:pPr>
    </w:p>
    <w:p w:rsidR="00C66CF8" w:rsidRPr="00067AA5" w:rsidRDefault="00C66CF8" w:rsidP="00C66CF8">
      <w:pPr>
        <w:rPr>
          <w:ins w:id="11708" w:author="RAFAEL SOTOMAYOR" w:date="2016-12-20T17:07:00Z"/>
          <w:noProof/>
        </w:rPr>
      </w:pPr>
    </w:p>
    <w:p w:rsidR="00C66CF8" w:rsidRPr="00067AA5" w:rsidRDefault="00C66CF8" w:rsidP="00C66CF8">
      <w:pPr>
        <w:rPr>
          <w:ins w:id="11709" w:author="RAFAEL SOTOMAYOR" w:date="2016-12-20T17:07:00Z"/>
          <w:noProof/>
        </w:rPr>
      </w:pPr>
    </w:p>
    <w:p w:rsidR="00C66CF8" w:rsidRPr="00067AA5" w:rsidRDefault="00C66CF8" w:rsidP="00C66CF8">
      <w:pPr>
        <w:rPr>
          <w:ins w:id="11710" w:author="RAFAEL SOTOMAYOR" w:date="2016-12-20T17:07:00Z"/>
          <w:noProof/>
        </w:rPr>
      </w:pPr>
    </w:p>
    <w:p w:rsidR="00C66CF8" w:rsidRPr="00067AA5" w:rsidRDefault="00C66CF8" w:rsidP="00C66CF8">
      <w:pPr>
        <w:rPr>
          <w:ins w:id="11711" w:author="RAFAEL SOTOMAYOR" w:date="2016-12-20T17:07:00Z"/>
          <w:noProof/>
        </w:rPr>
      </w:pPr>
    </w:p>
    <w:p w:rsidR="00C66CF8" w:rsidRPr="00067AA5" w:rsidRDefault="00C66CF8" w:rsidP="00C66CF8">
      <w:pPr>
        <w:rPr>
          <w:ins w:id="11712" w:author="RAFAEL SOTOMAYOR" w:date="2016-12-20T17:07:00Z"/>
          <w:noProof/>
        </w:rPr>
      </w:pPr>
    </w:p>
    <w:p w:rsidR="00C66CF8" w:rsidRPr="00067AA5" w:rsidRDefault="00C66CF8" w:rsidP="00C66CF8">
      <w:pPr>
        <w:rPr>
          <w:ins w:id="11713" w:author="RAFAEL SOTOMAYOR" w:date="2016-12-20T17:07:00Z"/>
          <w:noProof/>
        </w:rPr>
      </w:pPr>
    </w:p>
    <w:p w:rsidR="00C66CF8" w:rsidRPr="00067AA5" w:rsidRDefault="00C66CF8" w:rsidP="00C66CF8">
      <w:pPr>
        <w:rPr>
          <w:ins w:id="11714" w:author="RAFAEL SOTOMAYOR" w:date="2016-12-20T17:07:00Z"/>
          <w:noProof/>
        </w:rPr>
      </w:pPr>
    </w:p>
    <w:p w:rsidR="00C66CF8" w:rsidRPr="00067AA5" w:rsidRDefault="00C66CF8" w:rsidP="00C66CF8">
      <w:pPr>
        <w:rPr>
          <w:ins w:id="11715" w:author="RAFAEL SOTOMAYOR" w:date="2016-12-20T17:07:00Z"/>
          <w:noProof/>
        </w:rPr>
      </w:pPr>
    </w:p>
    <w:p w:rsidR="00C66CF8" w:rsidRPr="00067AA5" w:rsidRDefault="00C66CF8" w:rsidP="00C66CF8">
      <w:pPr>
        <w:rPr>
          <w:ins w:id="11716" w:author="RAFAEL SOTOMAYOR" w:date="2016-12-20T17:07:00Z"/>
          <w:noProof/>
        </w:rPr>
      </w:pPr>
    </w:p>
    <w:p w:rsidR="00C66CF8" w:rsidRPr="00067AA5" w:rsidRDefault="00C66CF8" w:rsidP="00C66CF8">
      <w:pPr>
        <w:rPr>
          <w:ins w:id="11717" w:author="RAFAEL SOTOMAYOR" w:date="2016-12-20T17:07:00Z"/>
          <w:noProof/>
        </w:rPr>
      </w:pPr>
    </w:p>
    <w:p w:rsidR="00C66CF8" w:rsidRPr="00067AA5" w:rsidRDefault="00C66CF8" w:rsidP="00C66CF8">
      <w:pPr>
        <w:rPr>
          <w:ins w:id="11718" w:author="RAFAEL SOTOMAYOR" w:date="2016-12-20T17:07:00Z"/>
          <w:noProof/>
        </w:rPr>
      </w:pPr>
      <w:ins w:id="11719" w:author="RAFAEL SOTOMAYOR" w:date="2016-12-20T17:07:00Z">
        <w:r w:rsidRPr="00067AA5">
          <w:rPr>
            <w:noProof/>
          </w:rPr>
          <w:t>A</w:t>
        </w:r>
        <w:r>
          <w:rPr>
            <w:noProof/>
          </w:rPr>
          <w:t>plicando la misma metodología se puede agrupar en clú</w:t>
        </w:r>
        <w:r w:rsidRPr="00067AA5">
          <w:rPr>
            <w:noProof/>
          </w:rPr>
          <w:t>ster de algun</w:t>
        </w:r>
        <w:r>
          <w:rPr>
            <w:noProof/>
          </w:rPr>
          <w:t>a especie en partícular como Ará</w:t>
        </w:r>
        <w:r w:rsidRPr="00067AA5">
          <w:rPr>
            <w:noProof/>
          </w:rPr>
          <w:t>ndanos, Cerezos u agrupación mayor como Fruta Fresca.</w:t>
        </w:r>
      </w:ins>
    </w:p>
    <w:p w:rsidR="00C66CF8" w:rsidRDefault="00C66CF8" w:rsidP="00C66CF8">
      <w:pPr>
        <w:rPr>
          <w:ins w:id="11720" w:author="RAFAEL SOTOMAYOR" w:date="2016-12-20T17:07:00Z"/>
          <w:noProof/>
        </w:rPr>
      </w:pPr>
    </w:p>
    <w:p w:rsidR="00C66CF8" w:rsidRDefault="00C66CF8" w:rsidP="00C66CF8">
      <w:pPr>
        <w:ind w:firstLine="360"/>
        <w:jc w:val="left"/>
        <w:rPr>
          <w:ins w:id="11721" w:author="RAFAEL SOTOMAYOR" w:date="2016-12-20T17:07:00Z"/>
          <w:noProof/>
        </w:rPr>
      </w:pPr>
      <w:ins w:id="11722" w:author="RAFAEL SOTOMAYOR" w:date="2016-12-20T17:07:00Z">
        <w:r>
          <w:rPr>
            <w:noProof/>
          </w:rPr>
          <w:lastRenderedPageBreak/>
          <w:br w:type="page"/>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1723" w:author="RAFAEL SOTOMAYOR" w:date="2016-12-20T17:07:00Z"/>
          <w:noProof/>
        </w:rPr>
        <w:pPrChange w:id="11724"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1725" w:name="_Toc470016893"/>
      <w:ins w:id="11726" w:author="RAFAEL SOTOMAYOR" w:date="2016-12-20T17:07:00Z">
        <w:r w:rsidRPr="00067AA5">
          <w:rPr>
            <w:noProof/>
          </w:rPr>
          <w:lastRenderedPageBreak/>
          <w:t>Estimación de Tráfico asociado para una UMA</w:t>
        </w:r>
        <w:bookmarkEnd w:id="11725"/>
      </w:ins>
    </w:p>
    <w:p w:rsidR="00C66CF8" w:rsidRPr="00067AA5" w:rsidRDefault="00C66CF8" w:rsidP="00C66CF8">
      <w:pPr>
        <w:rPr>
          <w:ins w:id="11727" w:author="RAFAEL SOTOMAYOR" w:date="2016-12-20T17:07:00Z"/>
          <w:noProof/>
        </w:rPr>
      </w:pPr>
    </w:p>
    <w:p w:rsidR="00C66CF8" w:rsidRPr="00067AA5" w:rsidRDefault="00C66CF8" w:rsidP="00C66CF8">
      <w:pPr>
        <w:rPr>
          <w:ins w:id="11728" w:author="RAFAEL SOTOMAYOR" w:date="2016-12-20T17:07:00Z"/>
          <w:noProof/>
        </w:rPr>
      </w:pPr>
      <w:ins w:id="11729" w:author="RAFAEL SOTOMAYOR" w:date="2016-12-20T17:07:00Z">
        <w:r>
          <w:rPr>
            <w:noProof/>
          </w:rPr>
          <w:t>Para estimar el tr</w:t>
        </w:r>
        <w:r w:rsidRPr="00067AA5">
          <w:rPr>
            <w:noProof/>
          </w:rPr>
          <w:t>áfico de una UMA se valoriza la siguiente cantidad de bytes transmitidos por cada transacción según la tecnología.</w:t>
        </w:r>
      </w:ins>
    </w:p>
    <w:p w:rsidR="00C66CF8" w:rsidRPr="00067AA5" w:rsidRDefault="00C66CF8" w:rsidP="00C66CF8">
      <w:pPr>
        <w:rPr>
          <w:ins w:id="11730" w:author="RAFAEL SOTOMAYOR" w:date="2016-12-20T17:07:00Z"/>
          <w:noProof/>
        </w:rPr>
      </w:pPr>
    </w:p>
    <w:tbl>
      <w:tblPr>
        <w:tblW w:w="8790" w:type="dxa"/>
        <w:tblInd w:w="28" w:type="dxa"/>
        <w:tblBorders>
          <w:top w:val="single" w:sz="2" w:space="0" w:color="999999"/>
          <w:left w:val="single" w:sz="2" w:space="0" w:color="999999"/>
          <w:bottom w:val="single" w:sz="2" w:space="0" w:color="999999"/>
          <w:insideH w:val="single" w:sz="2" w:space="0" w:color="999999"/>
        </w:tblBorders>
        <w:tblCellMar>
          <w:top w:w="28" w:type="dxa"/>
          <w:left w:w="27" w:type="dxa"/>
          <w:bottom w:w="28" w:type="dxa"/>
          <w:right w:w="28" w:type="dxa"/>
        </w:tblCellMar>
        <w:tblLook w:val="04A0" w:firstRow="1" w:lastRow="0" w:firstColumn="1" w:lastColumn="0" w:noHBand="0" w:noVBand="1"/>
      </w:tblPr>
      <w:tblGrid>
        <w:gridCol w:w="3915"/>
        <w:gridCol w:w="1305"/>
        <w:gridCol w:w="3570"/>
      </w:tblGrid>
      <w:tr w:rsidR="00C66CF8" w:rsidRPr="00067AA5" w:rsidTr="0038412C">
        <w:trPr>
          <w:trHeight w:val="311"/>
          <w:ins w:id="11731" w:author="RAFAEL SOTOMAYOR" w:date="2016-12-20T17:07:00Z"/>
        </w:trPr>
        <w:tc>
          <w:tcPr>
            <w:tcW w:w="3915" w:type="dxa"/>
            <w:tcBorders>
              <w:top w:val="single" w:sz="2" w:space="0" w:color="999999"/>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1732" w:author="RAFAEL SOTOMAYOR" w:date="2016-12-20T17:07:00Z"/>
                <w:b/>
                <w:bCs/>
                <w:noProof/>
                <w:color w:val="666666"/>
                <w:lang w:val="es-ES"/>
              </w:rPr>
            </w:pPr>
            <w:ins w:id="11733" w:author="RAFAEL SOTOMAYOR" w:date="2016-12-20T17:07:00Z">
              <w:r w:rsidRPr="00067AA5">
                <w:rPr>
                  <w:b/>
                  <w:bCs/>
                  <w:noProof/>
                  <w:color w:val="666666"/>
                  <w:lang w:val="es-ES"/>
                </w:rPr>
                <w:t>Servicio</w:t>
              </w:r>
            </w:ins>
          </w:p>
        </w:tc>
        <w:tc>
          <w:tcPr>
            <w:tcW w:w="1305" w:type="dxa"/>
            <w:tcBorders>
              <w:top w:val="single" w:sz="2" w:space="0" w:color="999999"/>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1734" w:author="RAFAEL SOTOMAYOR" w:date="2016-12-20T17:07:00Z"/>
                <w:b/>
                <w:bCs/>
                <w:noProof/>
                <w:color w:val="666666"/>
                <w:lang w:val="es-ES"/>
              </w:rPr>
            </w:pPr>
            <w:ins w:id="11735" w:author="RAFAEL SOTOMAYOR" w:date="2016-12-20T17:07:00Z">
              <w:r w:rsidRPr="00067AA5">
                <w:rPr>
                  <w:b/>
                  <w:bCs/>
                  <w:noProof/>
                  <w:color w:val="666666"/>
                  <w:lang w:val="es-ES"/>
                </w:rPr>
                <w:t>Tama ño en Bytes</w:t>
              </w:r>
            </w:ins>
          </w:p>
        </w:tc>
        <w:tc>
          <w:tcPr>
            <w:tcW w:w="3570" w:type="dxa"/>
            <w:tcBorders>
              <w:top w:val="single" w:sz="2" w:space="0" w:color="999999"/>
              <w:left w:val="single" w:sz="2" w:space="0" w:color="999999"/>
              <w:bottom w:val="single" w:sz="2" w:space="0" w:color="999999"/>
              <w:right w:val="single" w:sz="2" w:space="0" w:color="999999"/>
            </w:tcBorders>
            <w:shd w:val="clear" w:color="auto" w:fill="93C47D"/>
            <w:tcMar>
              <w:left w:w="27" w:type="dxa"/>
            </w:tcMar>
            <w:vAlign w:val="bottom"/>
          </w:tcPr>
          <w:p w:rsidR="00C66CF8" w:rsidRPr="00067AA5" w:rsidRDefault="00C66CF8" w:rsidP="0038412C">
            <w:pPr>
              <w:pStyle w:val="Contenidodelatabla"/>
              <w:rPr>
                <w:ins w:id="11736" w:author="RAFAEL SOTOMAYOR" w:date="2016-12-20T17:07:00Z"/>
                <w:b/>
                <w:bCs/>
                <w:noProof/>
                <w:color w:val="666666"/>
                <w:lang w:val="es-ES"/>
              </w:rPr>
            </w:pPr>
            <w:ins w:id="11737" w:author="RAFAEL SOTOMAYOR" w:date="2016-12-20T17:07:00Z">
              <w:r w:rsidRPr="00067AA5">
                <w:rPr>
                  <w:b/>
                  <w:bCs/>
                  <w:noProof/>
                  <w:color w:val="666666"/>
                  <w:lang w:val="es-ES"/>
                </w:rPr>
                <w:t>Estimaci ón</w:t>
              </w:r>
            </w:ins>
          </w:p>
        </w:tc>
      </w:tr>
      <w:tr w:rsidR="00C66CF8" w:rsidRPr="00067AA5" w:rsidTr="0038412C">
        <w:trPr>
          <w:trHeight w:val="311"/>
          <w:ins w:id="11738"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39" w:author="RAFAEL SOTOMAYOR" w:date="2016-12-20T17:07:00Z"/>
                <w:noProof/>
                <w:lang w:val="es-ES"/>
              </w:rPr>
            </w:pPr>
            <w:ins w:id="11740" w:author="RAFAEL SOTOMAYOR" w:date="2016-12-20T17:07:00Z">
              <w:r w:rsidRPr="00067AA5">
                <w:rPr>
                  <w:noProof/>
                  <w:lang w:val="es-ES"/>
                </w:rPr>
                <w:t>Sistemas de Posicionamiento global</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41" w:author="RAFAEL SOTOMAYOR" w:date="2016-12-20T17:07:00Z"/>
                <w:noProof/>
                <w:lang w:val="es-ES"/>
              </w:rPr>
            </w:pPr>
            <w:ins w:id="11742" w:author="RAFAEL SOTOMAYOR" w:date="2016-12-20T17:07:00Z">
              <w:r w:rsidRPr="00067AA5">
                <w:rPr>
                  <w:noProof/>
                  <w:lang w:val="es-ES"/>
                </w:rPr>
                <w:t>64</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743" w:author="RAFAEL SOTOMAYOR" w:date="2016-12-20T17:07:00Z"/>
                <w:noProof/>
                <w:lang w:val="es-ES"/>
              </w:rPr>
            </w:pPr>
            <w:ins w:id="11744" w:author="RAFAEL SOTOMAYOR" w:date="2016-12-20T17:07:00Z">
              <w:r>
                <w:rPr>
                  <w:noProof/>
                  <w:lang w:val="es-ES"/>
                </w:rPr>
                <w:t>Env</w:t>
              </w:r>
              <w:r w:rsidRPr="00067AA5">
                <w:rPr>
                  <w:noProof/>
                  <w:lang w:val="es-ES"/>
                </w:rPr>
                <w:t>ío de 8 datos con punto flotante, 2 enteros largos y caracteres de control</w:t>
              </w:r>
            </w:ins>
          </w:p>
        </w:tc>
      </w:tr>
      <w:tr w:rsidR="00C66CF8" w:rsidRPr="00067AA5" w:rsidTr="0038412C">
        <w:trPr>
          <w:trHeight w:val="311"/>
          <w:ins w:id="11745"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46" w:author="RAFAEL SOTOMAYOR" w:date="2016-12-20T17:07:00Z"/>
                <w:noProof/>
                <w:lang w:val="es-ES"/>
              </w:rPr>
            </w:pPr>
            <w:ins w:id="11747" w:author="RAFAEL SOTOMAYOR" w:date="2016-12-20T17:07:00Z">
              <w:r>
                <w:rPr>
                  <w:noProof/>
                  <w:lang w:val="es-ES"/>
                </w:rPr>
                <w:t>Sistemas de Informaci</w:t>
              </w:r>
              <w:r w:rsidRPr="00067AA5">
                <w:rPr>
                  <w:noProof/>
                  <w:lang w:val="es-ES"/>
                </w:rPr>
                <w:t>ón Geográfica del Predio</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48" w:author="RAFAEL SOTOMAYOR" w:date="2016-12-20T17:07:00Z"/>
                <w:noProof/>
                <w:lang w:val="es-ES"/>
              </w:rPr>
            </w:pPr>
            <w:ins w:id="11749" w:author="RAFAEL SOTOMAYOR" w:date="2016-12-20T17:07:00Z">
              <w:r w:rsidRPr="00067AA5">
                <w:rPr>
                  <w:noProof/>
                  <w:lang w:val="es-ES"/>
                </w:rPr>
                <w:t>131072</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750" w:author="RAFAEL SOTOMAYOR" w:date="2016-12-20T17:07:00Z"/>
                <w:noProof/>
                <w:lang w:val="es-ES"/>
              </w:rPr>
            </w:pPr>
            <w:ins w:id="11751" w:author="RAFAEL SOTOMAYOR" w:date="2016-12-20T17:07:00Z">
              <w:r>
                <w:rPr>
                  <w:noProof/>
                  <w:lang w:val="es-ES"/>
                </w:rPr>
                <w:t>Fotograf</w:t>
              </w:r>
              <w:r w:rsidRPr="00067AA5">
                <w:rPr>
                  <w:noProof/>
                  <w:lang w:val="es-ES"/>
                </w:rPr>
                <w:t>ía de resolución media mas datos de control</w:t>
              </w:r>
            </w:ins>
          </w:p>
        </w:tc>
      </w:tr>
      <w:tr w:rsidR="00C66CF8" w:rsidRPr="00067AA5" w:rsidTr="0038412C">
        <w:trPr>
          <w:trHeight w:val="311"/>
          <w:ins w:id="11752"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53" w:author="RAFAEL SOTOMAYOR" w:date="2016-12-20T17:07:00Z"/>
                <w:noProof/>
                <w:lang w:val="es-ES"/>
              </w:rPr>
            </w:pPr>
            <w:ins w:id="11754" w:author="RAFAEL SOTOMAYOR" w:date="2016-12-20T17:07:00Z">
              <w:r>
                <w:rPr>
                  <w:noProof/>
                  <w:lang w:val="es-ES"/>
                </w:rPr>
                <w:t>Teledetecci</w:t>
              </w:r>
              <w:r w:rsidRPr="00067AA5">
                <w:rPr>
                  <w:noProof/>
                  <w:lang w:val="es-ES"/>
                </w:rPr>
                <w:t>ón</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55" w:author="RAFAEL SOTOMAYOR" w:date="2016-12-20T17:07:00Z"/>
                <w:noProof/>
                <w:lang w:val="es-ES"/>
              </w:rPr>
            </w:pPr>
            <w:ins w:id="11756" w:author="RAFAEL SOTOMAYOR" w:date="2016-12-20T17:07:00Z">
              <w:r w:rsidRPr="00067AA5">
                <w:rPr>
                  <w:noProof/>
                  <w:lang w:val="es-ES"/>
                </w:rPr>
                <w:t>524288</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757" w:author="RAFAEL SOTOMAYOR" w:date="2016-12-20T17:07:00Z"/>
                <w:noProof/>
                <w:lang w:val="es-ES"/>
              </w:rPr>
            </w:pPr>
            <w:ins w:id="11758" w:author="RAFAEL SOTOMAYOR" w:date="2016-12-20T17:07:00Z">
              <w:r>
                <w:rPr>
                  <w:noProof/>
                  <w:lang w:val="es-ES"/>
                </w:rPr>
                <w:t>Fotograf</w:t>
              </w:r>
              <w:r w:rsidRPr="00067AA5">
                <w:rPr>
                  <w:noProof/>
                  <w:lang w:val="es-ES"/>
                </w:rPr>
                <w:t>ía de resolución media alta mas datos de control</w:t>
              </w:r>
            </w:ins>
          </w:p>
        </w:tc>
      </w:tr>
      <w:tr w:rsidR="00C66CF8" w:rsidRPr="00067AA5" w:rsidTr="0038412C">
        <w:trPr>
          <w:trHeight w:val="311"/>
          <w:ins w:id="11759"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60" w:author="RAFAEL SOTOMAYOR" w:date="2016-12-20T17:07:00Z"/>
                <w:noProof/>
                <w:lang w:val="es-ES"/>
              </w:rPr>
            </w:pPr>
            <w:ins w:id="11761" w:author="RAFAEL SOTOMAYOR" w:date="2016-12-20T17:07:00Z">
              <w:r w:rsidRPr="00067AA5">
                <w:rPr>
                  <w:noProof/>
                  <w:lang w:val="es-ES"/>
                </w:rPr>
                <w:t>Monitoreo de Riego</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62" w:author="RAFAEL SOTOMAYOR" w:date="2016-12-20T17:07:00Z"/>
                <w:noProof/>
                <w:lang w:val="es-ES"/>
              </w:rPr>
            </w:pP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763" w:author="RAFAEL SOTOMAYOR" w:date="2016-12-20T17:07:00Z"/>
                <w:noProof/>
                <w:lang w:val="es-ES"/>
              </w:rPr>
            </w:pPr>
          </w:p>
        </w:tc>
      </w:tr>
      <w:tr w:rsidR="00C66CF8" w:rsidRPr="00067AA5" w:rsidTr="0038412C">
        <w:trPr>
          <w:trHeight w:val="311"/>
          <w:ins w:id="11764"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ind w:left="720"/>
              <w:rPr>
                <w:ins w:id="11765" w:author="RAFAEL SOTOMAYOR" w:date="2016-12-20T17:07:00Z"/>
                <w:noProof/>
                <w:lang w:val="es-ES"/>
              </w:rPr>
            </w:pPr>
            <w:ins w:id="11766" w:author="RAFAEL SOTOMAYOR" w:date="2016-12-20T17:07:00Z">
              <w:r w:rsidRPr="00067AA5">
                <w:rPr>
                  <w:noProof/>
                  <w:lang w:val="es-ES"/>
                </w:rPr>
                <w:t>Humedad de suelo</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67" w:author="RAFAEL SOTOMAYOR" w:date="2016-12-20T17:07:00Z"/>
                <w:noProof/>
                <w:lang w:val="es-ES"/>
              </w:rPr>
            </w:pPr>
            <w:ins w:id="11768" w:author="RAFAEL SOTOMAYOR" w:date="2016-12-20T17:07:00Z">
              <w:r w:rsidRPr="00067AA5">
                <w:rPr>
                  <w:noProof/>
                  <w:lang w:val="es-ES"/>
                </w:rPr>
                <w:t>128</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769" w:author="RAFAEL SOTOMAYOR" w:date="2016-12-20T17:07:00Z"/>
                <w:noProof/>
                <w:lang w:val="es-ES"/>
              </w:rPr>
            </w:pPr>
            <w:ins w:id="11770" w:author="RAFAEL SOTOMAYOR" w:date="2016-12-20T17:07:00Z">
              <w:r>
                <w:rPr>
                  <w:noProof/>
                  <w:lang w:val="es-ES"/>
                </w:rPr>
                <w:t>Env</w:t>
              </w:r>
              <w:r w:rsidRPr="00067AA5">
                <w:rPr>
                  <w:noProof/>
                  <w:lang w:val="es-ES"/>
                </w:rPr>
                <w:t>ío de 8 datos con punto flotante, 2 enteros largos y caracteres de control</w:t>
              </w:r>
            </w:ins>
          </w:p>
        </w:tc>
      </w:tr>
      <w:tr w:rsidR="00C66CF8" w:rsidRPr="00067AA5" w:rsidTr="0038412C">
        <w:trPr>
          <w:trHeight w:val="311"/>
          <w:ins w:id="11771"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ind w:left="720"/>
              <w:rPr>
                <w:ins w:id="11772" w:author="RAFAEL SOTOMAYOR" w:date="2016-12-20T17:07:00Z"/>
                <w:noProof/>
                <w:lang w:val="es-ES"/>
              </w:rPr>
            </w:pPr>
            <w:ins w:id="11773" w:author="RAFAEL SOTOMAYOR" w:date="2016-12-20T17:07:00Z">
              <w:r>
                <w:rPr>
                  <w:noProof/>
                  <w:lang w:val="es-ES"/>
                </w:rPr>
                <w:t>Dendr</w:t>
              </w:r>
              <w:r w:rsidRPr="00067AA5">
                <w:rPr>
                  <w:noProof/>
                  <w:lang w:val="es-ES"/>
                </w:rPr>
                <w:t>ómetros</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74" w:author="RAFAEL SOTOMAYOR" w:date="2016-12-20T17:07:00Z"/>
                <w:noProof/>
                <w:lang w:val="es-ES"/>
              </w:rPr>
            </w:pPr>
            <w:ins w:id="11775" w:author="RAFAEL SOTOMAYOR" w:date="2016-12-20T17:07:00Z">
              <w:r w:rsidRPr="00067AA5">
                <w:rPr>
                  <w:noProof/>
                  <w:lang w:val="es-ES"/>
                </w:rPr>
                <w:t>64</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776" w:author="RAFAEL SOTOMAYOR" w:date="2016-12-20T17:07:00Z"/>
                <w:noProof/>
                <w:lang w:val="es-ES"/>
              </w:rPr>
            </w:pPr>
            <w:ins w:id="11777" w:author="RAFAEL SOTOMAYOR" w:date="2016-12-20T17:07:00Z">
              <w:r>
                <w:rPr>
                  <w:noProof/>
                  <w:lang w:val="es-ES"/>
                </w:rPr>
                <w:t>Env</w:t>
              </w:r>
              <w:r w:rsidRPr="00067AA5">
                <w:rPr>
                  <w:noProof/>
                  <w:lang w:val="es-ES"/>
                </w:rPr>
                <w:t>ío de 4 datos con punto flotante, 2 enteros largos y caracteres de control</w:t>
              </w:r>
            </w:ins>
          </w:p>
        </w:tc>
      </w:tr>
      <w:tr w:rsidR="00C66CF8" w:rsidRPr="00067AA5" w:rsidTr="0038412C">
        <w:trPr>
          <w:trHeight w:val="311"/>
          <w:ins w:id="11778"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ind w:left="720"/>
              <w:rPr>
                <w:ins w:id="11779" w:author="RAFAEL SOTOMAYOR" w:date="2016-12-20T17:07:00Z"/>
                <w:noProof/>
                <w:lang w:val="es-ES"/>
              </w:rPr>
            </w:pPr>
            <w:ins w:id="11780" w:author="RAFAEL SOTOMAYOR" w:date="2016-12-20T17:07:00Z">
              <w:r w:rsidRPr="00067AA5">
                <w:rPr>
                  <w:noProof/>
                  <w:lang w:val="es-ES"/>
                </w:rPr>
                <w:t>Humedad de la hoja</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81" w:author="RAFAEL SOTOMAYOR" w:date="2016-12-20T17:07:00Z"/>
                <w:noProof/>
                <w:lang w:val="es-ES"/>
              </w:rPr>
            </w:pPr>
            <w:ins w:id="11782" w:author="RAFAEL SOTOMAYOR" w:date="2016-12-20T17:07:00Z">
              <w:r w:rsidRPr="00067AA5">
                <w:rPr>
                  <w:noProof/>
                  <w:lang w:val="es-ES"/>
                </w:rPr>
                <w:t>64</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783" w:author="RAFAEL SOTOMAYOR" w:date="2016-12-20T17:07:00Z"/>
                <w:noProof/>
                <w:lang w:val="es-ES"/>
              </w:rPr>
            </w:pPr>
            <w:ins w:id="11784" w:author="RAFAEL SOTOMAYOR" w:date="2016-12-20T17:07:00Z">
              <w:r>
                <w:rPr>
                  <w:noProof/>
                  <w:lang w:val="es-ES"/>
                </w:rPr>
                <w:t>Env</w:t>
              </w:r>
              <w:r w:rsidRPr="00067AA5">
                <w:rPr>
                  <w:noProof/>
                  <w:lang w:val="es-ES"/>
                </w:rPr>
                <w:t>ío de 4 datos con punto flotante, 2 enteros largos y caracteres de control</w:t>
              </w:r>
            </w:ins>
          </w:p>
        </w:tc>
      </w:tr>
      <w:tr w:rsidR="00C66CF8" w:rsidRPr="00067AA5" w:rsidTr="0038412C">
        <w:trPr>
          <w:trHeight w:val="311"/>
          <w:ins w:id="11785"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ind w:left="720"/>
              <w:rPr>
                <w:ins w:id="11786" w:author="RAFAEL SOTOMAYOR" w:date="2016-12-20T17:07:00Z"/>
                <w:noProof/>
                <w:lang w:val="es-ES"/>
              </w:rPr>
            </w:pPr>
            <w:ins w:id="11787" w:author="RAFAEL SOTOMAYOR" w:date="2016-12-20T17:07:00Z">
              <w:r w:rsidRPr="00067AA5">
                <w:rPr>
                  <w:noProof/>
                  <w:lang w:val="es-ES"/>
                </w:rPr>
                <w:t>Temperatura y Humedad Relativa</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88" w:author="RAFAEL SOTOMAYOR" w:date="2016-12-20T17:07:00Z"/>
                <w:noProof/>
                <w:lang w:val="es-ES"/>
              </w:rPr>
            </w:pPr>
            <w:ins w:id="11789" w:author="RAFAEL SOTOMAYOR" w:date="2016-12-20T17:07:00Z">
              <w:r w:rsidRPr="00067AA5">
                <w:rPr>
                  <w:noProof/>
                  <w:lang w:val="es-ES"/>
                </w:rPr>
                <w:t>128</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790" w:author="RAFAEL SOTOMAYOR" w:date="2016-12-20T17:07:00Z"/>
                <w:noProof/>
                <w:lang w:val="es-ES"/>
              </w:rPr>
            </w:pPr>
            <w:ins w:id="11791" w:author="RAFAEL SOTOMAYOR" w:date="2016-12-20T17:07:00Z">
              <w:r>
                <w:rPr>
                  <w:noProof/>
                  <w:lang w:val="es-ES"/>
                </w:rPr>
                <w:t>Env</w:t>
              </w:r>
              <w:r w:rsidRPr="00067AA5">
                <w:rPr>
                  <w:noProof/>
                  <w:lang w:val="es-ES"/>
                </w:rPr>
                <w:t>ío de 8 datos con punto flotante, 2 enteros largos y caracteres de control</w:t>
              </w:r>
            </w:ins>
          </w:p>
        </w:tc>
      </w:tr>
      <w:tr w:rsidR="00C66CF8" w:rsidRPr="00067AA5" w:rsidTr="0038412C">
        <w:trPr>
          <w:trHeight w:val="311"/>
          <w:ins w:id="11792"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ind w:left="720"/>
              <w:rPr>
                <w:ins w:id="11793" w:author="RAFAEL SOTOMAYOR" w:date="2016-12-20T17:07:00Z"/>
                <w:noProof/>
                <w:lang w:val="es-ES"/>
              </w:rPr>
            </w:pPr>
            <w:ins w:id="11794" w:author="RAFAEL SOTOMAYOR" w:date="2016-12-20T17:07:00Z">
              <w:r>
                <w:rPr>
                  <w:noProof/>
                  <w:lang w:val="es-ES"/>
                </w:rPr>
                <w:t>V</w:t>
              </w:r>
              <w:r w:rsidRPr="00067AA5">
                <w:rPr>
                  <w:noProof/>
                  <w:lang w:val="es-ES"/>
                </w:rPr>
                <w:t>álvulas Inalámbricas</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795" w:author="RAFAEL SOTOMAYOR" w:date="2016-12-20T17:07:00Z"/>
                <w:noProof/>
                <w:lang w:val="es-ES"/>
              </w:rPr>
            </w:pPr>
            <w:ins w:id="11796" w:author="RAFAEL SOTOMAYOR" w:date="2016-12-20T17:07:00Z">
              <w:r w:rsidRPr="00067AA5">
                <w:rPr>
                  <w:noProof/>
                  <w:lang w:val="es-ES"/>
                </w:rPr>
                <w:t>64</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797" w:author="RAFAEL SOTOMAYOR" w:date="2016-12-20T17:07:00Z"/>
                <w:noProof/>
                <w:lang w:val="es-ES"/>
              </w:rPr>
            </w:pPr>
            <w:ins w:id="11798" w:author="RAFAEL SOTOMAYOR" w:date="2016-12-20T17:07:00Z">
              <w:r>
                <w:rPr>
                  <w:noProof/>
                  <w:lang w:val="es-ES"/>
                </w:rPr>
                <w:t>Env</w:t>
              </w:r>
              <w:r w:rsidRPr="00067AA5">
                <w:rPr>
                  <w:noProof/>
                  <w:lang w:val="es-ES"/>
                </w:rPr>
                <w:t>ío de 4 datos con punto flotante, 2 enteros largos y caracteres de control</w:t>
              </w:r>
            </w:ins>
          </w:p>
        </w:tc>
      </w:tr>
      <w:tr w:rsidR="00C66CF8" w:rsidRPr="00067AA5" w:rsidTr="0038412C">
        <w:trPr>
          <w:trHeight w:val="311"/>
          <w:ins w:id="11799"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ind w:left="720"/>
              <w:rPr>
                <w:ins w:id="11800" w:author="RAFAEL SOTOMAYOR" w:date="2016-12-20T17:07:00Z"/>
                <w:noProof/>
                <w:lang w:val="es-ES"/>
              </w:rPr>
            </w:pPr>
            <w:ins w:id="11801" w:author="RAFAEL SOTOMAYOR" w:date="2016-12-20T17:07:00Z">
              <w:r w:rsidRPr="00067AA5">
                <w:rPr>
                  <w:noProof/>
                  <w:lang w:val="es-ES"/>
                </w:rPr>
                <w:t>Dendr ómetro</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02" w:author="RAFAEL SOTOMAYOR" w:date="2016-12-20T17:07:00Z"/>
                <w:noProof/>
                <w:lang w:val="es-ES"/>
              </w:rPr>
            </w:pPr>
            <w:ins w:id="11803" w:author="RAFAEL SOTOMAYOR" w:date="2016-12-20T17:07:00Z">
              <w:r w:rsidRPr="00067AA5">
                <w:rPr>
                  <w:noProof/>
                  <w:lang w:val="es-ES"/>
                </w:rPr>
                <w:t>64</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804" w:author="RAFAEL SOTOMAYOR" w:date="2016-12-20T17:07:00Z"/>
                <w:noProof/>
                <w:lang w:val="es-ES"/>
              </w:rPr>
            </w:pPr>
            <w:ins w:id="11805" w:author="RAFAEL SOTOMAYOR" w:date="2016-12-20T17:07:00Z">
              <w:r>
                <w:rPr>
                  <w:noProof/>
                  <w:lang w:val="es-ES"/>
                </w:rPr>
                <w:t>Env</w:t>
              </w:r>
              <w:r w:rsidRPr="00067AA5">
                <w:rPr>
                  <w:noProof/>
                  <w:lang w:val="es-ES"/>
                </w:rPr>
                <w:t>ío de 4 datos con punto flotante, 2 enteros largos y caracteres de control</w:t>
              </w:r>
            </w:ins>
          </w:p>
        </w:tc>
      </w:tr>
      <w:tr w:rsidR="00C66CF8" w:rsidRPr="00067AA5" w:rsidTr="0038412C">
        <w:trPr>
          <w:trHeight w:val="311"/>
          <w:ins w:id="11806"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ind w:left="720"/>
              <w:rPr>
                <w:ins w:id="11807" w:author="RAFAEL SOTOMAYOR" w:date="2016-12-20T17:07:00Z"/>
                <w:noProof/>
                <w:lang w:val="es-ES"/>
              </w:rPr>
            </w:pPr>
            <w:ins w:id="11808" w:author="RAFAEL SOTOMAYOR" w:date="2016-12-20T17:07:00Z">
              <w:r w:rsidRPr="00067AA5">
                <w:rPr>
                  <w:noProof/>
                  <w:lang w:val="es-ES"/>
                </w:rPr>
                <w:t>Control de Compuertas y V álvulas</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09" w:author="RAFAEL SOTOMAYOR" w:date="2016-12-20T17:07:00Z"/>
                <w:noProof/>
                <w:lang w:val="es-ES"/>
              </w:rPr>
            </w:pPr>
            <w:ins w:id="11810" w:author="RAFAEL SOTOMAYOR" w:date="2016-12-20T17:07:00Z">
              <w:r w:rsidRPr="00067AA5">
                <w:rPr>
                  <w:noProof/>
                  <w:lang w:val="es-ES"/>
                </w:rPr>
                <w:t>128</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811" w:author="RAFAEL SOTOMAYOR" w:date="2016-12-20T17:07:00Z"/>
                <w:noProof/>
                <w:lang w:val="es-ES"/>
              </w:rPr>
            </w:pPr>
            <w:ins w:id="11812" w:author="RAFAEL SOTOMAYOR" w:date="2016-12-20T17:07:00Z">
              <w:r>
                <w:rPr>
                  <w:noProof/>
                  <w:lang w:val="es-ES"/>
                </w:rPr>
                <w:t>Env</w:t>
              </w:r>
              <w:r w:rsidRPr="00067AA5">
                <w:rPr>
                  <w:noProof/>
                  <w:lang w:val="es-ES"/>
                </w:rPr>
                <w:t>ío de 8 datos con punto flotante, 2 enteros largos y caracteres de control</w:t>
              </w:r>
            </w:ins>
          </w:p>
        </w:tc>
      </w:tr>
      <w:tr w:rsidR="00C66CF8" w:rsidRPr="00067AA5" w:rsidTr="0038412C">
        <w:trPr>
          <w:trHeight w:val="311"/>
          <w:ins w:id="11813"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ind w:left="720"/>
              <w:rPr>
                <w:ins w:id="11814" w:author="RAFAEL SOTOMAYOR" w:date="2016-12-20T17:07:00Z"/>
                <w:noProof/>
                <w:lang w:val="es-ES"/>
              </w:rPr>
            </w:pPr>
            <w:ins w:id="11815" w:author="RAFAEL SOTOMAYOR" w:date="2016-12-20T17:07:00Z">
              <w:r w:rsidRPr="00067AA5">
                <w:rPr>
                  <w:noProof/>
                  <w:lang w:val="es-ES"/>
                </w:rPr>
                <w:t>Sensores de Flujo</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16" w:author="RAFAEL SOTOMAYOR" w:date="2016-12-20T17:07:00Z"/>
                <w:noProof/>
                <w:lang w:val="es-ES"/>
              </w:rPr>
            </w:pPr>
            <w:ins w:id="11817" w:author="RAFAEL SOTOMAYOR" w:date="2016-12-20T17:07:00Z">
              <w:r w:rsidRPr="00067AA5">
                <w:rPr>
                  <w:noProof/>
                  <w:lang w:val="es-ES"/>
                </w:rPr>
                <w:t>64</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818" w:author="RAFAEL SOTOMAYOR" w:date="2016-12-20T17:07:00Z"/>
                <w:noProof/>
                <w:lang w:val="es-ES"/>
              </w:rPr>
            </w:pPr>
            <w:ins w:id="11819" w:author="RAFAEL SOTOMAYOR" w:date="2016-12-20T17:07:00Z">
              <w:r>
                <w:rPr>
                  <w:noProof/>
                  <w:lang w:val="es-ES"/>
                </w:rPr>
                <w:t>Env</w:t>
              </w:r>
              <w:r w:rsidRPr="00067AA5">
                <w:rPr>
                  <w:noProof/>
                  <w:lang w:val="es-ES"/>
                </w:rPr>
                <w:t>ío de 4 datos con punto flotante, 2 enteros largos y caracteres de control</w:t>
              </w:r>
            </w:ins>
          </w:p>
        </w:tc>
      </w:tr>
      <w:tr w:rsidR="00C66CF8" w:rsidRPr="00067AA5" w:rsidTr="0038412C">
        <w:trPr>
          <w:trHeight w:val="311"/>
          <w:ins w:id="11820"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ind w:left="720"/>
              <w:rPr>
                <w:ins w:id="11821" w:author="RAFAEL SOTOMAYOR" w:date="2016-12-20T17:07:00Z"/>
                <w:noProof/>
                <w:lang w:val="es-ES"/>
              </w:rPr>
            </w:pPr>
            <w:ins w:id="11822" w:author="RAFAEL SOTOMAYOR" w:date="2016-12-20T17:07:00Z">
              <w:r w:rsidRPr="00067AA5">
                <w:rPr>
                  <w:noProof/>
                  <w:lang w:val="es-ES"/>
                </w:rPr>
                <w:t>Tableros de Riego</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23" w:author="RAFAEL SOTOMAYOR" w:date="2016-12-20T17:07:00Z"/>
                <w:noProof/>
                <w:lang w:val="es-ES"/>
              </w:rPr>
            </w:pPr>
            <w:ins w:id="11824" w:author="RAFAEL SOTOMAYOR" w:date="2016-12-20T17:07:00Z">
              <w:r w:rsidRPr="00067AA5">
                <w:rPr>
                  <w:noProof/>
                  <w:lang w:val="es-ES"/>
                </w:rPr>
                <w:t>64</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825" w:author="RAFAEL SOTOMAYOR" w:date="2016-12-20T17:07:00Z"/>
                <w:noProof/>
                <w:lang w:val="es-ES"/>
              </w:rPr>
            </w:pPr>
            <w:ins w:id="11826" w:author="RAFAEL SOTOMAYOR" w:date="2016-12-20T17:07:00Z">
              <w:r>
                <w:rPr>
                  <w:noProof/>
                  <w:lang w:val="es-ES"/>
                </w:rPr>
                <w:t>Env</w:t>
              </w:r>
              <w:r w:rsidRPr="00067AA5">
                <w:rPr>
                  <w:noProof/>
                  <w:lang w:val="es-ES"/>
                </w:rPr>
                <w:t>ío de 4 datos con punto flotante, 2 enteros largos y caracteres de control</w:t>
              </w:r>
            </w:ins>
          </w:p>
        </w:tc>
      </w:tr>
      <w:tr w:rsidR="00C66CF8" w:rsidRPr="00067AA5" w:rsidTr="0038412C">
        <w:trPr>
          <w:trHeight w:val="311"/>
          <w:ins w:id="11827"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ind w:left="720"/>
              <w:rPr>
                <w:ins w:id="11828" w:author="RAFAEL SOTOMAYOR" w:date="2016-12-20T17:07:00Z"/>
                <w:noProof/>
                <w:lang w:val="es-ES"/>
              </w:rPr>
            </w:pPr>
            <w:ins w:id="11829" w:author="RAFAEL SOTOMAYOR" w:date="2016-12-20T17:07:00Z">
              <w:r w:rsidRPr="00067AA5">
                <w:rPr>
                  <w:noProof/>
                  <w:lang w:val="es-ES"/>
                </w:rPr>
                <w:t>Sensores de Nivel</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30" w:author="RAFAEL SOTOMAYOR" w:date="2016-12-20T17:07:00Z"/>
                <w:noProof/>
                <w:lang w:val="es-ES"/>
              </w:rPr>
            </w:pPr>
            <w:ins w:id="11831" w:author="RAFAEL SOTOMAYOR" w:date="2016-12-20T17:07:00Z">
              <w:r w:rsidRPr="00067AA5">
                <w:rPr>
                  <w:noProof/>
                  <w:lang w:val="es-ES"/>
                </w:rPr>
                <w:t>64</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832" w:author="RAFAEL SOTOMAYOR" w:date="2016-12-20T17:07:00Z"/>
                <w:noProof/>
                <w:lang w:val="es-ES"/>
              </w:rPr>
            </w:pPr>
            <w:ins w:id="11833" w:author="RAFAEL SOTOMAYOR" w:date="2016-12-20T17:07:00Z">
              <w:r>
                <w:rPr>
                  <w:noProof/>
                  <w:lang w:val="es-ES"/>
                </w:rPr>
                <w:t>Env</w:t>
              </w:r>
              <w:r w:rsidRPr="00067AA5">
                <w:rPr>
                  <w:noProof/>
                  <w:lang w:val="es-ES"/>
                </w:rPr>
                <w:t>ío de 4 datos con punto flotante, 2 enteros largos y caracteres de control</w:t>
              </w:r>
            </w:ins>
          </w:p>
        </w:tc>
      </w:tr>
      <w:tr w:rsidR="00C66CF8" w:rsidRPr="00067AA5" w:rsidTr="0038412C">
        <w:trPr>
          <w:trHeight w:val="311"/>
          <w:ins w:id="11834"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35" w:author="RAFAEL SOTOMAYOR" w:date="2016-12-20T17:07:00Z"/>
                <w:noProof/>
                <w:lang w:val="es-ES"/>
              </w:rPr>
            </w:pPr>
            <w:ins w:id="11836" w:author="RAFAEL SOTOMAYOR" w:date="2016-12-20T17:07:00Z">
              <w:r w:rsidRPr="00067AA5">
                <w:rPr>
                  <w:noProof/>
                  <w:lang w:val="es-ES"/>
                </w:rPr>
                <w:t>Monitoreo de la cadena de frio</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37" w:author="RAFAEL SOTOMAYOR" w:date="2016-12-20T17:07:00Z"/>
                <w:noProof/>
                <w:lang w:val="es-ES"/>
              </w:rPr>
            </w:pPr>
            <w:ins w:id="11838" w:author="RAFAEL SOTOMAYOR" w:date="2016-12-20T17:07:00Z">
              <w:r w:rsidRPr="00067AA5">
                <w:rPr>
                  <w:noProof/>
                  <w:lang w:val="es-ES"/>
                </w:rPr>
                <w:t>64</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839" w:author="RAFAEL SOTOMAYOR" w:date="2016-12-20T17:07:00Z"/>
                <w:noProof/>
                <w:lang w:val="es-ES"/>
              </w:rPr>
            </w:pPr>
            <w:ins w:id="11840" w:author="RAFAEL SOTOMAYOR" w:date="2016-12-20T17:07:00Z">
              <w:r>
                <w:rPr>
                  <w:noProof/>
                  <w:lang w:val="es-ES"/>
                </w:rPr>
                <w:t>Env</w:t>
              </w:r>
              <w:r w:rsidRPr="00067AA5">
                <w:rPr>
                  <w:noProof/>
                  <w:lang w:val="es-ES"/>
                </w:rPr>
                <w:t>ío de 4 datos con punto flotante, 2 enteros largos y caracteres de control</w:t>
              </w:r>
            </w:ins>
          </w:p>
        </w:tc>
      </w:tr>
      <w:tr w:rsidR="00C66CF8" w:rsidRPr="00067AA5" w:rsidTr="0038412C">
        <w:trPr>
          <w:trHeight w:val="311"/>
          <w:ins w:id="11841"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42" w:author="RAFAEL SOTOMAYOR" w:date="2016-12-20T17:07:00Z"/>
                <w:noProof/>
                <w:lang w:val="es-ES"/>
              </w:rPr>
            </w:pPr>
            <w:ins w:id="11843" w:author="RAFAEL SOTOMAYOR" w:date="2016-12-20T17:07:00Z">
              <w:r>
                <w:rPr>
                  <w:noProof/>
                  <w:lang w:val="es-ES"/>
                </w:rPr>
                <w:t>Aplicaciones agr</w:t>
              </w:r>
              <w:r w:rsidRPr="00067AA5">
                <w:rPr>
                  <w:noProof/>
                  <w:lang w:val="es-ES"/>
                </w:rPr>
                <w:t>ícolas móviles</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44" w:author="RAFAEL SOTOMAYOR" w:date="2016-12-20T17:07:00Z"/>
                <w:noProof/>
                <w:lang w:val="es-ES"/>
              </w:rPr>
            </w:pPr>
            <w:ins w:id="11845" w:author="RAFAEL SOTOMAYOR" w:date="2016-12-20T17:07:00Z">
              <w:r w:rsidRPr="00067AA5">
                <w:rPr>
                  <w:noProof/>
                  <w:lang w:val="es-ES"/>
                </w:rPr>
                <w:t>2048</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846" w:author="RAFAEL SOTOMAYOR" w:date="2016-12-20T17:07:00Z"/>
                <w:noProof/>
                <w:lang w:val="es-ES"/>
              </w:rPr>
            </w:pPr>
            <w:ins w:id="11847" w:author="RAFAEL SOTOMAYOR" w:date="2016-12-20T17:07:00Z">
              <w:r>
                <w:rPr>
                  <w:noProof/>
                  <w:lang w:val="es-ES"/>
                </w:rPr>
                <w:t>Transacci</w:t>
              </w:r>
              <w:r w:rsidRPr="00067AA5">
                <w:rPr>
                  <w:noProof/>
                  <w:lang w:val="es-ES"/>
                </w:rPr>
                <w:t>ón XML</w:t>
              </w:r>
            </w:ins>
          </w:p>
        </w:tc>
      </w:tr>
      <w:tr w:rsidR="00C66CF8" w:rsidRPr="00067AA5" w:rsidTr="0038412C">
        <w:trPr>
          <w:trHeight w:val="311"/>
          <w:ins w:id="11848"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49" w:author="RAFAEL SOTOMAYOR" w:date="2016-12-20T17:07:00Z"/>
                <w:noProof/>
                <w:lang w:val="es-ES"/>
              </w:rPr>
            </w:pPr>
            <w:ins w:id="11850" w:author="RAFAEL SOTOMAYOR" w:date="2016-12-20T17:07:00Z">
              <w:r w:rsidRPr="00067AA5">
                <w:rPr>
                  <w:noProof/>
                  <w:lang w:val="es-ES"/>
                </w:rPr>
                <w:t>Aplicacione</w:t>
              </w:r>
              <w:r>
                <w:rPr>
                  <w:noProof/>
                  <w:lang w:val="es-ES"/>
                </w:rPr>
                <w:t>s de ofim</w:t>
              </w:r>
              <w:r w:rsidRPr="00067AA5">
                <w:rPr>
                  <w:noProof/>
                  <w:lang w:val="es-ES"/>
                </w:rPr>
                <w:t>ática</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51" w:author="RAFAEL SOTOMAYOR" w:date="2016-12-20T17:07:00Z"/>
                <w:noProof/>
                <w:lang w:val="es-ES"/>
              </w:rPr>
            </w:pPr>
            <w:ins w:id="11852" w:author="RAFAEL SOTOMAYOR" w:date="2016-12-20T17:07:00Z">
              <w:r w:rsidRPr="00067AA5">
                <w:rPr>
                  <w:noProof/>
                  <w:lang w:val="es-ES"/>
                </w:rPr>
                <w:t>2048</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853" w:author="RAFAEL SOTOMAYOR" w:date="2016-12-20T17:07:00Z"/>
                <w:noProof/>
                <w:lang w:val="es-ES"/>
              </w:rPr>
            </w:pPr>
            <w:ins w:id="11854" w:author="RAFAEL SOTOMAYOR" w:date="2016-12-20T17:07:00Z">
              <w:r>
                <w:rPr>
                  <w:noProof/>
                  <w:lang w:val="es-ES"/>
                </w:rPr>
                <w:t>Transacci</w:t>
              </w:r>
              <w:r w:rsidRPr="00067AA5">
                <w:rPr>
                  <w:noProof/>
                  <w:lang w:val="es-ES"/>
                </w:rPr>
                <w:t>ón HTML</w:t>
              </w:r>
            </w:ins>
          </w:p>
        </w:tc>
      </w:tr>
      <w:tr w:rsidR="00C66CF8" w:rsidRPr="00067AA5" w:rsidTr="0038412C">
        <w:trPr>
          <w:trHeight w:val="311"/>
          <w:ins w:id="11855" w:author="RAFAEL SOTOMAYOR" w:date="2016-12-20T17:07:00Z"/>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56" w:author="RAFAEL SOTOMAYOR" w:date="2016-12-20T17:07:00Z"/>
                <w:noProof/>
                <w:lang w:val="es-ES"/>
              </w:rPr>
            </w:pPr>
            <w:ins w:id="11857" w:author="RAFAEL SOTOMAYOR" w:date="2016-12-20T17:07:00Z">
              <w:r w:rsidRPr="00067AA5">
                <w:rPr>
                  <w:noProof/>
                  <w:lang w:val="es-ES"/>
                </w:rPr>
                <w:t>Aplicaciones de TeleVigilancia</w:t>
              </w:r>
            </w:ins>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858" w:author="RAFAEL SOTOMAYOR" w:date="2016-12-20T17:07:00Z"/>
                <w:noProof/>
                <w:lang w:val="es-ES"/>
              </w:rPr>
            </w:pPr>
            <w:ins w:id="11859" w:author="RAFAEL SOTOMAYOR" w:date="2016-12-20T17:07:00Z">
              <w:r w:rsidRPr="00067AA5">
                <w:rPr>
                  <w:noProof/>
                  <w:lang w:val="es-ES"/>
                </w:rPr>
                <w:t>38400</w:t>
              </w:r>
            </w:ins>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rsidR="00C66CF8" w:rsidRPr="00067AA5" w:rsidRDefault="00C66CF8" w:rsidP="0038412C">
            <w:pPr>
              <w:pStyle w:val="Contenidodelatabla"/>
              <w:rPr>
                <w:ins w:id="11860" w:author="RAFAEL SOTOMAYOR" w:date="2016-12-20T17:07:00Z"/>
                <w:noProof/>
                <w:lang w:val="es-ES"/>
              </w:rPr>
            </w:pPr>
            <w:ins w:id="11861" w:author="RAFAEL SOTOMAYOR" w:date="2016-12-20T17:07:00Z">
              <w:r w:rsidRPr="00067AA5">
                <w:rPr>
                  <w:noProof/>
                  <w:lang w:val="es-ES"/>
                </w:rPr>
                <w:t>5 Frames segundo de resoluci ón 320x240 con compresión de radio 1/10</w:t>
              </w:r>
            </w:ins>
          </w:p>
        </w:tc>
      </w:tr>
    </w:tbl>
    <w:p w:rsidR="00C66CF8" w:rsidRPr="00067AA5" w:rsidRDefault="00C66CF8" w:rsidP="00C66CF8">
      <w:pPr>
        <w:pStyle w:val="Tabla"/>
        <w:rPr>
          <w:ins w:id="11862" w:author="RAFAEL SOTOMAYOR" w:date="2016-12-20T17:07:00Z"/>
        </w:rPr>
      </w:pPr>
      <w:bookmarkStart w:id="11863" w:name="_Toc470016068"/>
      <w:ins w:id="11864"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25</w:t>
        </w:r>
        <w:r w:rsidRPr="00067AA5">
          <w:fldChar w:fldCharType="end"/>
        </w:r>
        <w:r w:rsidRPr="00067AA5">
          <w:t>: Tabla estimación de tamaño paquete x servicio</w:t>
        </w:r>
        <w:bookmarkEnd w:id="11863"/>
      </w:ins>
    </w:p>
    <w:p w:rsidR="00C66CF8" w:rsidRPr="00067AA5" w:rsidRDefault="00C66CF8" w:rsidP="00C66CF8">
      <w:pPr>
        <w:rPr>
          <w:ins w:id="11865" w:author="RAFAEL SOTOMAYOR" w:date="2016-12-20T17:07:00Z"/>
          <w:noProof/>
        </w:rPr>
      </w:pPr>
    </w:p>
    <w:p w:rsidR="00C66CF8" w:rsidRPr="00067AA5" w:rsidRDefault="00C66CF8" w:rsidP="00C66CF8">
      <w:pPr>
        <w:rPr>
          <w:ins w:id="11866" w:author="RAFAEL SOTOMAYOR" w:date="2016-12-20T17:07:00Z"/>
          <w:noProof/>
        </w:rPr>
      </w:pPr>
    </w:p>
    <w:p w:rsidR="00C66CF8" w:rsidRPr="00067AA5" w:rsidRDefault="00C66CF8" w:rsidP="00C66CF8">
      <w:pPr>
        <w:rPr>
          <w:ins w:id="11867" w:author="RAFAEL SOTOMAYOR" w:date="2016-12-20T17:07:00Z"/>
          <w:noProof/>
        </w:rPr>
      </w:pPr>
      <w:ins w:id="11868" w:author="RAFAEL SOTOMAYOR" w:date="2016-12-20T17:07:00Z">
        <w:r>
          <w:rPr>
            <w:noProof/>
          </w:rPr>
          <w:t>De acuerdo al tipo de tr</w:t>
        </w:r>
        <w:r w:rsidRPr="00067AA5">
          <w:rPr>
            <w:noProof/>
          </w:rPr>
          <w:t>áfico generado, IoT e Internet Tradicional, se definen dos tablas de visualización que se diferencian en el volumen de datos la primera menciona MB y Kpbs, mientras la segunda son GB y Mpbs.</w:t>
        </w:r>
      </w:ins>
    </w:p>
    <w:p w:rsidR="00C66CF8" w:rsidRDefault="00C66CF8" w:rsidP="00C66CF8">
      <w:pPr>
        <w:rPr>
          <w:ins w:id="11869" w:author="RAFAEL SOTOMAYOR" w:date="2016-12-20T17:07:00Z"/>
          <w:noProof/>
        </w:rPr>
      </w:pPr>
    </w:p>
    <w:p w:rsidR="00C66CF8" w:rsidRPr="00067AA5" w:rsidRDefault="00C66CF8" w:rsidP="00C66CF8">
      <w:pPr>
        <w:rPr>
          <w:ins w:id="11870" w:author="RAFAEL SOTOMAYOR" w:date="2016-12-20T17:07:00Z"/>
          <w:noProof/>
        </w:rPr>
      </w:pPr>
    </w:p>
    <w:p w:rsidR="00C66CF8" w:rsidRPr="00067AA5" w:rsidRDefault="00C66CF8" w:rsidP="00C66CF8">
      <w:pPr>
        <w:rPr>
          <w:ins w:id="11871" w:author="RAFAEL SOTOMAYOR" w:date="2016-12-20T17:07:00Z"/>
          <w:noProof/>
        </w:rPr>
      </w:pPr>
      <w:ins w:id="11872" w:author="RAFAEL SOTOMAYOR" w:date="2016-12-20T17:07:00Z">
        <w:r w:rsidRPr="00067AA5">
          <w:rPr>
            <w:noProof/>
          </w:rPr>
          <w:t>El tráfico esta indexado a través</w:t>
        </w:r>
      </w:ins>
    </w:p>
    <w:p w:rsidR="00C66CF8" w:rsidRPr="00067AA5" w:rsidRDefault="00C66CF8" w:rsidP="004423CA">
      <w:pPr>
        <w:widowControl/>
        <w:numPr>
          <w:ilvl w:val="0"/>
          <w:numId w:val="46"/>
        </w:numPr>
        <w:contextualSpacing w:val="0"/>
        <w:rPr>
          <w:ins w:id="11873" w:author="RAFAEL SOTOMAYOR" w:date="2016-12-20T17:07:00Z"/>
          <w:noProof/>
        </w:rPr>
        <w:pPrChange w:id="11874" w:author="RAFAEL SOTOMAYOR" w:date="2016-12-20T17:07:00Z">
          <w:pPr>
            <w:widowControl/>
            <w:numPr>
              <w:numId w:val="47"/>
            </w:numPr>
            <w:tabs>
              <w:tab w:val="num" w:pos="720"/>
            </w:tabs>
            <w:ind w:left="720" w:hanging="360"/>
            <w:contextualSpacing w:val="0"/>
          </w:pPr>
        </w:pPrChange>
      </w:pPr>
      <w:ins w:id="11875" w:author="RAFAEL SOTOMAYOR" w:date="2016-12-20T17:07:00Z">
        <w:r w:rsidRPr="00067AA5">
          <w:rPr>
            <w:noProof/>
          </w:rPr>
          <w:t>Indicador de Adopción por tecnología</w:t>
        </w:r>
      </w:ins>
    </w:p>
    <w:p w:rsidR="00C66CF8" w:rsidRPr="00067AA5" w:rsidRDefault="00C66CF8" w:rsidP="004423CA">
      <w:pPr>
        <w:widowControl/>
        <w:numPr>
          <w:ilvl w:val="0"/>
          <w:numId w:val="46"/>
        </w:numPr>
        <w:contextualSpacing w:val="0"/>
        <w:rPr>
          <w:ins w:id="11876" w:author="RAFAEL SOTOMAYOR" w:date="2016-12-20T17:07:00Z"/>
          <w:noProof/>
        </w:rPr>
        <w:pPrChange w:id="11877" w:author="RAFAEL SOTOMAYOR" w:date="2016-12-20T17:07:00Z">
          <w:pPr>
            <w:widowControl/>
            <w:numPr>
              <w:numId w:val="47"/>
            </w:numPr>
            <w:tabs>
              <w:tab w:val="num" w:pos="720"/>
            </w:tabs>
            <w:ind w:left="720" w:hanging="360"/>
            <w:contextualSpacing w:val="0"/>
          </w:pPr>
        </w:pPrChange>
      </w:pPr>
      <w:ins w:id="11878" w:author="RAFAEL SOTOMAYOR" w:date="2016-12-20T17:07:00Z">
        <w:r w:rsidRPr="00067AA5">
          <w:rPr>
            <w:noProof/>
          </w:rPr>
          <w:t>Especie</w:t>
        </w:r>
      </w:ins>
    </w:p>
    <w:p w:rsidR="00C66CF8" w:rsidRPr="00067AA5" w:rsidRDefault="00C66CF8" w:rsidP="00C66CF8">
      <w:pPr>
        <w:rPr>
          <w:ins w:id="11879" w:author="RAFAEL SOTOMAYOR" w:date="2016-12-20T17:07:00Z"/>
          <w:noProof/>
        </w:rPr>
      </w:pPr>
    </w:p>
    <w:p w:rsidR="00C66CF8" w:rsidRPr="00067AA5" w:rsidRDefault="00C66CF8" w:rsidP="00C66CF8">
      <w:pPr>
        <w:rPr>
          <w:ins w:id="11880" w:author="RAFAEL SOTOMAYOR" w:date="2016-12-20T17:07:00Z"/>
          <w:noProof/>
        </w:rPr>
      </w:pPr>
      <w:ins w:id="11881" w:author="RAFAEL SOTOMAYOR" w:date="2016-12-20T17:07:00Z">
        <w:r>
          <w:rPr>
            <w:noProof/>
          </w:rPr>
          <w:t>En la tabla 26</w:t>
        </w:r>
        <w:r w:rsidRPr="00067AA5">
          <w:rPr>
            <w:noProof/>
          </w:rPr>
          <w:t xml:space="preserve"> de  “UMA Agrícola calculos BW”/Testimaciones</w:t>
        </w:r>
        <w:r w:rsidRPr="00067AA5">
          <w:rPr>
            <w:rStyle w:val="Ancladenotaalpie"/>
            <w:noProof/>
          </w:rPr>
          <w:footnoteReference w:id="8"/>
        </w:r>
        <w:r w:rsidRPr="00067AA5">
          <w:rPr>
            <w:noProof/>
          </w:rPr>
          <w:t xml:space="preserve"> se muestran los cálculos de requerimientos de comunicaciones:</w:t>
        </w:r>
      </w:ins>
    </w:p>
    <w:p w:rsidR="00C66CF8" w:rsidRPr="00067AA5" w:rsidRDefault="00C66CF8" w:rsidP="00C66CF8">
      <w:pPr>
        <w:rPr>
          <w:ins w:id="11884" w:author="RAFAEL SOTOMAYOR" w:date="2016-12-20T17:07:00Z"/>
          <w:noProof/>
        </w:rPr>
      </w:pPr>
    </w:p>
    <w:tbl>
      <w:tblPr>
        <w:tblW w:w="8932" w:type="dxa"/>
        <w:tblInd w:w="28" w:type="dxa"/>
        <w:tblBorders>
          <w:top w:val="single" w:sz="2" w:space="0" w:color="999999"/>
          <w:left w:val="single" w:sz="2" w:space="0" w:color="999999"/>
        </w:tblBorders>
        <w:tblCellMar>
          <w:top w:w="28" w:type="dxa"/>
          <w:left w:w="27" w:type="dxa"/>
          <w:bottom w:w="28" w:type="dxa"/>
          <w:right w:w="28" w:type="dxa"/>
        </w:tblCellMar>
        <w:tblLook w:val="04A0" w:firstRow="1" w:lastRow="0" w:firstColumn="1" w:lastColumn="0" w:noHBand="0" w:noVBand="1"/>
      </w:tblPr>
      <w:tblGrid>
        <w:gridCol w:w="2538"/>
        <w:gridCol w:w="1267"/>
        <w:gridCol w:w="1371"/>
        <w:gridCol w:w="1361"/>
        <w:gridCol w:w="1225"/>
        <w:gridCol w:w="1170"/>
      </w:tblGrid>
      <w:tr w:rsidR="00C66CF8" w:rsidRPr="00067AA5" w:rsidTr="0038412C">
        <w:trPr>
          <w:trHeight w:val="311"/>
          <w:ins w:id="11885" w:author="RAFAEL SOTOMAYOR" w:date="2016-12-20T17:07:00Z"/>
        </w:trPr>
        <w:tc>
          <w:tcPr>
            <w:tcW w:w="2538" w:type="dxa"/>
            <w:tcBorders>
              <w:top w:val="single" w:sz="2" w:space="0" w:color="999999"/>
              <w:left w:val="single" w:sz="2" w:space="0" w:color="999999"/>
            </w:tcBorders>
            <w:shd w:val="clear" w:color="auto" w:fill="93C47D"/>
            <w:tcMar>
              <w:left w:w="27" w:type="dxa"/>
            </w:tcMar>
            <w:vAlign w:val="bottom"/>
          </w:tcPr>
          <w:p w:rsidR="00C66CF8" w:rsidRPr="00067AA5" w:rsidRDefault="00C66CF8" w:rsidP="0038412C">
            <w:pPr>
              <w:pStyle w:val="Contenidodelatabla"/>
              <w:rPr>
                <w:ins w:id="11886" w:author="RAFAEL SOTOMAYOR" w:date="2016-12-20T17:07:00Z"/>
                <w:b/>
                <w:bCs/>
                <w:noProof/>
                <w:color w:val="666666"/>
                <w:lang w:val="es-ES"/>
              </w:rPr>
            </w:pPr>
            <w:ins w:id="11887" w:author="RAFAEL SOTOMAYOR" w:date="2016-12-20T17:07:00Z">
              <w:r w:rsidRPr="00067AA5">
                <w:rPr>
                  <w:b/>
                  <w:bCs/>
                  <w:noProof/>
                  <w:color w:val="666666"/>
                  <w:lang w:val="es-ES"/>
                </w:rPr>
                <w:lastRenderedPageBreak/>
                <w:t>Especie</w:t>
              </w:r>
            </w:ins>
          </w:p>
        </w:tc>
        <w:tc>
          <w:tcPr>
            <w:tcW w:w="6394" w:type="dxa"/>
            <w:gridSpan w:val="5"/>
            <w:tcBorders>
              <w:top w:val="single" w:sz="2" w:space="0" w:color="999999"/>
              <w:left w:val="single" w:sz="2" w:space="0" w:color="999999"/>
              <w:right w:val="single" w:sz="2" w:space="0" w:color="999999"/>
            </w:tcBorders>
            <w:shd w:val="clear" w:color="auto" w:fill="93C47D"/>
            <w:tcMar>
              <w:left w:w="27" w:type="dxa"/>
            </w:tcMar>
            <w:vAlign w:val="bottom"/>
          </w:tcPr>
          <w:p w:rsidR="00C66CF8" w:rsidRPr="00067AA5" w:rsidRDefault="00C66CF8" w:rsidP="0038412C">
            <w:pPr>
              <w:pStyle w:val="Contenidodelatabla"/>
              <w:rPr>
                <w:ins w:id="11888" w:author="RAFAEL SOTOMAYOR" w:date="2016-12-20T17:07:00Z"/>
                <w:b/>
                <w:bCs/>
                <w:noProof/>
                <w:color w:val="666666"/>
                <w:lang w:val="es-ES"/>
              </w:rPr>
            </w:pPr>
            <w:ins w:id="11889" w:author="RAFAEL SOTOMAYOR" w:date="2016-12-20T17:07:00Z">
              <w:r w:rsidRPr="00067AA5">
                <w:rPr>
                  <w:b/>
                  <w:bCs/>
                  <w:noProof/>
                  <w:color w:val="666666"/>
                  <w:lang w:val="es-ES"/>
                </w:rPr>
                <w:t>ARANDANO</w:t>
              </w:r>
            </w:ins>
          </w:p>
        </w:tc>
      </w:tr>
      <w:tr w:rsidR="00C66CF8" w:rsidRPr="00067AA5" w:rsidTr="0038412C">
        <w:trPr>
          <w:trHeight w:val="536"/>
          <w:ins w:id="11890" w:author="RAFAEL SOTOMAYOR" w:date="2016-12-20T17:07:00Z"/>
        </w:trPr>
        <w:tc>
          <w:tcPr>
            <w:tcW w:w="2538"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1891" w:author="RAFAEL SOTOMAYOR" w:date="2016-12-20T17:07:00Z"/>
                <w:b/>
                <w:bCs/>
                <w:noProof/>
                <w:color w:val="666666"/>
                <w:lang w:val="es-ES"/>
              </w:rPr>
            </w:pPr>
            <w:ins w:id="11892" w:author="RAFAEL SOTOMAYOR" w:date="2016-12-20T17:07:00Z">
              <w:r w:rsidRPr="00067AA5">
                <w:rPr>
                  <w:b/>
                  <w:bCs/>
                  <w:noProof/>
                  <w:color w:val="666666"/>
                  <w:lang w:val="es-ES"/>
                </w:rPr>
                <w:t>Servicio IoT</w:t>
              </w:r>
            </w:ins>
          </w:p>
        </w:tc>
        <w:tc>
          <w:tcPr>
            <w:tcW w:w="1267"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1893" w:author="RAFAEL SOTOMAYOR" w:date="2016-12-20T17:07:00Z"/>
                <w:b/>
                <w:bCs/>
                <w:noProof/>
                <w:color w:val="666666"/>
                <w:lang w:val="es-ES"/>
              </w:rPr>
            </w:pPr>
            <w:ins w:id="11894" w:author="RAFAEL SOTOMAYOR" w:date="2016-12-20T17:07:00Z">
              <w:r w:rsidRPr="00067AA5">
                <w:rPr>
                  <w:b/>
                  <w:bCs/>
                  <w:noProof/>
                  <w:color w:val="666666"/>
                  <w:lang w:val="es-ES"/>
                </w:rPr>
                <w:t>Cantidad</w:t>
              </w:r>
            </w:ins>
          </w:p>
        </w:tc>
        <w:tc>
          <w:tcPr>
            <w:tcW w:w="1371"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1895" w:author="RAFAEL SOTOMAYOR" w:date="2016-12-20T17:07:00Z"/>
                <w:b/>
                <w:bCs/>
                <w:noProof/>
                <w:color w:val="666666"/>
                <w:lang w:val="es-ES"/>
              </w:rPr>
            </w:pPr>
            <w:ins w:id="11896" w:author="RAFAEL SOTOMAYOR" w:date="2016-12-20T17:07:00Z">
              <w:r w:rsidRPr="00067AA5">
                <w:rPr>
                  <w:b/>
                  <w:bCs/>
                  <w:noProof/>
                  <w:color w:val="666666"/>
                  <w:lang w:val="es-ES"/>
                </w:rPr>
                <w:t>Accesos / Hora</w:t>
              </w:r>
            </w:ins>
          </w:p>
        </w:tc>
        <w:tc>
          <w:tcPr>
            <w:tcW w:w="1361"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1897" w:author="RAFAEL SOTOMAYOR" w:date="2016-12-20T17:07:00Z"/>
                <w:b/>
                <w:bCs/>
                <w:noProof/>
                <w:color w:val="666666"/>
                <w:lang w:val="es-ES"/>
              </w:rPr>
            </w:pPr>
            <w:ins w:id="11898" w:author="RAFAEL SOTOMAYOR" w:date="2016-12-20T17:07:00Z">
              <w:r>
                <w:rPr>
                  <w:b/>
                  <w:bCs/>
                  <w:noProof/>
                  <w:color w:val="666666"/>
                  <w:lang w:val="es-ES"/>
                </w:rPr>
                <w:t>Tr</w:t>
              </w:r>
              <w:r w:rsidRPr="00067AA5">
                <w:rPr>
                  <w:b/>
                  <w:bCs/>
                  <w:noProof/>
                  <w:color w:val="666666"/>
                  <w:lang w:val="es-ES"/>
                </w:rPr>
                <w:t>áfico / hora (Kbyte)</w:t>
              </w:r>
            </w:ins>
          </w:p>
        </w:tc>
        <w:tc>
          <w:tcPr>
            <w:tcW w:w="1225"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1899" w:author="RAFAEL SOTOMAYOR" w:date="2016-12-20T17:07:00Z"/>
                <w:b/>
                <w:bCs/>
                <w:noProof/>
                <w:color w:val="666666"/>
                <w:lang w:val="es-ES"/>
              </w:rPr>
            </w:pPr>
            <w:ins w:id="11900" w:author="RAFAEL SOTOMAYOR" w:date="2016-12-20T17:07:00Z">
              <w:r>
                <w:rPr>
                  <w:b/>
                  <w:bCs/>
                  <w:noProof/>
                  <w:color w:val="666666"/>
                  <w:lang w:val="es-ES"/>
                </w:rPr>
                <w:t>Tr</w:t>
              </w:r>
              <w:r w:rsidRPr="00067AA5">
                <w:rPr>
                  <w:b/>
                  <w:bCs/>
                  <w:noProof/>
                  <w:color w:val="666666"/>
                  <w:lang w:val="es-ES"/>
                </w:rPr>
                <w:t>áfico Mensual MB</w:t>
              </w:r>
            </w:ins>
          </w:p>
        </w:tc>
        <w:tc>
          <w:tcPr>
            <w:tcW w:w="1170" w:type="dxa"/>
            <w:tcBorders>
              <w:left w:val="single" w:sz="2" w:space="0" w:color="999999"/>
              <w:bottom w:val="single" w:sz="2" w:space="0" w:color="999999"/>
              <w:right w:val="single" w:sz="2" w:space="0" w:color="999999"/>
            </w:tcBorders>
            <w:shd w:val="clear" w:color="auto" w:fill="93C47D"/>
            <w:tcMar>
              <w:left w:w="27" w:type="dxa"/>
            </w:tcMar>
            <w:vAlign w:val="bottom"/>
          </w:tcPr>
          <w:p w:rsidR="00C66CF8" w:rsidRPr="00067AA5" w:rsidRDefault="00C66CF8" w:rsidP="0038412C">
            <w:pPr>
              <w:pStyle w:val="Contenidodelatabla"/>
              <w:rPr>
                <w:ins w:id="11901" w:author="RAFAEL SOTOMAYOR" w:date="2016-12-20T17:07:00Z"/>
                <w:b/>
                <w:bCs/>
                <w:noProof/>
                <w:color w:val="666666"/>
                <w:lang w:val="es-ES"/>
              </w:rPr>
            </w:pPr>
            <w:ins w:id="11902" w:author="RAFAEL SOTOMAYOR" w:date="2016-12-20T17:07:00Z">
              <w:r w:rsidRPr="00067AA5">
                <w:rPr>
                  <w:b/>
                  <w:bCs/>
                  <w:noProof/>
                  <w:color w:val="666666"/>
                  <w:lang w:val="es-ES"/>
                </w:rPr>
                <w:t>Banda Ancha Promedio (Kbps)</w:t>
              </w:r>
            </w:ins>
          </w:p>
        </w:tc>
      </w:tr>
      <w:tr w:rsidR="00C66CF8" w:rsidRPr="00067AA5" w:rsidTr="0038412C">
        <w:trPr>
          <w:trHeight w:val="311"/>
          <w:ins w:id="11903" w:author="RAFAEL SOTOMAYOR" w:date="2016-12-20T17:07:00Z"/>
        </w:trPr>
        <w:tc>
          <w:tcPr>
            <w:tcW w:w="2538" w:type="dxa"/>
            <w:tcBorders>
              <w:left w:val="single" w:sz="2" w:space="0" w:color="999999"/>
              <w:bottom w:val="single" w:sz="2" w:space="0" w:color="999999"/>
            </w:tcBorders>
            <w:shd w:val="clear" w:color="auto" w:fill="auto"/>
            <w:tcMar>
              <w:left w:w="27" w:type="dxa"/>
            </w:tcMar>
            <w:vAlign w:val="bottom"/>
          </w:tcPr>
          <w:p w:rsidR="00C66CF8" w:rsidRPr="00067AA5" w:rsidRDefault="00C66CF8" w:rsidP="0038412C">
            <w:pPr>
              <w:pStyle w:val="Contenidodelatabla"/>
              <w:rPr>
                <w:ins w:id="11904" w:author="RAFAEL SOTOMAYOR" w:date="2016-12-20T17:07:00Z"/>
                <w:noProof/>
                <w:lang w:val="es-ES"/>
              </w:rPr>
            </w:pPr>
            <w:ins w:id="11905" w:author="RAFAEL SOTOMAYOR" w:date="2016-12-20T17:07:00Z">
              <w:r w:rsidRPr="00067AA5">
                <w:rPr>
                  <w:noProof/>
                  <w:lang w:val="es-ES"/>
                </w:rPr>
                <w:t>Sistemas de Posicionamiento global</w:t>
              </w:r>
            </w:ins>
          </w:p>
        </w:tc>
        <w:tc>
          <w:tcPr>
            <w:tcW w:w="1267" w:type="dxa"/>
            <w:tcBorders>
              <w:left w:val="single" w:sz="2" w:space="0" w:color="999999"/>
              <w:bottom w:val="single" w:sz="2" w:space="0" w:color="999999"/>
            </w:tcBorders>
            <w:shd w:val="clear" w:color="auto" w:fill="auto"/>
            <w:tcMar>
              <w:left w:w="27" w:type="dxa"/>
            </w:tcMar>
            <w:vAlign w:val="bottom"/>
          </w:tcPr>
          <w:p w:rsidR="00C66CF8" w:rsidRPr="00067AA5" w:rsidRDefault="00C66CF8" w:rsidP="0038412C">
            <w:pPr>
              <w:pStyle w:val="Contenidodelatabla"/>
              <w:rPr>
                <w:ins w:id="11906" w:author="RAFAEL SOTOMAYOR" w:date="2016-12-20T17:07:00Z"/>
                <w:noProof/>
                <w:lang w:val="es-ES"/>
              </w:rPr>
            </w:pPr>
            <w:ins w:id="11907" w:author="RAFAEL SOTOMAYOR" w:date="2016-12-20T17:07:00Z">
              <w:r w:rsidRPr="00067AA5">
                <w:rPr>
                  <w:noProof/>
                  <w:lang w:val="es-ES"/>
                </w:rPr>
                <w:t>4,00</w:t>
              </w:r>
            </w:ins>
          </w:p>
        </w:tc>
        <w:tc>
          <w:tcPr>
            <w:tcW w:w="1371" w:type="dxa"/>
            <w:tcBorders>
              <w:left w:val="single" w:sz="2" w:space="0" w:color="999999"/>
              <w:bottom w:val="single" w:sz="2" w:space="0" w:color="999999"/>
            </w:tcBorders>
            <w:shd w:val="clear" w:color="auto" w:fill="auto"/>
            <w:tcMar>
              <w:left w:w="27" w:type="dxa"/>
            </w:tcMar>
            <w:vAlign w:val="bottom"/>
          </w:tcPr>
          <w:p w:rsidR="00C66CF8" w:rsidRPr="00067AA5" w:rsidRDefault="00C66CF8" w:rsidP="0038412C">
            <w:pPr>
              <w:pStyle w:val="Contenidodelatabla"/>
              <w:rPr>
                <w:ins w:id="11908" w:author="RAFAEL SOTOMAYOR" w:date="2016-12-20T17:07:00Z"/>
                <w:noProof/>
                <w:lang w:val="es-ES"/>
              </w:rPr>
            </w:pPr>
            <w:ins w:id="11909" w:author="RAFAEL SOTOMAYOR" w:date="2016-12-20T17:07:00Z">
              <w:r w:rsidRPr="00067AA5">
                <w:rPr>
                  <w:noProof/>
                  <w:lang w:val="es-ES"/>
                </w:rPr>
                <w:t>60</w:t>
              </w:r>
            </w:ins>
          </w:p>
        </w:tc>
        <w:tc>
          <w:tcPr>
            <w:tcW w:w="1361" w:type="dxa"/>
            <w:tcBorders>
              <w:left w:val="single" w:sz="2" w:space="0" w:color="999999"/>
              <w:bottom w:val="single" w:sz="2" w:space="0" w:color="999999"/>
            </w:tcBorders>
            <w:shd w:val="clear" w:color="auto" w:fill="auto"/>
            <w:tcMar>
              <w:left w:w="27" w:type="dxa"/>
            </w:tcMar>
            <w:vAlign w:val="bottom"/>
          </w:tcPr>
          <w:p w:rsidR="00C66CF8" w:rsidRPr="00067AA5" w:rsidRDefault="00C66CF8" w:rsidP="0038412C">
            <w:pPr>
              <w:pStyle w:val="Contenidodelatabla"/>
              <w:rPr>
                <w:ins w:id="11910" w:author="RAFAEL SOTOMAYOR" w:date="2016-12-20T17:07:00Z"/>
                <w:noProof/>
                <w:lang w:val="es-ES"/>
              </w:rPr>
            </w:pPr>
            <w:ins w:id="11911" w:author="RAFAEL SOTOMAYOR" w:date="2016-12-20T17:07:00Z">
              <w:r w:rsidRPr="00067AA5">
                <w:rPr>
                  <w:noProof/>
                  <w:lang w:val="es-ES"/>
                </w:rPr>
                <w:t>15,00</w:t>
              </w:r>
            </w:ins>
          </w:p>
        </w:tc>
        <w:tc>
          <w:tcPr>
            <w:tcW w:w="1225" w:type="dxa"/>
            <w:tcBorders>
              <w:left w:val="single" w:sz="2" w:space="0" w:color="999999"/>
              <w:bottom w:val="single" w:sz="2" w:space="0" w:color="999999"/>
            </w:tcBorders>
            <w:shd w:val="clear" w:color="auto" w:fill="auto"/>
            <w:tcMar>
              <w:left w:w="27" w:type="dxa"/>
            </w:tcMar>
            <w:vAlign w:val="bottom"/>
          </w:tcPr>
          <w:p w:rsidR="00C66CF8" w:rsidRPr="00067AA5" w:rsidRDefault="00C66CF8" w:rsidP="0038412C">
            <w:pPr>
              <w:pStyle w:val="Contenidodelatabla"/>
              <w:rPr>
                <w:ins w:id="11912" w:author="RAFAEL SOTOMAYOR" w:date="2016-12-20T17:07:00Z"/>
                <w:noProof/>
                <w:lang w:val="es-ES"/>
              </w:rPr>
            </w:pPr>
            <w:ins w:id="11913" w:author="RAFAEL SOTOMAYOR" w:date="2016-12-20T17:07:00Z">
              <w:r w:rsidRPr="00067AA5">
                <w:rPr>
                  <w:noProof/>
                  <w:lang w:val="es-ES"/>
                </w:rPr>
                <w:t>10,55</w:t>
              </w:r>
            </w:ins>
          </w:p>
        </w:tc>
        <w:tc>
          <w:tcPr>
            <w:tcW w:w="1170" w:type="dxa"/>
            <w:tcBorders>
              <w:left w:val="single" w:sz="2" w:space="0" w:color="999999"/>
              <w:bottom w:val="single" w:sz="2" w:space="0" w:color="999999"/>
              <w:right w:val="single" w:sz="2" w:space="0" w:color="999999"/>
            </w:tcBorders>
            <w:shd w:val="clear" w:color="auto" w:fill="auto"/>
            <w:tcMar>
              <w:left w:w="27" w:type="dxa"/>
            </w:tcMar>
            <w:vAlign w:val="bottom"/>
          </w:tcPr>
          <w:p w:rsidR="00C66CF8" w:rsidRPr="00067AA5" w:rsidRDefault="00C66CF8" w:rsidP="0038412C">
            <w:pPr>
              <w:pStyle w:val="Contenidodelatabla"/>
              <w:rPr>
                <w:ins w:id="11914" w:author="RAFAEL SOTOMAYOR" w:date="2016-12-20T17:07:00Z"/>
                <w:noProof/>
                <w:lang w:val="es-ES"/>
              </w:rPr>
            </w:pPr>
            <w:ins w:id="11915" w:author="RAFAEL SOTOMAYOR" w:date="2016-12-20T17:07:00Z">
              <w:r w:rsidRPr="00067AA5">
                <w:rPr>
                  <w:noProof/>
                  <w:lang w:val="es-ES"/>
                </w:rPr>
                <w:t>0,0333</w:t>
              </w:r>
            </w:ins>
          </w:p>
        </w:tc>
      </w:tr>
      <w:tr w:rsidR="00C66CF8" w:rsidRPr="00067AA5" w:rsidTr="0038412C">
        <w:trPr>
          <w:trHeight w:val="311"/>
          <w:ins w:id="11916"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917" w:author="RAFAEL SOTOMAYOR" w:date="2016-12-20T17:07:00Z"/>
                <w:noProof/>
                <w:lang w:val="es-ES"/>
              </w:rPr>
            </w:pPr>
            <w:ins w:id="11918" w:author="RAFAEL SOTOMAYOR" w:date="2016-12-20T17:07:00Z">
              <w:r w:rsidRPr="00067AA5">
                <w:rPr>
                  <w:noProof/>
                  <w:lang w:val="es-ES"/>
                </w:rPr>
                <w:t>Monitoreo de Riego</w:t>
              </w:r>
            </w:ins>
          </w:p>
        </w:tc>
        <w:tc>
          <w:tcPr>
            <w:tcW w:w="1267" w:type="dxa"/>
            <w:shd w:val="clear" w:color="auto" w:fill="auto"/>
            <w:vAlign w:val="bottom"/>
          </w:tcPr>
          <w:p w:rsidR="00C66CF8" w:rsidRPr="00067AA5" w:rsidRDefault="00C66CF8" w:rsidP="0038412C">
            <w:pPr>
              <w:pStyle w:val="Contenidodelatabla"/>
              <w:rPr>
                <w:ins w:id="11919" w:author="RAFAEL SOTOMAYOR" w:date="2016-12-20T17:07:00Z"/>
                <w:noProof/>
                <w:lang w:val="es-ES"/>
              </w:rPr>
            </w:pPr>
          </w:p>
        </w:tc>
        <w:tc>
          <w:tcPr>
            <w:tcW w:w="1371" w:type="dxa"/>
            <w:shd w:val="clear" w:color="auto" w:fill="auto"/>
            <w:vAlign w:val="bottom"/>
          </w:tcPr>
          <w:p w:rsidR="00C66CF8" w:rsidRPr="00067AA5" w:rsidRDefault="00C66CF8" w:rsidP="0038412C">
            <w:pPr>
              <w:pStyle w:val="Contenidodelatabla"/>
              <w:rPr>
                <w:ins w:id="11920" w:author="RAFAEL SOTOMAYOR" w:date="2016-12-20T17:07:00Z"/>
                <w:noProof/>
                <w:lang w:val="es-ES"/>
              </w:rPr>
            </w:pPr>
          </w:p>
        </w:tc>
        <w:tc>
          <w:tcPr>
            <w:tcW w:w="1361" w:type="dxa"/>
            <w:shd w:val="clear" w:color="auto" w:fill="auto"/>
            <w:vAlign w:val="bottom"/>
          </w:tcPr>
          <w:p w:rsidR="00C66CF8" w:rsidRPr="00067AA5" w:rsidRDefault="00C66CF8" w:rsidP="0038412C">
            <w:pPr>
              <w:pStyle w:val="Contenidodelatabla"/>
              <w:rPr>
                <w:ins w:id="11921" w:author="RAFAEL SOTOMAYOR" w:date="2016-12-20T17:07:00Z"/>
                <w:noProof/>
                <w:lang w:val="es-ES"/>
              </w:rPr>
            </w:pPr>
          </w:p>
        </w:tc>
        <w:tc>
          <w:tcPr>
            <w:tcW w:w="1225" w:type="dxa"/>
            <w:shd w:val="clear" w:color="auto" w:fill="auto"/>
            <w:vAlign w:val="bottom"/>
          </w:tcPr>
          <w:p w:rsidR="00C66CF8" w:rsidRPr="00067AA5" w:rsidRDefault="00C66CF8" w:rsidP="0038412C">
            <w:pPr>
              <w:pStyle w:val="Contenidodelatabla"/>
              <w:rPr>
                <w:ins w:id="11922" w:author="RAFAEL SOTOMAYOR" w:date="2016-12-20T17:07:00Z"/>
                <w:noProof/>
                <w:lang w:val="es-ES"/>
              </w:rPr>
            </w:pPr>
          </w:p>
        </w:tc>
        <w:tc>
          <w:tcPr>
            <w:tcW w:w="1170" w:type="dxa"/>
            <w:shd w:val="clear" w:color="auto" w:fill="auto"/>
            <w:vAlign w:val="bottom"/>
          </w:tcPr>
          <w:p w:rsidR="00C66CF8" w:rsidRPr="00067AA5" w:rsidRDefault="00C66CF8" w:rsidP="0038412C">
            <w:pPr>
              <w:pStyle w:val="Contenidodelatabla"/>
              <w:rPr>
                <w:ins w:id="11923" w:author="RAFAEL SOTOMAYOR" w:date="2016-12-20T17:07:00Z"/>
                <w:noProof/>
                <w:lang w:val="es-ES"/>
              </w:rPr>
            </w:pPr>
          </w:p>
        </w:tc>
      </w:tr>
      <w:tr w:rsidR="00C66CF8" w:rsidRPr="00067AA5" w:rsidTr="0038412C">
        <w:trPr>
          <w:trHeight w:val="311"/>
          <w:ins w:id="11924"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925" w:author="RAFAEL SOTOMAYOR" w:date="2016-12-20T17:07:00Z"/>
                <w:noProof/>
                <w:lang w:val="es-ES"/>
              </w:rPr>
            </w:pPr>
            <w:ins w:id="11926" w:author="RAFAEL SOTOMAYOR" w:date="2016-12-20T17:07:00Z">
              <w:r w:rsidRPr="00067AA5">
                <w:rPr>
                  <w:noProof/>
                  <w:lang w:val="es-ES"/>
                </w:rPr>
                <w:t>Humedad de suelo</w:t>
              </w:r>
            </w:ins>
          </w:p>
        </w:tc>
        <w:tc>
          <w:tcPr>
            <w:tcW w:w="1267" w:type="dxa"/>
            <w:shd w:val="clear" w:color="auto" w:fill="auto"/>
            <w:vAlign w:val="bottom"/>
          </w:tcPr>
          <w:p w:rsidR="00C66CF8" w:rsidRPr="00067AA5" w:rsidRDefault="00C66CF8" w:rsidP="0038412C">
            <w:pPr>
              <w:pStyle w:val="Contenidodelatabla"/>
              <w:rPr>
                <w:ins w:id="11927" w:author="RAFAEL SOTOMAYOR" w:date="2016-12-20T17:07:00Z"/>
                <w:noProof/>
                <w:lang w:val="es-ES"/>
              </w:rPr>
            </w:pPr>
            <w:ins w:id="11928" w:author="RAFAEL SOTOMAYOR" w:date="2016-12-20T17:07:00Z">
              <w:r w:rsidRPr="00067AA5">
                <w:rPr>
                  <w:noProof/>
                  <w:lang w:val="es-ES"/>
                </w:rPr>
                <w:t>77,89</w:t>
              </w:r>
            </w:ins>
          </w:p>
        </w:tc>
        <w:tc>
          <w:tcPr>
            <w:tcW w:w="1371" w:type="dxa"/>
            <w:shd w:val="clear" w:color="auto" w:fill="auto"/>
            <w:vAlign w:val="bottom"/>
          </w:tcPr>
          <w:p w:rsidR="00C66CF8" w:rsidRPr="00067AA5" w:rsidRDefault="00C66CF8" w:rsidP="0038412C">
            <w:pPr>
              <w:pStyle w:val="Contenidodelatabla"/>
              <w:rPr>
                <w:ins w:id="11929" w:author="RAFAEL SOTOMAYOR" w:date="2016-12-20T17:07:00Z"/>
                <w:noProof/>
                <w:lang w:val="es-ES"/>
              </w:rPr>
            </w:pPr>
            <w:ins w:id="11930" w:author="RAFAEL SOTOMAYOR" w:date="2016-12-20T17:07:00Z">
              <w:r w:rsidRPr="00067AA5">
                <w:rPr>
                  <w:noProof/>
                  <w:lang w:val="es-ES"/>
                </w:rPr>
                <w:t>5</w:t>
              </w:r>
            </w:ins>
          </w:p>
        </w:tc>
        <w:tc>
          <w:tcPr>
            <w:tcW w:w="1361" w:type="dxa"/>
            <w:shd w:val="clear" w:color="auto" w:fill="auto"/>
            <w:vAlign w:val="bottom"/>
          </w:tcPr>
          <w:p w:rsidR="00C66CF8" w:rsidRPr="00067AA5" w:rsidRDefault="00C66CF8" w:rsidP="0038412C">
            <w:pPr>
              <w:pStyle w:val="Contenidodelatabla"/>
              <w:rPr>
                <w:ins w:id="11931" w:author="RAFAEL SOTOMAYOR" w:date="2016-12-20T17:07:00Z"/>
                <w:noProof/>
                <w:lang w:val="es-ES"/>
              </w:rPr>
            </w:pPr>
            <w:ins w:id="11932" w:author="RAFAEL SOTOMAYOR" w:date="2016-12-20T17:07:00Z">
              <w:r w:rsidRPr="00067AA5">
                <w:rPr>
                  <w:noProof/>
                  <w:lang w:val="es-ES"/>
                </w:rPr>
                <w:t>48,68</w:t>
              </w:r>
            </w:ins>
          </w:p>
        </w:tc>
        <w:tc>
          <w:tcPr>
            <w:tcW w:w="1225" w:type="dxa"/>
            <w:shd w:val="clear" w:color="auto" w:fill="auto"/>
            <w:vAlign w:val="bottom"/>
          </w:tcPr>
          <w:p w:rsidR="00C66CF8" w:rsidRPr="00067AA5" w:rsidRDefault="00C66CF8" w:rsidP="0038412C">
            <w:pPr>
              <w:pStyle w:val="Contenidodelatabla"/>
              <w:rPr>
                <w:ins w:id="11933" w:author="RAFAEL SOTOMAYOR" w:date="2016-12-20T17:07:00Z"/>
                <w:noProof/>
                <w:lang w:val="es-ES"/>
              </w:rPr>
            </w:pPr>
            <w:ins w:id="11934" w:author="RAFAEL SOTOMAYOR" w:date="2016-12-20T17:07:00Z">
              <w:r w:rsidRPr="00067AA5">
                <w:rPr>
                  <w:noProof/>
                  <w:lang w:val="es-ES"/>
                </w:rPr>
                <w:t>34,23</w:t>
              </w:r>
            </w:ins>
          </w:p>
        </w:tc>
        <w:tc>
          <w:tcPr>
            <w:tcW w:w="1170" w:type="dxa"/>
            <w:shd w:val="clear" w:color="auto" w:fill="auto"/>
            <w:vAlign w:val="bottom"/>
          </w:tcPr>
          <w:p w:rsidR="00C66CF8" w:rsidRPr="00067AA5" w:rsidRDefault="00C66CF8" w:rsidP="0038412C">
            <w:pPr>
              <w:pStyle w:val="Contenidodelatabla"/>
              <w:rPr>
                <w:ins w:id="11935" w:author="RAFAEL SOTOMAYOR" w:date="2016-12-20T17:07:00Z"/>
                <w:noProof/>
                <w:lang w:val="es-ES"/>
              </w:rPr>
            </w:pPr>
            <w:ins w:id="11936" w:author="RAFAEL SOTOMAYOR" w:date="2016-12-20T17:07:00Z">
              <w:r w:rsidRPr="00067AA5">
                <w:rPr>
                  <w:noProof/>
                  <w:lang w:val="es-ES"/>
                </w:rPr>
                <w:t>0,1082</w:t>
              </w:r>
            </w:ins>
          </w:p>
        </w:tc>
      </w:tr>
      <w:tr w:rsidR="00C66CF8" w:rsidRPr="00067AA5" w:rsidTr="0038412C">
        <w:trPr>
          <w:trHeight w:val="311"/>
          <w:ins w:id="11937"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938" w:author="RAFAEL SOTOMAYOR" w:date="2016-12-20T17:07:00Z"/>
                <w:noProof/>
                <w:lang w:val="es-ES"/>
              </w:rPr>
            </w:pPr>
            <w:ins w:id="11939" w:author="RAFAEL SOTOMAYOR" w:date="2016-12-20T17:07:00Z">
              <w:r>
                <w:rPr>
                  <w:noProof/>
                  <w:lang w:val="es-ES"/>
                </w:rPr>
                <w:t>Dendr</w:t>
              </w:r>
              <w:r w:rsidRPr="00067AA5">
                <w:rPr>
                  <w:noProof/>
                  <w:lang w:val="es-ES"/>
                </w:rPr>
                <w:t>ómetros</w:t>
              </w:r>
            </w:ins>
          </w:p>
        </w:tc>
        <w:tc>
          <w:tcPr>
            <w:tcW w:w="1267" w:type="dxa"/>
            <w:shd w:val="clear" w:color="auto" w:fill="auto"/>
            <w:vAlign w:val="bottom"/>
          </w:tcPr>
          <w:p w:rsidR="00C66CF8" w:rsidRPr="00067AA5" w:rsidRDefault="00C66CF8" w:rsidP="0038412C">
            <w:pPr>
              <w:pStyle w:val="Contenidodelatabla"/>
              <w:rPr>
                <w:ins w:id="11940" w:author="RAFAEL SOTOMAYOR" w:date="2016-12-20T17:07:00Z"/>
                <w:noProof/>
                <w:lang w:val="es-ES"/>
              </w:rPr>
            </w:pPr>
            <w:ins w:id="11941" w:author="RAFAEL SOTOMAYOR" w:date="2016-12-20T17:07:00Z">
              <w:r w:rsidRPr="00067AA5">
                <w:rPr>
                  <w:noProof/>
                  <w:lang w:val="es-ES"/>
                </w:rPr>
                <w:t>15,58</w:t>
              </w:r>
            </w:ins>
          </w:p>
        </w:tc>
        <w:tc>
          <w:tcPr>
            <w:tcW w:w="1371" w:type="dxa"/>
            <w:shd w:val="clear" w:color="auto" w:fill="auto"/>
            <w:vAlign w:val="bottom"/>
          </w:tcPr>
          <w:p w:rsidR="00C66CF8" w:rsidRPr="00067AA5" w:rsidRDefault="00C66CF8" w:rsidP="0038412C">
            <w:pPr>
              <w:pStyle w:val="Contenidodelatabla"/>
              <w:rPr>
                <w:ins w:id="11942" w:author="RAFAEL SOTOMAYOR" w:date="2016-12-20T17:07:00Z"/>
                <w:noProof/>
                <w:lang w:val="es-ES"/>
              </w:rPr>
            </w:pPr>
            <w:ins w:id="11943" w:author="RAFAEL SOTOMAYOR" w:date="2016-12-20T17:07:00Z">
              <w:r w:rsidRPr="00067AA5">
                <w:rPr>
                  <w:noProof/>
                  <w:lang w:val="es-ES"/>
                </w:rPr>
                <w:t>1</w:t>
              </w:r>
            </w:ins>
          </w:p>
        </w:tc>
        <w:tc>
          <w:tcPr>
            <w:tcW w:w="1361" w:type="dxa"/>
            <w:shd w:val="clear" w:color="auto" w:fill="auto"/>
            <w:vAlign w:val="bottom"/>
          </w:tcPr>
          <w:p w:rsidR="00C66CF8" w:rsidRPr="00067AA5" w:rsidRDefault="00C66CF8" w:rsidP="0038412C">
            <w:pPr>
              <w:pStyle w:val="Contenidodelatabla"/>
              <w:rPr>
                <w:ins w:id="11944" w:author="RAFAEL SOTOMAYOR" w:date="2016-12-20T17:07:00Z"/>
                <w:noProof/>
                <w:lang w:val="es-ES"/>
              </w:rPr>
            </w:pPr>
            <w:ins w:id="11945" w:author="RAFAEL SOTOMAYOR" w:date="2016-12-20T17:07:00Z">
              <w:r w:rsidRPr="00067AA5">
                <w:rPr>
                  <w:noProof/>
                  <w:lang w:val="es-ES"/>
                </w:rPr>
                <w:t>0,97</w:t>
              </w:r>
            </w:ins>
          </w:p>
        </w:tc>
        <w:tc>
          <w:tcPr>
            <w:tcW w:w="1225" w:type="dxa"/>
            <w:shd w:val="clear" w:color="auto" w:fill="auto"/>
            <w:vAlign w:val="bottom"/>
          </w:tcPr>
          <w:p w:rsidR="00C66CF8" w:rsidRPr="00067AA5" w:rsidRDefault="00C66CF8" w:rsidP="0038412C">
            <w:pPr>
              <w:pStyle w:val="Contenidodelatabla"/>
              <w:rPr>
                <w:ins w:id="11946" w:author="RAFAEL SOTOMAYOR" w:date="2016-12-20T17:07:00Z"/>
                <w:noProof/>
                <w:lang w:val="es-ES"/>
              </w:rPr>
            </w:pPr>
            <w:ins w:id="11947" w:author="RAFAEL SOTOMAYOR" w:date="2016-12-20T17:07:00Z">
              <w:r w:rsidRPr="00067AA5">
                <w:rPr>
                  <w:noProof/>
                  <w:lang w:val="es-ES"/>
                </w:rPr>
                <w:t>0,68</w:t>
              </w:r>
            </w:ins>
          </w:p>
        </w:tc>
        <w:tc>
          <w:tcPr>
            <w:tcW w:w="1170" w:type="dxa"/>
            <w:shd w:val="clear" w:color="auto" w:fill="auto"/>
            <w:vAlign w:val="bottom"/>
          </w:tcPr>
          <w:p w:rsidR="00C66CF8" w:rsidRPr="00067AA5" w:rsidRDefault="00C66CF8" w:rsidP="0038412C">
            <w:pPr>
              <w:pStyle w:val="Contenidodelatabla"/>
              <w:rPr>
                <w:ins w:id="11948" w:author="RAFAEL SOTOMAYOR" w:date="2016-12-20T17:07:00Z"/>
                <w:noProof/>
                <w:lang w:val="es-ES"/>
              </w:rPr>
            </w:pPr>
            <w:ins w:id="11949" w:author="RAFAEL SOTOMAYOR" w:date="2016-12-20T17:07:00Z">
              <w:r w:rsidRPr="00067AA5">
                <w:rPr>
                  <w:noProof/>
                  <w:lang w:val="es-ES"/>
                </w:rPr>
                <w:t>0,0022</w:t>
              </w:r>
            </w:ins>
          </w:p>
        </w:tc>
      </w:tr>
      <w:tr w:rsidR="00C66CF8" w:rsidRPr="00067AA5" w:rsidTr="0038412C">
        <w:trPr>
          <w:trHeight w:val="311"/>
          <w:ins w:id="11950"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951" w:author="RAFAEL SOTOMAYOR" w:date="2016-12-20T17:07:00Z"/>
                <w:noProof/>
                <w:lang w:val="es-ES"/>
              </w:rPr>
            </w:pPr>
            <w:ins w:id="11952" w:author="RAFAEL SOTOMAYOR" w:date="2016-12-20T17:07:00Z">
              <w:r w:rsidRPr="00067AA5">
                <w:rPr>
                  <w:noProof/>
                  <w:lang w:val="es-ES"/>
                </w:rPr>
                <w:t>Humedad de la hoja</w:t>
              </w:r>
            </w:ins>
          </w:p>
        </w:tc>
        <w:tc>
          <w:tcPr>
            <w:tcW w:w="1267" w:type="dxa"/>
            <w:shd w:val="clear" w:color="auto" w:fill="auto"/>
            <w:vAlign w:val="bottom"/>
          </w:tcPr>
          <w:p w:rsidR="00C66CF8" w:rsidRPr="00067AA5" w:rsidRDefault="00C66CF8" w:rsidP="0038412C">
            <w:pPr>
              <w:pStyle w:val="Contenidodelatabla"/>
              <w:rPr>
                <w:ins w:id="11953" w:author="RAFAEL SOTOMAYOR" w:date="2016-12-20T17:07:00Z"/>
                <w:noProof/>
                <w:lang w:val="es-ES"/>
              </w:rPr>
            </w:pPr>
            <w:ins w:id="11954" w:author="RAFAEL SOTOMAYOR" w:date="2016-12-20T17:07:00Z">
              <w:r w:rsidRPr="00067AA5">
                <w:rPr>
                  <w:noProof/>
                  <w:lang w:val="es-ES"/>
                </w:rPr>
                <w:t>15,58</w:t>
              </w:r>
            </w:ins>
          </w:p>
        </w:tc>
        <w:tc>
          <w:tcPr>
            <w:tcW w:w="1371" w:type="dxa"/>
            <w:shd w:val="clear" w:color="auto" w:fill="auto"/>
            <w:vAlign w:val="bottom"/>
          </w:tcPr>
          <w:p w:rsidR="00C66CF8" w:rsidRPr="00067AA5" w:rsidRDefault="00C66CF8" w:rsidP="0038412C">
            <w:pPr>
              <w:pStyle w:val="Contenidodelatabla"/>
              <w:rPr>
                <w:ins w:id="11955" w:author="RAFAEL SOTOMAYOR" w:date="2016-12-20T17:07:00Z"/>
                <w:noProof/>
                <w:lang w:val="es-ES"/>
              </w:rPr>
            </w:pPr>
            <w:ins w:id="11956" w:author="RAFAEL SOTOMAYOR" w:date="2016-12-20T17:07:00Z">
              <w:r w:rsidRPr="00067AA5">
                <w:rPr>
                  <w:noProof/>
                  <w:lang w:val="es-ES"/>
                </w:rPr>
                <w:t>5</w:t>
              </w:r>
            </w:ins>
          </w:p>
        </w:tc>
        <w:tc>
          <w:tcPr>
            <w:tcW w:w="1361" w:type="dxa"/>
            <w:shd w:val="clear" w:color="auto" w:fill="auto"/>
            <w:vAlign w:val="bottom"/>
          </w:tcPr>
          <w:p w:rsidR="00C66CF8" w:rsidRPr="00067AA5" w:rsidRDefault="00C66CF8" w:rsidP="0038412C">
            <w:pPr>
              <w:pStyle w:val="Contenidodelatabla"/>
              <w:rPr>
                <w:ins w:id="11957" w:author="RAFAEL SOTOMAYOR" w:date="2016-12-20T17:07:00Z"/>
                <w:noProof/>
                <w:lang w:val="es-ES"/>
              </w:rPr>
            </w:pPr>
            <w:ins w:id="11958" w:author="RAFAEL SOTOMAYOR" w:date="2016-12-20T17:07:00Z">
              <w:r w:rsidRPr="00067AA5">
                <w:rPr>
                  <w:noProof/>
                  <w:lang w:val="es-ES"/>
                </w:rPr>
                <w:t>4,87</w:t>
              </w:r>
            </w:ins>
          </w:p>
        </w:tc>
        <w:tc>
          <w:tcPr>
            <w:tcW w:w="1225" w:type="dxa"/>
            <w:shd w:val="clear" w:color="auto" w:fill="auto"/>
            <w:vAlign w:val="bottom"/>
          </w:tcPr>
          <w:p w:rsidR="00C66CF8" w:rsidRPr="00067AA5" w:rsidRDefault="00C66CF8" w:rsidP="0038412C">
            <w:pPr>
              <w:pStyle w:val="Contenidodelatabla"/>
              <w:rPr>
                <w:ins w:id="11959" w:author="RAFAEL SOTOMAYOR" w:date="2016-12-20T17:07:00Z"/>
                <w:noProof/>
                <w:lang w:val="es-ES"/>
              </w:rPr>
            </w:pPr>
            <w:ins w:id="11960" w:author="RAFAEL SOTOMAYOR" w:date="2016-12-20T17:07:00Z">
              <w:r w:rsidRPr="00067AA5">
                <w:rPr>
                  <w:noProof/>
                  <w:lang w:val="es-ES"/>
                </w:rPr>
                <w:t>3,42</w:t>
              </w:r>
            </w:ins>
          </w:p>
        </w:tc>
        <w:tc>
          <w:tcPr>
            <w:tcW w:w="1170" w:type="dxa"/>
            <w:shd w:val="clear" w:color="auto" w:fill="auto"/>
            <w:vAlign w:val="bottom"/>
          </w:tcPr>
          <w:p w:rsidR="00C66CF8" w:rsidRPr="00067AA5" w:rsidRDefault="00C66CF8" w:rsidP="0038412C">
            <w:pPr>
              <w:pStyle w:val="Contenidodelatabla"/>
              <w:rPr>
                <w:ins w:id="11961" w:author="RAFAEL SOTOMAYOR" w:date="2016-12-20T17:07:00Z"/>
                <w:noProof/>
                <w:lang w:val="es-ES"/>
              </w:rPr>
            </w:pPr>
            <w:ins w:id="11962" w:author="RAFAEL SOTOMAYOR" w:date="2016-12-20T17:07:00Z">
              <w:r w:rsidRPr="00067AA5">
                <w:rPr>
                  <w:noProof/>
                  <w:lang w:val="es-ES"/>
                </w:rPr>
                <w:t>0,0108</w:t>
              </w:r>
            </w:ins>
          </w:p>
        </w:tc>
      </w:tr>
      <w:tr w:rsidR="00C66CF8" w:rsidRPr="00067AA5" w:rsidTr="0038412C">
        <w:trPr>
          <w:trHeight w:val="311"/>
          <w:ins w:id="11963"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964" w:author="RAFAEL SOTOMAYOR" w:date="2016-12-20T17:07:00Z"/>
                <w:noProof/>
                <w:lang w:val="es-ES"/>
              </w:rPr>
            </w:pPr>
            <w:ins w:id="11965" w:author="RAFAEL SOTOMAYOR" w:date="2016-12-20T17:07:00Z">
              <w:r w:rsidRPr="00067AA5">
                <w:rPr>
                  <w:noProof/>
                  <w:lang w:val="es-ES"/>
                </w:rPr>
                <w:t>Temperatura y Humedad Relativa</w:t>
              </w:r>
            </w:ins>
          </w:p>
        </w:tc>
        <w:tc>
          <w:tcPr>
            <w:tcW w:w="1267" w:type="dxa"/>
            <w:shd w:val="clear" w:color="auto" w:fill="auto"/>
            <w:vAlign w:val="bottom"/>
          </w:tcPr>
          <w:p w:rsidR="00C66CF8" w:rsidRPr="00067AA5" w:rsidRDefault="00C66CF8" w:rsidP="0038412C">
            <w:pPr>
              <w:pStyle w:val="Contenidodelatabla"/>
              <w:rPr>
                <w:ins w:id="11966" w:author="RAFAEL SOTOMAYOR" w:date="2016-12-20T17:07:00Z"/>
                <w:noProof/>
                <w:lang w:val="es-ES"/>
              </w:rPr>
            </w:pPr>
            <w:ins w:id="11967" w:author="RAFAEL SOTOMAYOR" w:date="2016-12-20T17:07:00Z">
              <w:r w:rsidRPr="00067AA5">
                <w:rPr>
                  <w:noProof/>
                  <w:lang w:val="es-ES"/>
                </w:rPr>
                <w:t>7,79</w:t>
              </w:r>
            </w:ins>
          </w:p>
        </w:tc>
        <w:tc>
          <w:tcPr>
            <w:tcW w:w="1371" w:type="dxa"/>
            <w:shd w:val="clear" w:color="auto" w:fill="auto"/>
            <w:vAlign w:val="bottom"/>
          </w:tcPr>
          <w:p w:rsidR="00C66CF8" w:rsidRPr="00067AA5" w:rsidRDefault="00C66CF8" w:rsidP="0038412C">
            <w:pPr>
              <w:pStyle w:val="Contenidodelatabla"/>
              <w:rPr>
                <w:ins w:id="11968" w:author="RAFAEL SOTOMAYOR" w:date="2016-12-20T17:07:00Z"/>
                <w:noProof/>
                <w:lang w:val="es-ES"/>
              </w:rPr>
            </w:pPr>
            <w:ins w:id="11969" w:author="RAFAEL SOTOMAYOR" w:date="2016-12-20T17:07:00Z">
              <w:r w:rsidRPr="00067AA5">
                <w:rPr>
                  <w:noProof/>
                  <w:lang w:val="es-ES"/>
                </w:rPr>
                <w:t>5</w:t>
              </w:r>
            </w:ins>
          </w:p>
        </w:tc>
        <w:tc>
          <w:tcPr>
            <w:tcW w:w="1361" w:type="dxa"/>
            <w:shd w:val="clear" w:color="auto" w:fill="auto"/>
            <w:vAlign w:val="bottom"/>
          </w:tcPr>
          <w:p w:rsidR="00C66CF8" w:rsidRPr="00067AA5" w:rsidRDefault="00C66CF8" w:rsidP="0038412C">
            <w:pPr>
              <w:pStyle w:val="Contenidodelatabla"/>
              <w:rPr>
                <w:ins w:id="11970" w:author="RAFAEL SOTOMAYOR" w:date="2016-12-20T17:07:00Z"/>
                <w:noProof/>
                <w:lang w:val="es-ES"/>
              </w:rPr>
            </w:pPr>
            <w:ins w:id="11971" w:author="RAFAEL SOTOMAYOR" w:date="2016-12-20T17:07:00Z">
              <w:r w:rsidRPr="00067AA5">
                <w:rPr>
                  <w:noProof/>
                  <w:lang w:val="es-ES"/>
                </w:rPr>
                <w:t>4,87</w:t>
              </w:r>
            </w:ins>
          </w:p>
        </w:tc>
        <w:tc>
          <w:tcPr>
            <w:tcW w:w="1225" w:type="dxa"/>
            <w:shd w:val="clear" w:color="auto" w:fill="auto"/>
            <w:vAlign w:val="bottom"/>
          </w:tcPr>
          <w:p w:rsidR="00C66CF8" w:rsidRPr="00067AA5" w:rsidRDefault="00C66CF8" w:rsidP="0038412C">
            <w:pPr>
              <w:pStyle w:val="Contenidodelatabla"/>
              <w:rPr>
                <w:ins w:id="11972" w:author="RAFAEL SOTOMAYOR" w:date="2016-12-20T17:07:00Z"/>
                <w:noProof/>
                <w:lang w:val="es-ES"/>
              </w:rPr>
            </w:pPr>
            <w:ins w:id="11973" w:author="RAFAEL SOTOMAYOR" w:date="2016-12-20T17:07:00Z">
              <w:r w:rsidRPr="00067AA5">
                <w:rPr>
                  <w:noProof/>
                  <w:lang w:val="es-ES"/>
                </w:rPr>
                <w:t>3,42</w:t>
              </w:r>
            </w:ins>
          </w:p>
        </w:tc>
        <w:tc>
          <w:tcPr>
            <w:tcW w:w="1170" w:type="dxa"/>
            <w:shd w:val="clear" w:color="auto" w:fill="auto"/>
            <w:vAlign w:val="bottom"/>
          </w:tcPr>
          <w:p w:rsidR="00C66CF8" w:rsidRPr="00067AA5" w:rsidRDefault="00C66CF8" w:rsidP="0038412C">
            <w:pPr>
              <w:pStyle w:val="Contenidodelatabla"/>
              <w:rPr>
                <w:ins w:id="11974" w:author="RAFAEL SOTOMAYOR" w:date="2016-12-20T17:07:00Z"/>
                <w:noProof/>
                <w:lang w:val="es-ES"/>
              </w:rPr>
            </w:pPr>
            <w:ins w:id="11975" w:author="RAFAEL SOTOMAYOR" w:date="2016-12-20T17:07:00Z">
              <w:r w:rsidRPr="00067AA5">
                <w:rPr>
                  <w:noProof/>
                  <w:lang w:val="es-ES"/>
                </w:rPr>
                <w:t>0,0108</w:t>
              </w:r>
            </w:ins>
          </w:p>
        </w:tc>
      </w:tr>
      <w:tr w:rsidR="00C66CF8" w:rsidRPr="00067AA5" w:rsidTr="0038412C">
        <w:trPr>
          <w:trHeight w:val="311"/>
          <w:ins w:id="11976"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977" w:author="RAFAEL SOTOMAYOR" w:date="2016-12-20T17:07:00Z"/>
                <w:noProof/>
                <w:lang w:val="es-ES"/>
              </w:rPr>
            </w:pPr>
            <w:ins w:id="11978" w:author="RAFAEL SOTOMAYOR" w:date="2016-12-20T17:07:00Z">
              <w:r>
                <w:rPr>
                  <w:noProof/>
                  <w:lang w:val="es-ES"/>
                </w:rPr>
                <w:t>V</w:t>
              </w:r>
              <w:r w:rsidRPr="00067AA5">
                <w:rPr>
                  <w:noProof/>
                  <w:lang w:val="es-ES"/>
                </w:rPr>
                <w:t>álvulas Inalámbricas</w:t>
              </w:r>
            </w:ins>
          </w:p>
        </w:tc>
        <w:tc>
          <w:tcPr>
            <w:tcW w:w="1267" w:type="dxa"/>
            <w:shd w:val="clear" w:color="auto" w:fill="auto"/>
            <w:vAlign w:val="bottom"/>
          </w:tcPr>
          <w:p w:rsidR="00C66CF8" w:rsidRPr="00067AA5" w:rsidRDefault="00C66CF8" w:rsidP="0038412C">
            <w:pPr>
              <w:pStyle w:val="Contenidodelatabla"/>
              <w:rPr>
                <w:ins w:id="11979" w:author="RAFAEL SOTOMAYOR" w:date="2016-12-20T17:07:00Z"/>
                <w:noProof/>
                <w:lang w:val="es-ES"/>
              </w:rPr>
            </w:pPr>
            <w:ins w:id="11980" w:author="RAFAEL SOTOMAYOR" w:date="2016-12-20T17:07:00Z">
              <w:r w:rsidRPr="00067AA5">
                <w:rPr>
                  <w:noProof/>
                  <w:lang w:val="es-ES"/>
                </w:rPr>
                <w:t>15,58</w:t>
              </w:r>
            </w:ins>
          </w:p>
        </w:tc>
        <w:tc>
          <w:tcPr>
            <w:tcW w:w="1371" w:type="dxa"/>
            <w:shd w:val="clear" w:color="auto" w:fill="auto"/>
            <w:vAlign w:val="bottom"/>
          </w:tcPr>
          <w:p w:rsidR="00C66CF8" w:rsidRPr="00067AA5" w:rsidRDefault="00C66CF8" w:rsidP="0038412C">
            <w:pPr>
              <w:pStyle w:val="Contenidodelatabla"/>
              <w:rPr>
                <w:ins w:id="11981" w:author="RAFAEL SOTOMAYOR" w:date="2016-12-20T17:07:00Z"/>
                <w:noProof/>
                <w:lang w:val="es-ES"/>
              </w:rPr>
            </w:pPr>
            <w:ins w:id="11982" w:author="RAFAEL SOTOMAYOR" w:date="2016-12-20T17:07:00Z">
              <w:r w:rsidRPr="00067AA5">
                <w:rPr>
                  <w:noProof/>
                  <w:lang w:val="es-ES"/>
                </w:rPr>
                <w:t>60</w:t>
              </w:r>
            </w:ins>
          </w:p>
        </w:tc>
        <w:tc>
          <w:tcPr>
            <w:tcW w:w="1361" w:type="dxa"/>
            <w:shd w:val="clear" w:color="auto" w:fill="auto"/>
            <w:vAlign w:val="bottom"/>
          </w:tcPr>
          <w:p w:rsidR="00C66CF8" w:rsidRPr="00067AA5" w:rsidRDefault="00C66CF8" w:rsidP="0038412C">
            <w:pPr>
              <w:pStyle w:val="Contenidodelatabla"/>
              <w:rPr>
                <w:ins w:id="11983" w:author="RAFAEL SOTOMAYOR" w:date="2016-12-20T17:07:00Z"/>
                <w:noProof/>
                <w:lang w:val="es-ES"/>
              </w:rPr>
            </w:pPr>
            <w:ins w:id="11984" w:author="RAFAEL SOTOMAYOR" w:date="2016-12-20T17:07:00Z">
              <w:r w:rsidRPr="00067AA5">
                <w:rPr>
                  <w:noProof/>
                  <w:lang w:val="es-ES"/>
                </w:rPr>
                <w:t>58,42</w:t>
              </w:r>
            </w:ins>
          </w:p>
        </w:tc>
        <w:tc>
          <w:tcPr>
            <w:tcW w:w="1225" w:type="dxa"/>
            <w:shd w:val="clear" w:color="auto" w:fill="auto"/>
            <w:vAlign w:val="bottom"/>
          </w:tcPr>
          <w:p w:rsidR="00C66CF8" w:rsidRPr="00067AA5" w:rsidRDefault="00C66CF8" w:rsidP="0038412C">
            <w:pPr>
              <w:pStyle w:val="Contenidodelatabla"/>
              <w:rPr>
                <w:ins w:id="11985" w:author="RAFAEL SOTOMAYOR" w:date="2016-12-20T17:07:00Z"/>
                <w:noProof/>
                <w:lang w:val="es-ES"/>
              </w:rPr>
            </w:pPr>
            <w:ins w:id="11986" w:author="RAFAEL SOTOMAYOR" w:date="2016-12-20T17:07:00Z">
              <w:r w:rsidRPr="00067AA5">
                <w:rPr>
                  <w:noProof/>
                  <w:lang w:val="es-ES"/>
                </w:rPr>
                <w:t>41,08</w:t>
              </w:r>
            </w:ins>
          </w:p>
        </w:tc>
        <w:tc>
          <w:tcPr>
            <w:tcW w:w="1170" w:type="dxa"/>
            <w:shd w:val="clear" w:color="auto" w:fill="auto"/>
            <w:vAlign w:val="bottom"/>
          </w:tcPr>
          <w:p w:rsidR="00C66CF8" w:rsidRPr="00067AA5" w:rsidRDefault="00C66CF8" w:rsidP="0038412C">
            <w:pPr>
              <w:pStyle w:val="Contenidodelatabla"/>
              <w:rPr>
                <w:ins w:id="11987" w:author="RAFAEL SOTOMAYOR" w:date="2016-12-20T17:07:00Z"/>
                <w:noProof/>
                <w:lang w:val="es-ES"/>
              </w:rPr>
            </w:pPr>
            <w:ins w:id="11988" w:author="RAFAEL SOTOMAYOR" w:date="2016-12-20T17:07:00Z">
              <w:r w:rsidRPr="00067AA5">
                <w:rPr>
                  <w:noProof/>
                  <w:lang w:val="es-ES"/>
                </w:rPr>
                <w:t>0,1298</w:t>
              </w:r>
            </w:ins>
          </w:p>
        </w:tc>
      </w:tr>
      <w:tr w:rsidR="00C66CF8" w:rsidRPr="00067AA5" w:rsidTr="0038412C">
        <w:trPr>
          <w:trHeight w:val="311"/>
          <w:ins w:id="11989"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1990" w:author="RAFAEL SOTOMAYOR" w:date="2016-12-20T17:07:00Z"/>
                <w:noProof/>
                <w:lang w:val="es-ES"/>
              </w:rPr>
            </w:pPr>
            <w:ins w:id="11991" w:author="RAFAEL SOTOMAYOR" w:date="2016-12-20T17:07:00Z">
              <w:r>
                <w:rPr>
                  <w:noProof/>
                  <w:lang w:val="es-ES"/>
                </w:rPr>
                <w:t>Dendr</w:t>
              </w:r>
              <w:r w:rsidRPr="00067AA5">
                <w:rPr>
                  <w:noProof/>
                  <w:lang w:val="es-ES"/>
                </w:rPr>
                <w:t>ómetro</w:t>
              </w:r>
            </w:ins>
          </w:p>
        </w:tc>
        <w:tc>
          <w:tcPr>
            <w:tcW w:w="1267" w:type="dxa"/>
            <w:shd w:val="clear" w:color="auto" w:fill="auto"/>
            <w:vAlign w:val="bottom"/>
          </w:tcPr>
          <w:p w:rsidR="00C66CF8" w:rsidRPr="00067AA5" w:rsidRDefault="00C66CF8" w:rsidP="0038412C">
            <w:pPr>
              <w:pStyle w:val="Contenidodelatabla"/>
              <w:rPr>
                <w:ins w:id="11992" w:author="RAFAEL SOTOMAYOR" w:date="2016-12-20T17:07:00Z"/>
                <w:noProof/>
                <w:lang w:val="es-ES"/>
              </w:rPr>
            </w:pPr>
            <w:ins w:id="11993" w:author="RAFAEL SOTOMAYOR" w:date="2016-12-20T17:07:00Z">
              <w:r w:rsidRPr="00067AA5">
                <w:rPr>
                  <w:noProof/>
                  <w:lang w:val="es-ES"/>
                </w:rPr>
                <w:t>7,79</w:t>
              </w:r>
            </w:ins>
          </w:p>
        </w:tc>
        <w:tc>
          <w:tcPr>
            <w:tcW w:w="1371" w:type="dxa"/>
            <w:shd w:val="clear" w:color="auto" w:fill="auto"/>
            <w:vAlign w:val="bottom"/>
          </w:tcPr>
          <w:p w:rsidR="00C66CF8" w:rsidRPr="00067AA5" w:rsidRDefault="00C66CF8" w:rsidP="0038412C">
            <w:pPr>
              <w:pStyle w:val="Contenidodelatabla"/>
              <w:rPr>
                <w:ins w:id="11994" w:author="RAFAEL SOTOMAYOR" w:date="2016-12-20T17:07:00Z"/>
                <w:noProof/>
                <w:lang w:val="es-ES"/>
              </w:rPr>
            </w:pPr>
            <w:ins w:id="11995" w:author="RAFAEL SOTOMAYOR" w:date="2016-12-20T17:07:00Z">
              <w:r w:rsidRPr="00067AA5">
                <w:rPr>
                  <w:noProof/>
                  <w:lang w:val="es-ES"/>
                </w:rPr>
                <w:t>1</w:t>
              </w:r>
            </w:ins>
          </w:p>
        </w:tc>
        <w:tc>
          <w:tcPr>
            <w:tcW w:w="1361" w:type="dxa"/>
            <w:shd w:val="clear" w:color="auto" w:fill="auto"/>
            <w:vAlign w:val="bottom"/>
          </w:tcPr>
          <w:p w:rsidR="00C66CF8" w:rsidRPr="00067AA5" w:rsidRDefault="00C66CF8" w:rsidP="0038412C">
            <w:pPr>
              <w:pStyle w:val="Contenidodelatabla"/>
              <w:rPr>
                <w:ins w:id="11996" w:author="RAFAEL SOTOMAYOR" w:date="2016-12-20T17:07:00Z"/>
                <w:noProof/>
                <w:lang w:val="es-ES"/>
              </w:rPr>
            </w:pPr>
            <w:ins w:id="11997" w:author="RAFAEL SOTOMAYOR" w:date="2016-12-20T17:07:00Z">
              <w:r w:rsidRPr="00067AA5">
                <w:rPr>
                  <w:noProof/>
                  <w:lang w:val="es-ES"/>
                </w:rPr>
                <w:t>0,49</w:t>
              </w:r>
            </w:ins>
          </w:p>
        </w:tc>
        <w:tc>
          <w:tcPr>
            <w:tcW w:w="1225" w:type="dxa"/>
            <w:shd w:val="clear" w:color="auto" w:fill="auto"/>
            <w:vAlign w:val="bottom"/>
          </w:tcPr>
          <w:p w:rsidR="00C66CF8" w:rsidRPr="00067AA5" w:rsidRDefault="00C66CF8" w:rsidP="0038412C">
            <w:pPr>
              <w:pStyle w:val="Contenidodelatabla"/>
              <w:rPr>
                <w:ins w:id="11998" w:author="RAFAEL SOTOMAYOR" w:date="2016-12-20T17:07:00Z"/>
                <w:noProof/>
                <w:lang w:val="es-ES"/>
              </w:rPr>
            </w:pPr>
            <w:ins w:id="11999" w:author="RAFAEL SOTOMAYOR" w:date="2016-12-20T17:07:00Z">
              <w:r w:rsidRPr="00067AA5">
                <w:rPr>
                  <w:noProof/>
                  <w:lang w:val="es-ES"/>
                </w:rPr>
                <w:t>0,34</w:t>
              </w:r>
            </w:ins>
          </w:p>
        </w:tc>
        <w:tc>
          <w:tcPr>
            <w:tcW w:w="1170" w:type="dxa"/>
            <w:shd w:val="clear" w:color="auto" w:fill="auto"/>
            <w:vAlign w:val="bottom"/>
          </w:tcPr>
          <w:p w:rsidR="00C66CF8" w:rsidRPr="00067AA5" w:rsidRDefault="00C66CF8" w:rsidP="0038412C">
            <w:pPr>
              <w:pStyle w:val="Contenidodelatabla"/>
              <w:rPr>
                <w:ins w:id="12000" w:author="RAFAEL SOTOMAYOR" w:date="2016-12-20T17:07:00Z"/>
                <w:noProof/>
                <w:lang w:val="es-ES"/>
              </w:rPr>
            </w:pPr>
            <w:ins w:id="12001" w:author="RAFAEL SOTOMAYOR" w:date="2016-12-20T17:07:00Z">
              <w:r w:rsidRPr="00067AA5">
                <w:rPr>
                  <w:noProof/>
                  <w:lang w:val="es-ES"/>
                </w:rPr>
                <w:t>0,0011</w:t>
              </w:r>
            </w:ins>
          </w:p>
        </w:tc>
      </w:tr>
      <w:tr w:rsidR="00C66CF8" w:rsidRPr="00067AA5" w:rsidTr="0038412C">
        <w:trPr>
          <w:trHeight w:val="311"/>
          <w:ins w:id="12002"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2003" w:author="RAFAEL SOTOMAYOR" w:date="2016-12-20T17:07:00Z"/>
                <w:noProof/>
                <w:lang w:val="es-ES"/>
              </w:rPr>
            </w:pPr>
            <w:ins w:id="12004" w:author="RAFAEL SOTOMAYOR" w:date="2016-12-20T17:07:00Z">
              <w:r>
                <w:rPr>
                  <w:noProof/>
                  <w:lang w:val="es-ES"/>
                </w:rPr>
                <w:t>Control de Compuertas y V</w:t>
              </w:r>
              <w:r w:rsidRPr="00067AA5">
                <w:rPr>
                  <w:noProof/>
                  <w:lang w:val="es-ES"/>
                </w:rPr>
                <w:t>álvulas</w:t>
              </w:r>
            </w:ins>
          </w:p>
        </w:tc>
        <w:tc>
          <w:tcPr>
            <w:tcW w:w="1267" w:type="dxa"/>
            <w:shd w:val="clear" w:color="auto" w:fill="auto"/>
            <w:vAlign w:val="bottom"/>
          </w:tcPr>
          <w:p w:rsidR="00C66CF8" w:rsidRPr="00067AA5" w:rsidRDefault="00C66CF8" w:rsidP="0038412C">
            <w:pPr>
              <w:pStyle w:val="Contenidodelatabla"/>
              <w:rPr>
                <w:ins w:id="12005" w:author="RAFAEL SOTOMAYOR" w:date="2016-12-20T17:07:00Z"/>
                <w:noProof/>
                <w:lang w:val="es-ES"/>
              </w:rPr>
            </w:pPr>
            <w:ins w:id="12006" w:author="RAFAEL SOTOMAYOR" w:date="2016-12-20T17:07:00Z">
              <w:r w:rsidRPr="00067AA5">
                <w:rPr>
                  <w:noProof/>
                  <w:lang w:val="es-ES"/>
                </w:rPr>
                <w:t>1,56</w:t>
              </w:r>
            </w:ins>
          </w:p>
        </w:tc>
        <w:tc>
          <w:tcPr>
            <w:tcW w:w="1371" w:type="dxa"/>
            <w:shd w:val="clear" w:color="auto" w:fill="auto"/>
            <w:vAlign w:val="bottom"/>
          </w:tcPr>
          <w:p w:rsidR="00C66CF8" w:rsidRPr="00067AA5" w:rsidRDefault="00C66CF8" w:rsidP="0038412C">
            <w:pPr>
              <w:pStyle w:val="Contenidodelatabla"/>
              <w:rPr>
                <w:ins w:id="12007" w:author="RAFAEL SOTOMAYOR" w:date="2016-12-20T17:07:00Z"/>
                <w:noProof/>
                <w:lang w:val="es-ES"/>
              </w:rPr>
            </w:pPr>
            <w:ins w:id="12008" w:author="RAFAEL SOTOMAYOR" w:date="2016-12-20T17:07:00Z">
              <w:r w:rsidRPr="00067AA5">
                <w:rPr>
                  <w:noProof/>
                  <w:lang w:val="es-ES"/>
                </w:rPr>
                <w:t>60</w:t>
              </w:r>
            </w:ins>
          </w:p>
        </w:tc>
        <w:tc>
          <w:tcPr>
            <w:tcW w:w="1361" w:type="dxa"/>
            <w:shd w:val="clear" w:color="auto" w:fill="auto"/>
            <w:vAlign w:val="bottom"/>
          </w:tcPr>
          <w:p w:rsidR="00C66CF8" w:rsidRPr="00067AA5" w:rsidRDefault="00C66CF8" w:rsidP="0038412C">
            <w:pPr>
              <w:pStyle w:val="Contenidodelatabla"/>
              <w:rPr>
                <w:ins w:id="12009" w:author="RAFAEL SOTOMAYOR" w:date="2016-12-20T17:07:00Z"/>
                <w:noProof/>
                <w:lang w:val="es-ES"/>
              </w:rPr>
            </w:pPr>
            <w:ins w:id="12010" w:author="RAFAEL SOTOMAYOR" w:date="2016-12-20T17:07:00Z">
              <w:r w:rsidRPr="00067AA5">
                <w:rPr>
                  <w:noProof/>
                  <w:lang w:val="es-ES"/>
                </w:rPr>
                <w:t>11,68</w:t>
              </w:r>
            </w:ins>
          </w:p>
        </w:tc>
        <w:tc>
          <w:tcPr>
            <w:tcW w:w="1225" w:type="dxa"/>
            <w:shd w:val="clear" w:color="auto" w:fill="auto"/>
            <w:vAlign w:val="bottom"/>
          </w:tcPr>
          <w:p w:rsidR="00C66CF8" w:rsidRPr="00067AA5" w:rsidRDefault="00C66CF8" w:rsidP="0038412C">
            <w:pPr>
              <w:pStyle w:val="Contenidodelatabla"/>
              <w:rPr>
                <w:ins w:id="12011" w:author="RAFAEL SOTOMAYOR" w:date="2016-12-20T17:07:00Z"/>
                <w:noProof/>
                <w:lang w:val="es-ES"/>
              </w:rPr>
            </w:pPr>
            <w:ins w:id="12012" w:author="RAFAEL SOTOMAYOR" w:date="2016-12-20T17:07:00Z">
              <w:r w:rsidRPr="00067AA5">
                <w:rPr>
                  <w:noProof/>
                  <w:lang w:val="es-ES"/>
                </w:rPr>
                <w:t>8,22</w:t>
              </w:r>
            </w:ins>
          </w:p>
        </w:tc>
        <w:tc>
          <w:tcPr>
            <w:tcW w:w="1170" w:type="dxa"/>
            <w:shd w:val="clear" w:color="auto" w:fill="auto"/>
            <w:vAlign w:val="bottom"/>
          </w:tcPr>
          <w:p w:rsidR="00C66CF8" w:rsidRPr="00067AA5" w:rsidRDefault="00C66CF8" w:rsidP="0038412C">
            <w:pPr>
              <w:pStyle w:val="Contenidodelatabla"/>
              <w:rPr>
                <w:ins w:id="12013" w:author="RAFAEL SOTOMAYOR" w:date="2016-12-20T17:07:00Z"/>
                <w:noProof/>
                <w:lang w:val="es-ES"/>
              </w:rPr>
            </w:pPr>
            <w:ins w:id="12014" w:author="RAFAEL SOTOMAYOR" w:date="2016-12-20T17:07:00Z">
              <w:r w:rsidRPr="00067AA5">
                <w:rPr>
                  <w:noProof/>
                  <w:lang w:val="es-ES"/>
                </w:rPr>
                <w:t>0,0260</w:t>
              </w:r>
            </w:ins>
          </w:p>
        </w:tc>
      </w:tr>
      <w:tr w:rsidR="00C66CF8" w:rsidRPr="00067AA5" w:rsidTr="0038412C">
        <w:trPr>
          <w:trHeight w:val="311"/>
          <w:ins w:id="12015"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2016" w:author="RAFAEL SOTOMAYOR" w:date="2016-12-20T17:07:00Z"/>
                <w:noProof/>
                <w:lang w:val="es-ES"/>
              </w:rPr>
            </w:pPr>
            <w:ins w:id="12017" w:author="RAFAEL SOTOMAYOR" w:date="2016-12-20T17:07:00Z">
              <w:r w:rsidRPr="00067AA5">
                <w:rPr>
                  <w:noProof/>
                  <w:lang w:val="es-ES"/>
                </w:rPr>
                <w:t>Sensores de Flujo</w:t>
              </w:r>
            </w:ins>
          </w:p>
        </w:tc>
        <w:tc>
          <w:tcPr>
            <w:tcW w:w="1267" w:type="dxa"/>
            <w:shd w:val="clear" w:color="auto" w:fill="auto"/>
            <w:vAlign w:val="bottom"/>
          </w:tcPr>
          <w:p w:rsidR="00C66CF8" w:rsidRPr="00067AA5" w:rsidRDefault="00C66CF8" w:rsidP="0038412C">
            <w:pPr>
              <w:pStyle w:val="Contenidodelatabla"/>
              <w:rPr>
                <w:ins w:id="12018" w:author="RAFAEL SOTOMAYOR" w:date="2016-12-20T17:07:00Z"/>
                <w:noProof/>
                <w:lang w:val="es-ES"/>
              </w:rPr>
            </w:pPr>
            <w:ins w:id="12019" w:author="RAFAEL SOTOMAYOR" w:date="2016-12-20T17:07:00Z">
              <w:r w:rsidRPr="00067AA5">
                <w:rPr>
                  <w:noProof/>
                  <w:lang w:val="es-ES"/>
                </w:rPr>
                <w:t>7,79</w:t>
              </w:r>
            </w:ins>
          </w:p>
        </w:tc>
        <w:tc>
          <w:tcPr>
            <w:tcW w:w="1371" w:type="dxa"/>
            <w:shd w:val="clear" w:color="auto" w:fill="auto"/>
            <w:vAlign w:val="bottom"/>
          </w:tcPr>
          <w:p w:rsidR="00C66CF8" w:rsidRPr="00067AA5" w:rsidRDefault="00C66CF8" w:rsidP="0038412C">
            <w:pPr>
              <w:pStyle w:val="Contenidodelatabla"/>
              <w:rPr>
                <w:ins w:id="12020" w:author="RAFAEL SOTOMAYOR" w:date="2016-12-20T17:07:00Z"/>
                <w:noProof/>
                <w:lang w:val="es-ES"/>
              </w:rPr>
            </w:pPr>
            <w:ins w:id="12021" w:author="RAFAEL SOTOMAYOR" w:date="2016-12-20T17:07:00Z">
              <w:r w:rsidRPr="00067AA5">
                <w:rPr>
                  <w:noProof/>
                  <w:lang w:val="es-ES"/>
                </w:rPr>
                <w:t>60</w:t>
              </w:r>
            </w:ins>
          </w:p>
        </w:tc>
        <w:tc>
          <w:tcPr>
            <w:tcW w:w="1361" w:type="dxa"/>
            <w:shd w:val="clear" w:color="auto" w:fill="auto"/>
            <w:vAlign w:val="bottom"/>
          </w:tcPr>
          <w:p w:rsidR="00C66CF8" w:rsidRPr="00067AA5" w:rsidRDefault="00C66CF8" w:rsidP="0038412C">
            <w:pPr>
              <w:pStyle w:val="Contenidodelatabla"/>
              <w:rPr>
                <w:ins w:id="12022" w:author="RAFAEL SOTOMAYOR" w:date="2016-12-20T17:07:00Z"/>
                <w:noProof/>
                <w:lang w:val="es-ES"/>
              </w:rPr>
            </w:pPr>
            <w:ins w:id="12023" w:author="RAFAEL SOTOMAYOR" w:date="2016-12-20T17:07:00Z">
              <w:r w:rsidRPr="00067AA5">
                <w:rPr>
                  <w:noProof/>
                  <w:lang w:val="es-ES"/>
                </w:rPr>
                <w:t>29,21</w:t>
              </w:r>
            </w:ins>
          </w:p>
        </w:tc>
        <w:tc>
          <w:tcPr>
            <w:tcW w:w="1225" w:type="dxa"/>
            <w:shd w:val="clear" w:color="auto" w:fill="auto"/>
            <w:vAlign w:val="bottom"/>
          </w:tcPr>
          <w:p w:rsidR="00C66CF8" w:rsidRPr="00067AA5" w:rsidRDefault="00C66CF8" w:rsidP="0038412C">
            <w:pPr>
              <w:pStyle w:val="Contenidodelatabla"/>
              <w:rPr>
                <w:ins w:id="12024" w:author="RAFAEL SOTOMAYOR" w:date="2016-12-20T17:07:00Z"/>
                <w:noProof/>
                <w:lang w:val="es-ES"/>
              </w:rPr>
            </w:pPr>
            <w:ins w:id="12025" w:author="RAFAEL SOTOMAYOR" w:date="2016-12-20T17:07:00Z">
              <w:r w:rsidRPr="00067AA5">
                <w:rPr>
                  <w:noProof/>
                  <w:lang w:val="es-ES"/>
                </w:rPr>
                <w:t>20,54</w:t>
              </w:r>
            </w:ins>
          </w:p>
        </w:tc>
        <w:tc>
          <w:tcPr>
            <w:tcW w:w="1170" w:type="dxa"/>
            <w:shd w:val="clear" w:color="auto" w:fill="auto"/>
            <w:vAlign w:val="bottom"/>
          </w:tcPr>
          <w:p w:rsidR="00C66CF8" w:rsidRPr="00067AA5" w:rsidRDefault="00C66CF8" w:rsidP="0038412C">
            <w:pPr>
              <w:pStyle w:val="Contenidodelatabla"/>
              <w:rPr>
                <w:ins w:id="12026" w:author="RAFAEL SOTOMAYOR" w:date="2016-12-20T17:07:00Z"/>
                <w:noProof/>
                <w:lang w:val="es-ES"/>
              </w:rPr>
            </w:pPr>
            <w:ins w:id="12027" w:author="RAFAEL SOTOMAYOR" w:date="2016-12-20T17:07:00Z">
              <w:r w:rsidRPr="00067AA5">
                <w:rPr>
                  <w:noProof/>
                  <w:lang w:val="es-ES"/>
                </w:rPr>
                <w:t>0,0649</w:t>
              </w:r>
            </w:ins>
          </w:p>
        </w:tc>
      </w:tr>
      <w:tr w:rsidR="00C66CF8" w:rsidRPr="00067AA5" w:rsidTr="0038412C">
        <w:trPr>
          <w:trHeight w:val="311"/>
          <w:ins w:id="12028"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2029" w:author="RAFAEL SOTOMAYOR" w:date="2016-12-20T17:07:00Z"/>
                <w:noProof/>
                <w:lang w:val="es-ES"/>
              </w:rPr>
            </w:pPr>
            <w:ins w:id="12030" w:author="RAFAEL SOTOMAYOR" w:date="2016-12-20T17:07:00Z">
              <w:r w:rsidRPr="00067AA5">
                <w:rPr>
                  <w:noProof/>
                  <w:lang w:val="es-ES"/>
                </w:rPr>
                <w:t>Tableros de Riego</w:t>
              </w:r>
            </w:ins>
          </w:p>
        </w:tc>
        <w:tc>
          <w:tcPr>
            <w:tcW w:w="1267" w:type="dxa"/>
            <w:shd w:val="clear" w:color="auto" w:fill="auto"/>
            <w:vAlign w:val="bottom"/>
          </w:tcPr>
          <w:p w:rsidR="00C66CF8" w:rsidRPr="00067AA5" w:rsidRDefault="00C66CF8" w:rsidP="0038412C">
            <w:pPr>
              <w:pStyle w:val="Contenidodelatabla"/>
              <w:rPr>
                <w:ins w:id="12031" w:author="RAFAEL SOTOMAYOR" w:date="2016-12-20T17:07:00Z"/>
                <w:noProof/>
                <w:lang w:val="es-ES"/>
              </w:rPr>
            </w:pPr>
            <w:ins w:id="12032" w:author="RAFAEL SOTOMAYOR" w:date="2016-12-20T17:07:00Z">
              <w:r w:rsidRPr="00067AA5">
                <w:rPr>
                  <w:noProof/>
                  <w:lang w:val="es-ES"/>
                </w:rPr>
                <w:t>3,12</w:t>
              </w:r>
            </w:ins>
          </w:p>
        </w:tc>
        <w:tc>
          <w:tcPr>
            <w:tcW w:w="1371" w:type="dxa"/>
            <w:shd w:val="clear" w:color="auto" w:fill="auto"/>
            <w:vAlign w:val="bottom"/>
          </w:tcPr>
          <w:p w:rsidR="00C66CF8" w:rsidRPr="00067AA5" w:rsidRDefault="00C66CF8" w:rsidP="0038412C">
            <w:pPr>
              <w:pStyle w:val="Contenidodelatabla"/>
              <w:rPr>
                <w:ins w:id="12033" w:author="RAFAEL SOTOMAYOR" w:date="2016-12-20T17:07:00Z"/>
                <w:noProof/>
                <w:lang w:val="es-ES"/>
              </w:rPr>
            </w:pPr>
            <w:ins w:id="12034" w:author="RAFAEL SOTOMAYOR" w:date="2016-12-20T17:07:00Z">
              <w:r w:rsidRPr="00067AA5">
                <w:rPr>
                  <w:noProof/>
                  <w:lang w:val="es-ES"/>
                </w:rPr>
                <w:t>60</w:t>
              </w:r>
            </w:ins>
          </w:p>
        </w:tc>
        <w:tc>
          <w:tcPr>
            <w:tcW w:w="1361" w:type="dxa"/>
            <w:shd w:val="clear" w:color="auto" w:fill="auto"/>
            <w:vAlign w:val="bottom"/>
          </w:tcPr>
          <w:p w:rsidR="00C66CF8" w:rsidRPr="00067AA5" w:rsidRDefault="00C66CF8" w:rsidP="0038412C">
            <w:pPr>
              <w:pStyle w:val="Contenidodelatabla"/>
              <w:rPr>
                <w:ins w:id="12035" w:author="RAFAEL SOTOMAYOR" w:date="2016-12-20T17:07:00Z"/>
                <w:noProof/>
                <w:lang w:val="es-ES"/>
              </w:rPr>
            </w:pPr>
            <w:ins w:id="12036" w:author="RAFAEL SOTOMAYOR" w:date="2016-12-20T17:07:00Z">
              <w:r w:rsidRPr="00067AA5">
                <w:rPr>
                  <w:noProof/>
                  <w:lang w:val="es-ES"/>
                </w:rPr>
                <w:t>11,68</w:t>
              </w:r>
            </w:ins>
          </w:p>
        </w:tc>
        <w:tc>
          <w:tcPr>
            <w:tcW w:w="1225" w:type="dxa"/>
            <w:shd w:val="clear" w:color="auto" w:fill="auto"/>
            <w:vAlign w:val="bottom"/>
          </w:tcPr>
          <w:p w:rsidR="00C66CF8" w:rsidRPr="00067AA5" w:rsidRDefault="00C66CF8" w:rsidP="0038412C">
            <w:pPr>
              <w:pStyle w:val="Contenidodelatabla"/>
              <w:rPr>
                <w:ins w:id="12037" w:author="RAFAEL SOTOMAYOR" w:date="2016-12-20T17:07:00Z"/>
                <w:noProof/>
                <w:lang w:val="es-ES"/>
              </w:rPr>
            </w:pPr>
            <w:ins w:id="12038" w:author="RAFAEL SOTOMAYOR" w:date="2016-12-20T17:07:00Z">
              <w:r w:rsidRPr="00067AA5">
                <w:rPr>
                  <w:noProof/>
                  <w:lang w:val="es-ES"/>
                </w:rPr>
                <w:t>8,22</w:t>
              </w:r>
            </w:ins>
          </w:p>
        </w:tc>
        <w:tc>
          <w:tcPr>
            <w:tcW w:w="1170" w:type="dxa"/>
            <w:shd w:val="clear" w:color="auto" w:fill="auto"/>
            <w:vAlign w:val="bottom"/>
          </w:tcPr>
          <w:p w:rsidR="00C66CF8" w:rsidRPr="00067AA5" w:rsidRDefault="00C66CF8" w:rsidP="0038412C">
            <w:pPr>
              <w:pStyle w:val="Contenidodelatabla"/>
              <w:rPr>
                <w:ins w:id="12039" w:author="RAFAEL SOTOMAYOR" w:date="2016-12-20T17:07:00Z"/>
                <w:noProof/>
                <w:lang w:val="es-ES"/>
              </w:rPr>
            </w:pPr>
            <w:ins w:id="12040" w:author="RAFAEL SOTOMAYOR" w:date="2016-12-20T17:07:00Z">
              <w:r w:rsidRPr="00067AA5">
                <w:rPr>
                  <w:noProof/>
                  <w:lang w:val="es-ES"/>
                </w:rPr>
                <w:t>0,0260</w:t>
              </w:r>
            </w:ins>
          </w:p>
        </w:tc>
      </w:tr>
      <w:tr w:rsidR="00C66CF8" w:rsidRPr="00067AA5" w:rsidTr="0038412C">
        <w:trPr>
          <w:trHeight w:val="311"/>
          <w:ins w:id="12041"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2042" w:author="RAFAEL SOTOMAYOR" w:date="2016-12-20T17:07:00Z"/>
                <w:noProof/>
                <w:lang w:val="es-ES"/>
              </w:rPr>
            </w:pPr>
            <w:ins w:id="12043" w:author="RAFAEL SOTOMAYOR" w:date="2016-12-20T17:07:00Z">
              <w:r w:rsidRPr="00067AA5">
                <w:rPr>
                  <w:noProof/>
                  <w:lang w:val="es-ES"/>
                </w:rPr>
                <w:t>Sensores de Nivel</w:t>
              </w:r>
            </w:ins>
          </w:p>
        </w:tc>
        <w:tc>
          <w:tcPr>
            <w:tcW w:w="1267" w:type="dxa"/>
            <w:shd w:val="clear" w:color="auto" w:fill="auto"/>
            <w:vAlign w:val="bottom"/>
          </w:tcPr>
          <w:p w:rsidR="00C66CF8" w:rsidRPr="00067AA5" w:rsidRDefault="00C66CF8" w:rsidP="0038412C">
            <w:pPr>
              <w:pStyle w:val="Contenidodelatabla"/>
              <w:rPr>
                <w:ins w:id="12044" w:author="RAFAEL SOTOMAYOR" w:date="2016-12-20T17:07:00Z"/>
                <w:noProof/>
                <w:lang w:val="es-ES"/>
              </w:rPr>
            </w:pPr>
            <w:ins w:id="12045" w:author="RAFAEL SOTOMAYOR" w:date="2016-12-20T17:07:00Z">
              <w:r w:rsidRPr="00067AA5">
                <w:rPr>
                  <w:noProof/>
                  <w:lang w:val="es-ES"/>
                </w:rPr>
                <w:t>3,12</w:t>
              </w:r>
            </w:ins>
          </w:p>
        </w:tc>
        <w:tc>
          <w:tcPr>
            <w:tcW w:w="1371" w:type="dxa"/>
            <w:shd w:val="clear" w:color="auto" w:fill="auto"/>
            <w:vAlign w:val="bottom"/>
          </w:tcPr>
          <w:p w:rsidR="00C66CF8" w:rsidRPr="00067AA5" w:rsidRDefault="00C66CF8" w:rsidP="0038412C">
            <w:pPr>
              <w:pStyle w:val="Contenidodelatabla"/>
              <w:rPr>
                <w:ins w:id="12046" w:author="RAFAEL SOTOMAYOR" w:date="2016-12-20T17:07:00Z"/>
                <w:noProof/>
                <w:lang w:val="es-ES"/>
              </w:rPr>
            </w:pPr>
            <w:ins w:id="12047" w:author="RAFAEL SOTOMAYOR" w:date="2016-12-20T17:07:00Z">
              <w:r w:rsidRPr="00067AA5">
                <w:rPr>
                  <w:noProof/>
                  <w:lang w:val="es-ES"/>
                </w:rPr>
                <w:t>60</w:t>
              </w:r>
            </w:ins>
          </w:p>
        </w:tc>
        <w:tc>
          <w:tcPr>
            <w:tcW w:w="1361" w:type="dxa"/>
            <w:shd w:val="clear" w:color="auto" w:fill="auto"/>
            <w:vAlign w:val="bottom"/>
          </w:tcPr>
          <w:p w:rsidR="00C66CF8" w:rsidRPr="00067AA5" w:rsidRDefault="00C66CF8" w:rsidP="0038412C">
            <w:pPr>
              <w:pStyle w:val="Contenidodelatabla"/>
              <w:rPr>
                <w:ins w:id="12048" w:author="RAFAEL SOTOMAYOR" w:date="2016-12-20T17:07:00Z"/>
                <w:noProof/>
                <w:lang w:val="es-ES"/>
              </w:rPr>
            </w:pPr>
            <w:ins w:id="12049" w:author="RAFAEL SOTOMAYOR" w:date="2016-12-20T17:07:00Z">
              <w:r w:rsidRPr="00067AA5">
                <w:rPr>
                  <w:noProof/>
                  <w:lang w:val="es-ES"/>
                </w:rPr>
                <w:t>11,68</w:t>
              </w:r>
            </w:ins>
          </w:p>
        </w:tc>
        <w:tc>
          <w:tcPr>
            <w:tcW w:w="1225" w:type="dxa"/>
            <w:shd w:val="clear" w:color="auto" w:fill="auto"/>
            <w:vAlign w:val="bottom"/>
          </w:tcPr>
          <w:p w:rsidR="00C66CF8" w:rsidRPr="00067AA5" w:rsidRDefault="00C66CF8" w:rsidP="0038412C">
            <w:pPr>
              <w:pStyle w:val="Contenidodelatabla"/>
              <w:rPr>
                <w:ins w:id="12050" w:author="RAFAEL SOTOMAYOR" w:date="2016-12-20T17:07:00Z"/>
                <w:noProof/>
                <w:lang w:val="es-ES"/>
              </w:rPr>
            </w:pPr>
            <w:ins w:id="12051" w:author="RAFAEL SOTOMAYOR" w:date="2016-12-20T17:07:00Z">
              <w:r w:rsidRPr="00067AA5">
                <w:rPr>
                  <w:noProof/>
                  <w:lang w:val="es-ES"/>
                </w:rPr>
                <w:t>8,22</w:t>
              </w:r>
            </w:ins>
          </w:p>
        </w:tc>
        <w:tc>
          <w:tcPr>
            <w:tcW w:w="1170" w:type="dxa"/>
            <w:shd w:val="clear" w:color="auto" w:fill="auto"/>
            <w:vAlign w:val="bottom"/>
          </w:tcPr>
          <w:p w:rsidR="00C66CF8" w:rsidRPr="00067AA5" w:rsidRDefault="00C66CF8" w:rsidP="0038412C">
            <w:pPr>
              <w:pStyle w:val="Contenidodelatabla"/>
              <w:rPr>
                <w:ins w:id="12052" w:author="RAFAEL SOTOMAYOR" w:date="2016-12-20T17:07:00Z"/>
                <w:noProof/>
                <w:lang w:val="es-ES"/>
              </w:rPr>
            </w:pPr>
            <w:ins w:id="12053" w:author="RAFAEL SOTOMAYOR" w:date="2016-12-20T17:07:00Z">
              <w:r w:rsidRPr="00067AA5">
                <w:rPr>
                  <w:noProof/>
                  <w:lang w:val="es-ES"/>
                </w:rPr>
                <w:t>0,0260</w:t>
              </w:r>
            </w:ins>
          </w:p>
        </w:tc>
      </w:tr>
      <w:tr w:rsidR="00C66CF8" w:rsidRPr="00067AA5" w:rsidTr="0038412C">
        <w:trPr>
          <w:trHeight w:val="311"/>
          <w:ins w:id="12054"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2055" w:author="RAFAEL SOTOMAYOR" w:date="2016-12-20T17:07:00Z"/>
                <w:noProof/>
                <w:lang w:val="es-ES"/>
              </w:rPr>
            </w:pPr>
            <w:ins w:id="12056" w:author="RAFAEL SOTOMAYOR" w:date="2016-12-20T17:07:00Z">
              <w:r w:rsidRPr="00067AA5">
                <w:rPr>
                  <w:noProof/>
                  <w:lang w:val="es-ES"/>
                </w:rPr>
                <w:t>Monitoreo de la cadena de frio</w:t>
              </w:r>
            </w:ins>
          </w:p>
        </w:tc>
        <w:tc>
          <w:tcPr>
            <w:tcW w:w="1267" w:type="dxa"/>
            <w:shd w:val="clear" w:color="auto" w:fill="auto"/>
            <w:vAlign w:val="bottom"/>
          </w:tcPr>
          <w:p w:rsidR="00C66CF8" w:rsidRPr="00067AA5" w:rsidRDefault="00C66CF8" w:rsidP="0038412C">
            <w:pPr>
              <w:pStyle w:val="Contenidodelatabla"/>
              <w:rPr>
                <w:ins w:id="12057" w:author="RAFAEL SOTOMAYOR" w:date="2016-12-20T17:07:00Z"/>
                <w:noProof/>
                <w:lang w:val="es-ES"/>
              </w:rPr>
            </w:pPr>
            <w:ins w:id="12058" w:author="RAFAEL SOTOMAYOR" w:date="2016-12-20T17:07:00Z">
              <w:r w:rsidRPr="00067AA5">
                <w:rPr>
                  <w:noProof/>
                  <w:lang w:val="es-ES"/>
                </w:rPr>
                <w:t>4,00</w:t>
              </w:r>
            </w:ins>
          </w:p>
        </w:tc>
        <w:tc>
          <w:tcPr>
            <w:tcW w:w="1371" w:type="dxa"/>
            <w:shd w:val="clear" w:color="auto" w:fill="auto"/>
            <w:vAlign w:val="bottom"/>
          </w:tcPr>
          <w:p w:rsidR="00C66CF8" w:rsidRPr="00067AA5" w:rsidRDefault="00C66CF8" w:rsidP="0038412C">
            <w:pPr>
              <w:pStyle w:val="Contenidodelatabla"/>
              <w:rPr>
                <w:ins w:id="12059" w:author="RAFAEL SOTOMAYOR" w:date="2016-12-20T17:07:00Z"/>
                <w:noProof/>
                <w:lang w:val="es-ES"/>
              </w:rPr>
            </w:pPr>
            <w:ins w:id="12060" w:author="RAFAEL SOTOMAYOR" w:date="2016-12-20T17:07:00Z">
              <w:r w:rsidRPr="00067AA5">
                <w:rPr>
                  <w:noProof/>
                  <w:lang w:val="es-ES"/>
                </w:rPr>
                <w:t>60</w:t>
              </w:r>
            </w:ins>
          </w:p>
        </w:tc>
        <w:tc>
          <w:tcPr>
            <w:tcW w:w="1361" w:type="dxa"/>
            <w:shd w:val="clear" w:color="auto" w:fill="auto"/>
            <w:vAlign w:val="bottom"/>
          </w:tcPr>
          <w:p w:rsidR="00C66CF8" w:rsidRPr="00067AA5" w:rsidRDefault="00C66CF8" w:rsidP="0038412C">
            <w:pPr>
              <w:pStyle w:val="Contenidodelatabla"/>
              <w:rPr>
                <w:ins w:id="12061" w:author="RAFAEL SOTOMAYOR" w:date="2016-12-20T17:07:00Z"/>
                <w:noProof/>
                <w:lang w:val="es-ES"/>
              </w:rPr>
            </w:pPr>
            <w:ins w:id="12062" w:author="RAFAEL SOTOMAYOR" w:date="2016-12-20T17:07:00Z">
              <w:r w:rsidRPr="00067AA5">
                <w:rPr>
                  <w:noProof/>
                  <w:lang w:val="es-ES"/>
                </w:rPr>
                <w:t>15,00</w:t>
              </w:r>
            </w:ins>
          </w:p>
        </w:tc>
        <w:tc>
          <w:tcPr>
            <w:tcW w:w="1225" w:type="dxa"/>
            <w:shd w:val="clear" w:color="auto" w:fill="auto"/>
            <w:vAlign w:val="bottom"/>
          </w:tcPr>
          <w:p w:rsidR="00C66CF8" w:rsidRPr="00067AA5" w:rsidRDefault="00C66CF8" w:rsidP="0038412C">
            <w:pPr>
              <w:pStyle w:val="Contenidodelatabla"/>
              <w:rPr>
                <w:ins w:id="12063" w:author="RAFAEL SOTOMAYOR" w:date="2016-12-20T17:07:00Z"/>
                <w:noProof/>
                <w:lang w:val="es-ES"/>
              </w:rPr>
            </w:pPr>
            <w:ins w:id="12064" w:author="RAFAEL SOTOMAYOR" w:date="2016-12-20T17:07:00Z">
              <w:r w:rsidRPr="00067AA5">
                <w:rPr>
                  <w:noProof/>
                  <w:lang w:val="es-ES"/>
                </w:rPr>
                <w:t>10,55</w:t>
              </w:r>
            </w:ins>
          </w:p>
        </w:tc>
        <w:tc>
          <w:tcPr>
            <w:tcW w:w="1170" w:type="dxa"/>
            <w:shd w:val="clear" w:color="auto" w:fill="auto"/>
            <w:vAlign w:val="bottom"/>
          </w:tcPr>
          <w:p w:rsidR="00C66CF8" w:rsidRPr="00067AA5" w:rsidRDefault="00C66CF8" w:rsidP="0038412C">
            <w:pPr>
              <w:pStyle w:val="Contenidodelatabla"/>
              <w:rPr>
                <w:ins w:id="12065" w:author="RAFAEL SOTOMAYOR" w:date="2016-12-20T17:07:00Z"/>
                <w:noProof/>
                <w:lang w:val="es-ES"/>
              </w:rPr>
            </w:pPr>
            <w:ins w:id="12066" w:author="RAFAEL SOTOMAYOR" w:date="2016-12-20T17:07:00Z">
              <w:r w:rsidRPr="00067AA5">
                <w:rPr>
                  <w:noProof/>
                  <w:lang w:val="es-ES"/>
                </w:rPr>
                <w:t>0,0333</w:t>
              </w:r>
            </w:ins>
          </w:p>
        </w:tc>
      </w:tr>
      <w:tr w:rsidR="00C66CF8" w:rsidRPr="00067AA5" w:rsidTr="0038412C">
        <w:trPr>
          <w:trHeight w:val="311"/>
          <w:ins w:id="12067" w:author="RAFAEL SOTOMAYOR" w:date="2016-12-20T17:07:00Z"/>
        </w:trPr>
        <w:tc>
          <w:tcPr>
            <w:tcW w:w="2538" w:type="dxa"/>
            <w:shd w:val="clear" w:color="auto" w:fill="auto"/>
            <w:vAlign w:val="center"/>
          </w:tcPr>
          <w:p w:rsidR="00C66CF8" w:rsidRPr="00067AA5" w:rsidRDefault="00C66CF8" w:rsidP="0038412C">
            <w:pPr>
              <w:pStyle w:val="Contenidodelatabla"/>
              <w:rPr>
                <w:ins w:id="12068" w:author="RAFAEL SOTOMAYOR" w:date="2016-12-20T17:07:00Z"/>
                <w:noProof/>
                <w:lang w:val="es-ES"/>
              </w:rPr>
            </w:pPr>
            <w:ins w:id="12069" w:author="RAFAEL SOTOMAYOR" w:date="2016-12-20T17:07:00Z">
              <w:r w:rsidRPr="00067AA5">
                <w:rPr>
                  <w:noProof/>
                  <w:lang w:val="es-ES"/>
                </w:rPr>
                <w:t>TOTAL</w:t>
              </w:r>
            </w:ins>
          </w:p>
        </w:tc>
        <w:tc>
          <w:tcPr>
            <w:tcW w:w="1267" w:type="dxa"/>
            <w:shd w:val="clear" w:color="auto" w:fill="auto"/>
            <w:vAlign w:val="bottom"/>
          </w:tcPr>
          <w:p w:rsidR="00C66CF8" w:rsidRPr="00067AA5" w:rsidRDefault="00C66CF8" w:rsidP="0038412C">
            <w:pPr>
              <w:pStyle w:val="Contenidodelatabla"/>
              <w:rPr>
                <w:ins w:id="12070" w:author="RAFAEL SOTOMAYOR" w:date="2016-12-20T17:07:00Z"/>
                <w:noProof/>
                <w:lang w:val="es-ES"/>
              </w:rPr>
            </w:pPr>
            <w:ins w:id="12071" w:author="RAFAEL SOTOMAYOR" w:date="2016-12-20T17:07:00Z">
              <w:r w:rsidRPr="00067AA5">
                <w:rPr>
                  <w:noProof/>
                  <w:lang w:val="es-ES"/>
                </w:rPr>
                <w:t>163,79</w:t>
              </w:r>
            </w:ins>
          </w:p>
        </w:tc>
        <w:tc>
          <w:tcPr>
            <w:tcW w:w="1371" w:type="dxa"/>
            <w:shd w:val="clear" w:color="auto" w:fill="auto"/>
            <w:vAlign w:val="bottom"/>
          </w:tcPr>
          <w:p w:rsidR="00C66CF8" w:rsidRPr="00067AA5" w:rsidRDefault="00C66CF8" w:rsidP="0038412C">
            <w:pPr>
              <w:pStyle w:val="Contenidodelatabla"/>
              <w:rPr>
                <w:ins w:id="12072" w:author="RAFAEL SOTOMAYOR" w:date="2016-12-20T17:07:00Z"/>
                <w:noProof/>
                <w:lang w:val="es-ES"/>
              </w:rPr>
            </w:pPr>
            <w:ins w:id="12073" w:author="RAFAEL SOTOMAYOR" w:date="2016-12-20T17:07:00Z">
              <w:r w:rsidRPr="00067AA5">
                <w:rPr>
                  <w:noProof/>
                  <w:lang w:val="es-ES"/>
                </w:rPr>
                <w:t>437,00</w:t>
              </w:r>
            </w:ins>
          </w:p>
        </w:tc>
        <w:tc>
          <w:tcPr>
            <w:tcW w:w="1361" w:type="dxa"/>
            <w:shd w:val="clear" w:color="auto" w:fill="auto"/>
            <w:vAlign w:val="bottom"/>
          </w:tcPr>
          <w:p w:rsidR="00C66CF8" w:rsidRPr="00067AA5" w:rsidRDefault="00C66CF8" w:rsidP="0038412C">
            <w:pPr>
              <w:pStyle w:val="Contenidodelatabla"/>
              <w:rPr>
                <w:ins w:id="12074" w:author="RAFAEL SOTOMAYOR" w:date="2016-12-20T17:07:00Z"/>
                <w:noProof/>
                <w:lang w:val="es-ES"/>
              </w:rPr>
            </w:pPr>
            <w:ins w:id="12075" w:author="RAFAEL SOTOMAYOR" w:date="2016-12-20T17:07:00Z">
              <w:r w:rsidRPr="00067AA5">
                <w:rPr>
                  <w:noProof/>
                  <w:lang w:val="es-ES"/>
                </w:rPr>
                <w:t>212,57</w:t>
              </w:r>
            </w:ins>
          </w:p>
        </w:tc>
        <w:tc>
          <w:tcPr>
            <w:tcW w:w="1225" w:type="dxa"/>
            <w:shd w:val="clear" w:color="auto" w:fill="auto"/>
            <w:vAlign w:val="bottom"/>
          </w:tcPr>
          <w:p w:rsidR="00C66CF8" w:rsidRPr="00067AA5" w:rsidRDefault="00C66CF8" w:rsidP="0038412C">
            <w:pPr>
              <w:pStyle w:val="Contenidodelatabla"/>
              <w:rPr>
                <w:ins w:id="12076" w:author="RAFAEL SOTOMAYOR" w:date="2016-12-20T17:07:00Z"/>
                <w:noProof/>
                <w:lang w:val="es-ES"/>
              </w:rPr>
            </w:pPr>
            <w:ins w:id="12077" w:author="RAFAEL SOTOMAYOR" w:date="2016-12-20T17:07:00Z">
              <w:r w:rsidRPr="00067AA5">
                <w:rPr>
                  <w:noProof/>
                  <w:lang w:val="es-ES"/>
                </w:rPr>
                <w:t>149,46</w:t>
              </w:r>
            </w:ins>
          </w:p>
        </w:tc>
        <w:tc>
          <w:tcPr>
            <w:tcW w:w="1170" w:type="dxa"/>
            <w:shd w:val="clear" w:color="auto" w:fill="auto"/>
            <w:vAlign w:val="bottom"/>
          </w:tcPr>
          <w:p w:rsidR="00C66CF8" w:rsidRPr="00067AA5" w:rsidRDefault="00C66CF8" w:rsidP="0038412C">
            <w:pPr>
              <w:pStyle w:val="Contenidodelatabla"/>
              <w:rPr>
                <w:ins w:id="12078" w:author="RAFAEL SOTOMAYOR" w:date="2016-12-20T17:07:00Z"/>
                <w:noProof/>
                <w:lang w:val="es-ES"/>
              </w:rPr>
            </w:pPr>
            <w:ins w:id="12079" w:author="RAFAEL SOTOMAYOR" w:date="2016-12-20T17:07:00Z">
              <w:r w:rsidRPr="00067AA5">
                <w:rPr>
                  <w:noProof/>
                  <w:lang w:val="es-ES"/>
                </w:rPr>
                <w:t>0,4724</w:t>
              </w:r>
            </w:ins>
          </w:p>
        </w:tc>
      </w:tr>
      <w:tr w:rsidR="00C66CF8" w:rsidRPr="00067AA5" w:rsidTr="0038412C">
        <w:trPr>
          <w:trHeight w:val="536"/>
          <w:ins w:id="12080" w:author="RAFAEL SOTOMAYOR" w:date="2016-12-20T17:07:00Z"/>
        </w:trPr>
        <w:tc>
          <w:tcPr>
            <w:tcW w:w="2538"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2081" w:author="RAFAEL SOTOMAYOR" w:date="2016-12-20T17:07:00Z"/>
                <w:b/>
                <w:bCs/>
                <w:noProof/>
                <w:color w:val="666666"/>
                <w:lang w:val="es-ES"/>
              </w:rPr>
            </w:pPr>
            <w:ins w:id="12082" w:author="RAFAEL SOTOMAYOR" w:date="2016-12-20T17:07:00Z">
              <w:r w:rsidRPr="00067AA5">
                <w:rPr>
                  <w:b/>
                  <w:bCs/>
                  <w:noProof/>
                  <w:color w:val="666666"/>
                  <w:lang w:val="es-ES"/>
                </w:rPr>
                <w:t>Servicio Internet Transaccional</w:t>
              </w:r>
            </w:ins>
          </w:p>
        </w:tc>
        <w:tc>
          <w:tcPr>
            <w:tcW w:w="1267"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2083" w:author="RAFAEL SOTOMAYOR" w:date="2016-12-20T17:07:00Z"/>
                <w:b/>
                <w:bCs/>
                <w:noProof/>
                <w:color w:val="666666"/>
                <w:lang w:val="es-ES"/>
              </w:rPr>
            </w:pPr>
            <w:ins w:id="12084" w:author="RAFAEL SOTOMAYOR" w:date="2016-12-20T17:07:00Z">
              <w:r w:rsidRPr="00067AA5">
                <w:rPr>
                  <w:b/>
                  <w:bCs/>
                  <w:noProof/>
                  <w:color w:val="666666"/>
                  <w:lang w:val="es-ES"/>
                </w:rPr>
                <w:t>Cantidad</w:t>
              </w:r>
            </w:ins>
          </w:p>
        </w:tc>
        <w:tc>
          <w:tcPr>
            <w:tcW w:w="1371"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2085" w:author="RAFAEL SOTOMAYOR" w:date="2016-12-20T17:07:00Z"/>
                <w:b/>
                <w:bCs/>
                <w:noProof/>
                <w:color w:val="666666"/>
                <w:lang w:val="es-ES"/>
              </w:rPr>
            </w:pPr>
            <w:ins w:id="12086" w:author="RAFAEL SOTOMAYOR" w:date="2016-12-20T17:07:00Z">
              <w:r w:rsidRPr="00067AA5">
                <w:rPr>
                  <w:b/>
                  <w:bCs/>
                  <w:noProof/>
                  <w:color w:val="666666"/>
                  <w:lang w:val="es-ES"/>
                </w:rPr>
                <w:t>Accesos / Hora</w:t>
              </w:r>
            </w:ins>
          </w:p>
        </w:tc>
        <w:tc>
          <w:tcPr>
            <w:tcW w:w="1361"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2087" w:author="RAFAEL SOTOMAYOR" w:date="2016-12-20T17:07:00Z"/>
                <w:b/>
                <w:bCs/>
                <w:noProof/>
                <w:color w:val="666666"/>
                <w:lang w:val="es-ES"/>
              </w:rPr>
            </w:pPr>
            <w:ins w:id="12088" w:author="RAFAEL SOTOMAYOR" w:date="2016-12-20T17:07:00Z">
              <w:r>
                <w:rPr>
                  <w:b/>
                  <w:bCs/>
                  <w:noProof/>
                  <w:color w:val="666666"/>
                  <w:lang w:val="es-ES"/>
                </w:rPr>
                <w:t>Tr</w:t>
              </w:r>
              <w:r w:rsidRPr="00067AA5">
                <w:rPr>
                  <w:b/>
                  <w:bCs/>
                  <w:noProof/>
                  <w:color w:val="666666"/>
                  <w:lang w:val="es-ES"/>
                </w:rPr>
                <w:t>áfico / hora (Mbyte)</w:t>
              </w:r>
            </w:ins>
          </w:p>
        </w:tc>
        <w:tc>
          <w:tcPr>
            <w:tcW w:w="1225"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2089" w:author="RAFAEL SOTOMAYOR" w:date="2016-12-20T17:07:00Z"/>
                <w:b/>
                <w:bCs/>
                <w:noProof/>
                <w:color w:val="666666"/>
                <w:lang w:val="es-ES"/>
              </w:rPr>
            </w:pPr>
            <w:ins w:id="12090" w:author="RAFAEL SOTOMAYOR" w:date="2016-12-20T17:07:00Z">
              <w:r>
                <w:rPr>
                  <w:b/>
                  <w:bCs/>
                  <w:noProof/>
                  <w:color w:val="666666"/>
                  <w:lang w:val="es-ES"/>
                </w:rPr>
                <w:t>Tr</w:t>
              </w:r>
              <w:r w:rsidRPr="00067AA5">
                <w:rPr>
                  <w:b/>
                  <w:bCs/>
                  <w:noProof/>
                  <w:color w:val="666666"/>
                  <w:lang w:val="es-ES"/>
                </w:rPr>
                <w:t>áfico Mensual MB</w:t>
              </w:r>
            </w:ins>
          </w:p>
        </w:tc>
        <w:tc>
          <w:tcPr>
            <w:tcW w:w="1170" w:type="dxa"/>
            <w:tcBorders>
              <w:left w:val="single" w:sz="2" w:space="0" w:color="999999"/>
              <w:bottom w:val="single" w:sz="2" w:space="0" w:color="999999"/>
              <w:right w:val="single" w:sz="2" w:space="0" w:color="999999"/>
            </w:tcBorders>
            <w:shd w:val="clear" w:color="auto" w:fill="93C47D"/>
            <w:tcMar>
              <w:left w:w="27" w:type="dxa"/>
            </w:tcMar>
            <w:vAlign w:val="bottom"/>
          </w:tcPr>
          <w:p w:rsidR="00C66CF8" w:rsidRPr="00067AA5" w:rsidRDefault="00C66CF8" w:rsidP="0038412C">
            <w:pPr>
              <w:pStyle w:val="Contenidodelatabla"/>
              <w:rPr>
                <w:ins w:id="12091" w:author="RAFAEL SOTOMAYOR" w:date="2016-12-20T17:07:00Z"/>
                <w:b/>
                <w:bCs/>
                <w:noProof/>
                <w:color w:val="666666"/>
                <w:lang w:val="es-ES"/>
              </w:rPr>
            </w:pPr>
            <w:ins w:id="12092" w:author="RAFAEL SOTOMAYOR" w:date="2016-12-20T17:07:00Z">
              <w:r w:rsidRPr="00067AA5">
                <w:rPr>
                  <w:b/>
                  <w:bCs/>
                  <w:noProof/>
                  <w:color w:val="666666"/>
                  <w:lang w:val="es-ES"/>
                </w:rPr>
                <w:t>Banda Ancha Promedio (Mbps)</w:t>
              </w:r>
            </w:ins>
          </w:p>
        </w:tc>
      </w:tr>
      <w:tr w:rsidR="00C66CF8" w:rsidRPr="00067AA5" w:rsidTr="0038412C">
        <w:trPr>
          <w:trHeight w:val="311"/>
          <w:ins w:id="12093"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2094" w:author="RAFAEL SOTOMAYOR" w:date="2016-12-20T17:07:00Z"/>
                <w:noProof/>
                <w:lang w:val="es-ES"/>
              </w:rPr>
            </w:pPr>
            <w:ins w:id="12095" w:author="RAFAEL SOTOMAYOR" w:date="2016-12-20T17:07:00Z">
              <w:r>
                <w:rPr>
                  <w:noProof/>
                  <w:lang w:val="es-ES"/>
                </w:rPr>
                <w:t>Sistemas de Informaci</w:t>
              </w:r>
              <w:r w:rsidRPr="00067AA5">
                <w:rPr>
                  <w:noProof/>
                  <w:lang w:val="es-ES"/>
                </w:rPr>
                <w:t>ón Geográfica del Predio</w:t>
              </w:r>
            </w:ins>
          </w:p>
        </w:tc>
        <w:tc>
          <w:tcPr>
            <w:tcW w:w="1267" w:type="dxa"/>
            <w:shd w:val="clear" w:color="auto" w:fill="auto"/>
            <w:vAlign w:val="bottom"/>
          </w:tcPr>
          <w:p w:rsidR="00C66CF8" w:rsidRPr="00067AA5" w:rsidRDefault="00C66CF8" w:rsidP="0038412C">
            <w:pPr>
              <w:pStyle w:val="Contenidodelatabla"/>
              <w:rPr>
                <w:ins w:id="12096" w:author="RAFAEL SOTOMAYOR" w:date="2016-12-20T17:07:00Z"/>
                <w:noProof/>
                <w:lang w:val="es-ES"/>
              </w:rPr>
            </w:pPr>
            <w:ins w:id="12097" w:author="RAFAEL SOTOMAYOR" w:date="2016-12-20T17:07:00Z">
              <w:r w:rsidRPr="00067AA5">
                <w:rPr>
                  <w:noProof/>
                  <w:lang w:val="es-ES"/>
                </w:rPr>
                <w:t>1,00</w:t>
              </w:r>
            </w:ins>
          </w:p>
        </w:tc>
        <w:tc>
          <w:tcPr>
            <w:tcW w:w="1371" w:type="dxa"/>
            <w:shd w:val="clear" w:color="auto" w:fill="auto"/>
            <w:vAlign w:val="bottom"/>
          </w:tcPr>
          <w:p w:rsidR="00C66CF8" w:rsidRPr="00067AA5" w:rsidRDefault="00C66CF8" w:rsidP="0038412C">
            <w:pPr>
              <w:pStyle w:val="Contenidodelatabla"/>
              <w:rPr>
                <w:ins w:id="12098" w:author="RAFAEL SOTOMAYOR" w:date="2016-12-20T17:07:00Z"/>
                <w:noProof/>
                <w:lang w:val="es-ES"/>
              </w:rPr>
            </w:pPr>
            <w:ins w:id="12099" w:author="RAFAEL SOTOMAYOR" w:date="2016-12-20T17:07:00Z">
              <w:r w:rsidRPr="00067AA5">
                <w:rPr>
                  <w:noProof/>
                  <w:lang w:val="es-ES"/>
                </w:rPr>
                <w:t>10</w:t>
              </w:r>
            </w:ins>
          </w:p>
        </w:tc>
        <w:tc>
          <w:tcPr>
            <w:tcW w:w="1361" w:type="dxa"/>
            <w:shd w:val="clear" w:color="auto" w:fill="auto"/>
            <w:vAlign w:val="bottom"/>
          </w:tcPr>
          <w:p w:rsidR="00C66CF8" w:rsidRPr="00067AA5" w:rsidRDefault="00C66CF8" w:rsidP="0038412C">
            <w:pPr>
              <w:pStyle w:val="Contenidodelatabla"/>
              <w:rPr>
                <w:ins w:id="12100" w:author="RAFAEL SOTOMAYOR" w:date="2016-12-20T17:07:00Z"/>
                <w:noProof/>
                <w:lang w:val="es-ES"/>
              </w:rPr>
            </w:pPr>
            <w:ins w:id="12101" w:author="RAFAEL SOTOMAYOR" w:date="2016-12-20T17:07:00Z">
              <w:r w:rsidRPr="00067AA5">
                <w:rPr>
                  <w:noProof/>
                  <w:lang w:val="es-ES"/>
                </w:rPr>
                <w:t>1,25</w:t>
              </w:r>
            </w:ins>
          </w:p>
        </w:tc>
        <w:tc>
          <w:tcPr>
            <w:tcW w:w="1225" w:type="dxa"/>
            <w:shd w:val="clear" w:color="auto" w:fill="auto"/>
            <w:vAlign w:val="bottom"/>
          </w:tcPr>
          <w:p w:rsidR="00C66CF8" w:rsidRPr="00067AA5" w:rsidRDefault="00C66CF8" w:rsidP="0038412C">
            <w:pPr>
              <w:pStyle w:val="Contenidodelatabla"/>
              <w:rPr>
                <w:ins w:id="12102" w:author="RAFAEL SOTOMAYOR" w:date="2016-12-20T17:07:00Z"/>
                <w:noProof/>
                <w:lang w:val="es-ES"/>
              </w:rPr>
            </w:pPr>
            <w:ins w:id="12103" w:author="RAFAEL SOTOMAYOR" w:date="2016-12-20T17:07:00Z">
              <w:r w:rsidRPr="00067AA5">
                <w:rPr>
                  <w:noProof/>
                  <w:lang w:val="es-ES"/>
                </w:rPr>
                <w:t>900,00</w:t>
              </w:r>
            </w:ins>
          </w:p>
        </w:tc>
        <w:tc>
          <w:tcPr>
            <w:tcW w:w="1170" w:type="dxa"/>
            <w:shd w:val="clear" w:color="auto" w:fill="auto"/>
            <w:vAlign w:val="bottom"/>
          </w:tcPr>
          <w:p w:rsidR="00C66CF8" w:rsidRPr="00067AA5" w:rsidRDefault="00C66CF8" w:rsidP="0038412C">
            <w:pPr>
              <w:pStyle w:val="Contenidodelatabla"/>
              <w:rPr>
                <w:ins w:id="12104" w:author="RAFAEL SOTOMAYOR" w:date="2016-12-20T17:07:00Z"/>
                <w:noProof/>
                <w:lang w:val="es-ES"/>
              </w:rPr>
            </w:pPr>
            <w:ins w:id="12105" w:author="RAFAEL SOTOMAYOR" w:date="2016-12-20T17:07:00Z">
              <w:r w:rsidRPr="00067AA5">
                <w:rPr>
                  <w:noProof/>
                  <w:lang w:val="es-ES"/>
                </w:rPr>
                <w:t>0,0028</w:t>
              </w:r>
            </w:ins>
          </w:p>
        </w:tc>
      </w:tr>
      <w:tr w:rsidR="00C66CF8" w:rsidRPr="00067AA5" w:rsidTr="0038412C">
        <w:trPr>
          <w:trHeight w:val="311"/>
          <w:ins w:id="12106"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2107" w:author="RAFAEL SOTOMAYOR" w:date="2016-12-20T17:07:00Z"/>
                <w:noProof/>
                <w:lang w:val="es-ES"/>
              </w:rPr>
            </w:pPr>
            <w:ins w:id="12108" w:author="RAFAEL SOTOMAYOR" w:date="2016-12-20T17:07:00Z">
              <w:r>
                <w:rPr>
                  <w:noProof/>
                  <w:lang w:val="es-ES"/>
                </w:rPr>
                <w:t>Teledetecci</w:t>
              </w:r>
              <w:r w:rsidRPr="00067AA5">
                <w:rPr>
                  <w:noProof/>
                  <w:lang w:val="es-ES"/>
                </w:rPr>
                <w:t>ón</w:t>
              </w:r>
            </w:ins>
          </w:p>
        </w:tc>
        <w:tc>
          <w:tcPr>
            <w:tcW w:w="1267" w:type="dxa"/>
            <w:shd w:val="clear" w:color="auto" w:fill="auto"/>
            <w:vAlign w:val="bottom"/>
          </w:tcPr>
          <w:p w:rsidR="00C66CF8" w:rsidRPr="00067AA5" w:rsidRDefault="00C66CF8" w:rsidP="0038412C">
            <w:pPr>
              <w:pStyle w:val="Contenidodelatabla"/>
              <w:rPr>
                <w:ins w:id="12109" w:author="RAFAEL SOTOMAYOR" w:date="2016-12-20T17:07:00Z"/>
                <w:noProof/>
                <w:lang w:val="es-ES"/>
              </w:rPr>
            </w:pPr>
            <w:ins w:id="12110" w:author="RAFAEL SOTOMAYOR" w:date="2016-12-20T17:07:00Z">
              <w:r w:rsidRPr="00067AA5">
                <w:rPr>
                  <w:noProof/>
                  <w:lang w:val="es-ES"/>
                </w:rPr>
                <w:t>0,58</w:t>
              </w:r>
            </w:ins>
          </w:p>
        </w:tc>
        <w:tc>
          <w:tcPr>
            <w:tcW w:w="1371" w:type="dxa"/>
            <w:shd w:val="clear" w:color="auto" w:fill="auto"/>
            <w:vAlign w:val="bottom"/>
          </w:tcPr>
          <w:p w:rsidR="00C66CF8" w:rsidRPr="00067AA5" w:rsidRDefault="00C66CF8" w:rsidP="0038412C">
            <w:pPr>
              <w:pStyle w:val="Contenidodelatabla"/>
              <w:rPr>
                <w:ins w:id="12111" w:author="RAFAEL SOTOMAYOR" w:date="2016-12-20T17:07:00Z"/>
                <w:noProof/>
                <w:lang w:val="es-ES"/>
              </w:rPr>
            </w:pPr>
            <w:ins w:id="12112" w:author="RAFAEL SOTOMAYOR" w:date="2016-12-20T17:07:00Z">
              <w:r w:rsidRPr="00067AA5">
                <w:rPr>
                  <w:noProof/>
                  <w:lang w:val="es-ES"/>
                </w:rPr>
                <w:t>10</w:t>
              </w:r>
            </w:ins>
          </w:p>
        </w:tc>
        <w:tc>
          <w:tcPr>
            <w:tcW w:w="1361" w:type="dxa"/>
            <w:shd w:val="clear" w:color="auto" w:fill="auto"/>
            <w:vAlign w:val="bottom"/>
          </w:tcPr>
          <w:p w:rsidR="00C66CF8" w:rsidRPr="00067AA5" w:rsidRDefault="00C66CF8" w:rsidP="0038412C">
            <w:pPr>
              <w:pStyle w:val="Contenidodelatabla"/>
              <w:rPr>
                <w:ins w:id="12113" w:author="RAFAEL SOTOMAYOR" w:date="2016-12-20T17:07:00Z"/>
                <w:noProof/>
                <w:lang w:val="es-ES"/>
              </w:rPr>
            </w:pPr>
            <w:ins w:id="12114" w:author="RAFAEL SOTOMAYOR" w:date="2016-12-20T17:07:00Z">
              <w:r w:rsidRPr="00067AA5">
                <w:rPr>
                  <w:noProof/>
                  <w:lang w:val="es-ES"/>
                </w:rPr>
                <w:t>2,92</w:t>
              </w:r>
            </w:ins>
          </w:p>
        </w:tc>
        <w:tc>
          <w:tcPr>
            <w:tcW w:w="1225" w:type="dxa"/>
            <w:shd w:val="clear" w:color="auto" w:fill="auto"/>
            <w:vAlign w:val="bottom"/>
          </w:tcPr>
          <w:p w:rsidR="00C66CF8" w:rsidRPr="00067AA5" w:rsidRDefault="00C66CF8" w:rsidP="0038412C">
            <w:pPr>
              <w:pStyle w:val="Contenidodelatabla"/>
              <w:rPr>
                <w:ins w:id="12115" w:author="RAFAEL SOTOMAYOR" w:date="2016-12-20T17:07:00Z"/>
                <w:noProof/>
                <w:lang w:val="es-ES"/>
              </w:rPr>
            </w:pPr>
            <w:ins w:id="12116" w:author="RAFAEL SOTOMAYOR" w:date="2016-12-20T17:07:00Z">
              <w:r w:rsidRPr="00067AA5">
                <w:rPr>
                  <w:noProof/>
                  <w:lang w:val="es-ES"/>
                </w:rPr>
                <w:t>2.103,34</w:t>
              </w:r>
            </w:ins>
          </w:p>
        </w:tc>
        <w:tc>
          <w:tcPr>
            <w:tcW w:w="1170" w:type="dxa"/>
            <w:shd w:val="clear" w:color="auto" w:fill="auto"/>
            <w:vAlign w:val="bottom"/>
          </w:tcPr>
          <w:p w:rsidR="00C66CF8" w:rsidRPr="00067AA5" w:rsidRDefault="00C66CF8" w:rsidP="0038412C">
            <w:pPr>
              <w:pStyle w:val="Contenidodelatabla"/>
              <w:rPr>
                <w:ins w:id="12117" w:author="RAFAEL SOTOMAYOR" w:date="2016-12-20T17:07:00Z"/>
                <w:noProof/>
                <w:lang w:val="es-ES"/>
              </w:rPr>
            </w:pPr>
            <w:ins w:id="12118" w:author="RAFAEL SOTOMAYOR" w:date="2016-12-20T17:07:00Z">
              <w:r w:rsidRPr="00067AA5">
                <w:rPr>
                  <w:noProof/>
                  <w:lang w:val="es-ES"/>
                </w:rPr>
                <w:t>0,0065</w:t>
              </w:r>
            </w:ins>
          </w:p>
        </w:tc>
      </w:tr>
      <w:tr w:rsidR="00C66CF8" w:rsidRPr="00067AA5" w:rsidTr="0038412C">
        <w:trPr>
          <w:trHeight w:val="311"/>
          <w:ins w:id="12119"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2120" w:author="RAFAEL SOTOMAYOR" w:date="2016-12-20T17:07:00Z"/>
                <w:noProof/>
                <w:lang w:val="es-ES"/>
              </w:rPr>
            </w:pPr>
            <w:ins w:id="12121" w:author="RAFAEL SOTOMAYOR" w:date="2016-12-20T17:07:00Z">
              <w:r>
                <w:rPr>
                  <w:noProof/>
                  <w:lang w:val="es-ES"/>
                </w:rPr>
                <w:t>Aplicaciones agr</w:t>
              </w:r>
              <w:r w:rsidRPr="00067AA5">
                <w:rPr>
                  <w:noProof/>
                  <w:lang w:val="es-ES"/>
                </w:rPr>
                <w:t>ícolas móviles</w:t>
              </w:r>
            </w:ins>
          </w:p>
        </w:tc>
        <w:tc>
          <w:tcPr>
            <w:tcW w:w="1267" w:type="dxa"/>
            <w:shd w:val="clear" w:color="auto" w:fill="auto"/>
            <w:vAlign w:val="bottom"/>
          </w:tcPr>
          <w:p w:rsidR="00C66CF8" w:rsidRPr="00067AA5" w:rsidRDefault="00C66CF8" w:rsidP="0038412C">
            <w:pPr>
              <w:pStyle w:val="Contenidodelatabla"/>
              <w:rPr>
                <w:ins w:id="12122" w:author="RAFAEL SOTOMAYOR" w:date="2016-12-20T17:07:00Z"/>
                <w:noProof/>
                <w:lang w:val="es-ES"/>
              </w:rPr>
            </w:pPr>
            <w:ins w:id="12123" w:author="RAFAEL SOTOMAYOR" w:date="2016-12-20T17:07:00Z">
              <w:r w:rsidRPr="00067AA5">
                <w:rPr>
                  <w:noProof/>
                  <w:lang w:val="es-ES"/>
                </w:rPr>
                <w:t>2,00</w:t>
              </w:r>
            </w:ins>
          </w:p>
        </w:tc>
        <w:tc>
          <w:tcPr>
            <w:tcW w:w="1371" w:type="dxa"/>
            <w:shd w:val="clear" w:color="auto" w:fill="auto"/>
            <w:vAlign w:val="bottom"/>
          </w:tcPr>
          <w:p w:rsidR="00C66CF8" w:rsidRPr="00067AA5" w:rsidRDefault="00C66CF8" w:rsidP="0038412C">
            <w:pPr>
              <w:pStyle w:val="Contenidodelatabla"/>
              <w:rPr>
                <w:ins w:id="12124" w:author="RAFAEL SOTOMAYOR" w:date="2016-12-20T17:07:00Z"/>
                <w:noProof/>
                <w:lang w:val="es-ES"/>
              </w:rPr>
            </w:pPr>
            <w:ins w:id="12125" w:author="RAFAEL SOTOMAYOR" w:date="2016-12-20T17:07:00Z">
              <w:r w:rsidRPr="00067AA5">
                <w:rPr>
                  <w:noProof/>
                  <w:lang w:val="es-ES"/>
                </w:rPr>
                <w:t>20</w:t>
              </w:r>
            </w:ins>
          </w:p>
        </w:tc>
        <w:tc>
          <w:tcPr>
            <w:tcW w:w="1361" w:type="dxa"/>
            <w:shd w:val="clear" w:color="auto" w:fill="auto"/>
            <w:vAlign w:val="bottom"/>
          </w:tcPr>
          <w:p w:rsidR="00C66CF8" w:rsidRPr="00067AA5" w:rsidRDefault="00C66CF8" w:rsidP="0038412C">
            <w:pPr>
              <w:pStyle w:val="Contenidodelatabla"/>
              <w:rPr>
                <w:ins w:id="12126" w:author="RAFAEL SOTOMAYOR" w:date="2016-12-20T17:07:00Z"/>
                <w:noProof/>
                <w:lang w:val="es-ES"/>
              </w:rPr>
            </w:pPr>
            <w:ins w:id="12127" w:author="RAFAEL SOTOMAYOR" w:date="2016-12-20T17:07:00Z">
              <w:r w:rsidRPr="00067AA5">
                <w:rPr>
                  <w:noProof/>
                  <w:lang w:val="es-ES"/>
                </w:rPr>
                <w:t>0,08</w:t>
              </w:r>
            </w:ins>
          </w:p>
        </w:tc>
        <w:tc>
          <w:tcPr>
            <w:tcW w:w="1225" w:type="dxa"/>
            <w:shd w:val="clear" w:color="auto" w:fill="auto"/>
            <w:vAlign w:val="bottom"/>
          </w:tcPr>
          <w:p w:rsidR="00C66CF8" w:rsidRPr="00067AA5" w:rsidRDefault="00C66CF8" w:rsidP="0038412C">
            <w:pPr>
              <w:pStyle w:val="Contenidodelatabla"/>
              <w:rPr>
                <w:ins w:id="12128" w:author="RAFAEL SOTOMAYOR" w:date="2016-12-20T17:07:00Z"/>
                <w:noProof/>
                <w:lang w:val="es-ES"/>
              </w:rPr>
            </w:pPr>
            <w:ins w:id="12129" w:author="RAFAEL SOTOMAYOR" w:date="2016-12-20T17:07:00Z">
              <w:r w:rsidRPr="00067AA5">
                <w:rPr>
                  <w:noProof/>
                  <w:lang w:val="es-ES"/>
                </w:rPr>
                <w:t>56,25</w:t>
              </w:r>
            </w:ins>
          </w:p>
        </w:tc>
        <w:tc>
          <w:tcPr>
            <w:tcW w:w="1170" w:type="dxa"/>
            <w:shd w:val="clear" w:color="auto" w:fill="auto"/>
            <w:vAlign w:val="bottom"/>
          </w:tcPr>
          <w:p w:rsidR="00C66CF8" w:rsidRPr="00067AA5" w:rsidRDefault="00C66CF8" w:rsidP="0038412C">
            <w:pPr>
              <w:pStyle w:val="Contenidodelatabla"/>
              <w:rPr>
                <w:ins w:id="12130" w:author="RAFAEL SOTOMAYOR" w:date="2016-12-20T17:07:00Z"/>
                <w:noProof/>
                <w:lang w:val="es-ES"/>
              </w:rPr>
            </w:pPr>
            <w:ins w:id="12131" w:author="RAFAEL SOTOMAYOR" w:date="2016-12-20T17:07:00Z">
              <w:r w:rsidRPr="00067AA5">
                <w:rPr>
                  <w:noProof/>
                  <w:lang w:val="es-ES"/>
                </w:rPr>
                <w:t>0,0002</w:t>
              </w:r>
            </w:ins>
          </w:p>
        </w:tc>
      </w:tr>
      <w:tr w:rsidR="00C66CF8" w:rsidRPr="00067AA5" w:rsidTr="0038412C">
        <w:trPr>
          <w:trHeight w:val="311"/>
          <w:ins w:id="12132"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2133" w:author="RAFAEL SOTOMAYOR" w:date="2016-12-20T17:07:00Z"/>
                <w:noProof/>
                <w:lang w:val="es-ES"/>
              </w:rPr>
            </w:pPr>
            <w:ins w:id="12134" w:author="RAFAEL SOTOMAYOR" w:date="2016-12-20T17:07:00Z">
              <w:r>
                <w:rPr>
                  <w:noProof/>
                  <w:lang w:val="es-ES"/>
                </w:rPr>
                <w:t>Aplicaciones de ofim</w:t>
              </w:r>
              <w:r w:rsidRPr="00067AA5">
                <w:rPr>
                  <w:noProof/>
                  <w:lang w:val="es-ES"/>
                </w:rPr>
                <w:t>ática</w:t>
              </w:r>
            </w:ins>
          </w:p>
        </w:tc>
        <w:tc>
          <w:tcPr>
            <w:tcW w:w="1267" w:type="dxa"/>
            <w:shd w:val="clear" w:color="auto" w:fill="auto"/>
            <w:vAlign w:val="bottom"/>
          </w:tcPr>
          <w:p w:rsidR="00C66CF8" w:rsidRPr="00067AA5" w:rsidRDefault="00C66CF8" w:rsidP="0038412C">
            <w:pPr>
              <w:pStyle w:val="Contenidodelatabla"/>
              <w:rPr>
                <w:ins w:id="12135" w:author="RAFAEL SOTOMAYOR" w:date="2016-12-20T17:07:00Z"/>
                <w:noProof/>
                <w:lang w:val="es-ES"/>
              </w:rPr>
            </w:pPr>
            <w:ins w:id="12136" w:author="RAFAEL SOTOMAYOR" w:date="2016-12-20T17:07:00Z">
              <w:r w:rsidRPr="00067AA5">
                <w:rPr>
                  <w:noProof/>
                  <w:lang w:val="es-ES"/>
                </w:rPr>
                <w:t>1,00</w:t>
              </w:r>
            </w:ins>
          </w:p>
        </w:tc>
        <w:tc>
          <w:tcPr>
            <w:tcW w:w="1371" w:type="dxa"/>
            <w:shd w:val="clear" w:color="auto" w:fill="auto"/>
            <w:vAlign w:val="bottom"/>
          </w:tcPr>
          <w:p w:rsidR="00C66CF8" w:rsidRPr="00067AA5" w:rsidRDefault="00C66CF8" w:rsidP="0038412C">
            <w:pPr>
              <w:pStyle w:val="Contenidodelatabla"/>
              <w:rPr>
                <w:ins w:id="12137" w:author="RAFAEL SOTOMAYOR" w:date="2016-12-20T17:07:00Z"/>
                <w:noProof/>
                <w:lang w:val="es-ES"/>
              </w:rPr>
            </w:pPr>
            <w:ins w:id="12138" w:author="RAFAEL SOTOMAYOR" w:date="2016-12-20T17:07:00Z">
              <w:r w:rsidRPr="00067AA5">
                <w:rPr>
                  <w:noProof/>
                  <w:lang w:val="es-ES"/>
                </w:rPr>
                <w:t>30</w:t>
              </w:r>
            </w:ins>
          </w:p>
        </w:tc>
        <w:tc>
          <w:tcPr>
            <w:tcW w:w="1361" w:type="dxa"/>
            <w:shd w:val="clear" w:color="auto" w:fill="auto"/>
            <w:vAlign w:val="bottom"/>
          </w:tcPr>
          <w:p w:rsidR="00C66CF8" w:rsidRPr="00067AA5" w:rsidRDefault="00C66CF8" w:rsidP="0038412C">
            <w:pPr>
              <w:pStyle w:val="Contenidodelatabla"/>
              <w:rPr>
                <w:ins w:id="12139" w:author="RAFAEL SOTOMAYOR" w:date="2016-12-20T17:07:00Z"/>
                <w:noProof/>
                <w:lang w:val="es-ES"/>
              </w:rPr>
            </w:pPr>
            <w:ins w:id="12140" w:author="RAFAEL SOTOMAYOR" w:date="2016-12-20T17:07:00Z">
              <w:r w:rsidRPr="00067AA5">
                <w:rPr>
                  <w:noProof/>
                  <w:lang w:val="es-ES"/>
                </w:rPr>
                <w:t>0,06</w:t>
              </w:r>
            </w:ins>
          </w:p>
        </w:tc>
        <w:tc>
          <w:tcPr>
            <w:tcW w:w="1225" w:type="dxa"/>
            <w:shd w:val="clear" w:color="auto" w:fill="auto"/>
            <w:vAlign w:val="bottom"/>
          </w:tcPr>
          <w:p w:rsidR="00C66CF8" w:rsidRPr="00067AA5" w:rsidRDefault="00C66CF8" w:rsidP="0038412C">
            <w:pPr>
              <w:pStyle w:val="Contenidodelatabla"/>
              <w:rPr>
                <w:ins w:id="12141" w:author="RAFAEL SOTOMAYOR" w:date="2016-12-20T17:07:00Z"/>
                <w:noProof/>
                <w:lang w:val="es-ES"/>
              </w:rPr>
            </w:pPr>
            <w:ins w:id="12142" w:author="RAFAEL SOTOMAYOR" w:date="2016-12-20T17:07:00Z">
              <w:r w:rsidRPr="00067AA5">
                <w:rPr>
                  <w:noProof/>
                  <w:lang w:val="es-ES"/>
                </w:rPr>
                <w:t>42,19</w:t>
              </w:r>
            </w:ins>
          </w:p>
        </w:tc>
        <w:tc>
          <w:tcPr>
            <w:tcW w:w="1170" w:type="dxa"/>
            <w:shd w:val="clear" w:color="auto" w:fill="auto"/>
            <w:vAlign w:val="bottom"/>
          </w:tcPr>
          <w:p w:rsidR="00C66CF8" w:rsidRPr="00067AA5" w:rsidRDefault="00C66CF8" w:rsidP="0038412C">
            <w:pPr>
              <w:pStyle w:val="Contenidodelatabla"/>
              <w:rPr>
                <w:ins w:id="12143" w:author="RAFAEL SOTOMAYOR" w:date="2016-12-20T17:07:00Z"/>
                <w:noProof/>
                <w:lang w:val="es-ES"/>
              </w:rPr>
            </w:pPr>
            <w:ins w:id="12144" w:author="RAFAEL SOTOMAYOR" w:date="2016-12-20T17:07:00Z">
              <w:r w:rsidRPr="00067AA5">
                <w:rPr>
                  <w:noProof/>
                  <w:lang w:val="es-ES"/>
                </w:rPr>
                <w:t>0,0001</w:t>
              </w:r>
            </w:ins>
          </w:p>
        </w:tc>
      </w:tr>
      <w:tr w:rsidR="00C66CF8" w:rsidRPr="00067AA5" w:rsidTr="0038412C">
        <w:trPr>
          <w:trHeight w:val="311"/>
          <w:ins w:id="12145" w:author="RAFAEL SOTOMAYOR" w:date="2016-12-20T17:07:00Z"/>
        </w:trPr>
        <w:tc>
          <w:tcPr>
            <w:tcW w:w="2538" w:type="dxa"/>
            <w:shd w:val="clear" w:color="auto" w:fill="auto"/>
            <w:vAlign w:val="center"/>
          </w:tcPr>
          <w:p w:rsidR="00C66CF8" w:rsidRPr="00067AA5" w:rsidRDefault="00C66CF8" w:rsidP="0038412C">
            <w:pPr>
              <w:pStyle w:val="Contenidodelatabla"/>
              <w:rPr>
                <w:ins w:id="12146" w:author="RAFAEL SOTOMAYOR" w:date="2016-12-20T17:07:00Z"/>
                <w:noProof/>
                <w:lang w:val="es-ES"/>
              </w:rPr>
            </w:pPr>
            <w:ins w:id="12147" w:author="RAFAEL SOTOMAYOR" w:date="2016-12-20T17:07:00Z">
              <w:r w:rsidRPr="00067AA5">
                <w:rPr>
                  <w:noProof/>
                  <w:lang w:val="es-ES"/>
                </w:rPr>
                <w:t>TOTAL</w:t>
              </w:r>
            </w:ins>
          </w:p>
        </w:tc>
        <w:tc>
          <w:tcPr>
            <w:tcW w:w="1267" w:type="dxa"/>
            <w:shd w:val="clear" w:color="auto" w:fill="auto"/>
            <w:vAlign w:val="bottom"/>
          </w:tcPr>
          <w:p w:rsidR="00C66CF8" w:rsidRPr="00067AA5" w:rsidRDefault="00C66CF8" w:rsidP="0038412C">
            <w:pPr>
              <w:pStyle w:val="Contenidodelatabla"/>
              <w:rPr>
                <w:ins w:id="12148" w:author="RAFAEL SOTOMAYOR" w:date="2016-12-20T17:07:00Z"/>
                <w:noProof/>
                <w:lang w:val="es-ES"/>
              </w:rPr>
            </w:pPr>
            <w:ins w:id="12149" w:author="RAFAEL SOTOMAYOR" w:date="2016-12-20T17:07:00Z">
              <w:r w:rsidRPr="00067AA5">
                <w:rPr>
                  <w:noProof/>
                  <w:lang w:val="es-ES"/>
                </w:rPr>
                <w:t>4,58</w:t>
              </w:r>
            </w:ins>
          </w:p>
        </w:tc>
        <w:tc>
          <w:tcPr>
            <w:tcW w:w="1371" w:type="dxa"/>
            <w:shd w:val="clear" w:color="auto" w:fill="auto"/>
            <w:vAlign w:val="bottom"/>
          </w:tcPr>
          <w:p w:rsidR="00C66CF8" w:rsidRPr="00067AA5" w:rsidRDefault="00C66CF8" w:rsidP="0038412C">
            <w:pPr>
              <w:pStyle w:val="Contenidodelatabla"/>
              <w:rPr>
                <w:ins w:id="12150" w:author="RAFAEL SOTOMAYOR" w:date="2016-12-20T17:07:00Z"/>
                <w:noProof/>
                <w:lang w:val="es-ES"/>
              </w:rPr>
            </w:pPr>
            <w:ins w:id="12151" w:author="RAFAEL SOTOMAYOR" w:date="2016-12-20T17:07:00Z">
              <w:r w:rsidRPr="00067AA5">
                <w:rPr>
                  <w:noProof/>
                  <w:lang w:val="es-ES"/>
                </w:rPr>
                <w:t>70,00</w:t>
              </w:r>
            </w:ins>
          </w:p>
        </w:tc>
        <w:tc>
          <w:tcPr>
            <w:tcW w:w="1361" w:type="dxa"/>
            <w:shd w:val="clear" w:color="auto" w:fill="auto"/>
            <w:vAlign w:val="bottom"/>
          </w:tcPr>
          <w:p w:rsidR="00C66CF8" w:rsidRPr="00067AA5" w:rsidRDefault="00C66CF8" w:rsidP="0038412C">
            <w:pPr>
              <w:pStyle w:val="Contenidodelatabla"/>
              <w:rPr>
                <w:ins w:id="12152" w:author="RAFAEL SOTOMAYOR" w:date="2016-12-20T17:07:00Z"/>
                <w:noProof/>
                <w:lang w:val="es-ES"/>
              </w:rPr>
            </w:pPr>
            <w:ins w:id="12153" w:author="RAFAEL SOTOMAYOR" w:date="2016-12-20T17:07:00Z">
              <w:r w:rsidRPr="00067AA5">
                <w:rPr>
                  <w:noProof/>
                  <w:lang w:val="es-ES"/>
                </w:rPr>
                <w:t>4,31</w:t>
              </w:r>
            </w:ins>
          </w:p>
        </w:tc>
        <w:tc>
          <w:tcPr>
            <w:tcW w:w="1225" w:type="dxa"/>
            <w:shd w:val="clear" w:color="auto" w:fill="auto"/>
            <w:vAlign w:val="bottom"/>
          </w:tcPr>
          <w:p w:rsidR="00C66CF8" w:rsidRPr="00067AA5" w:rsidRDefault="00C66CF8" w:rsidP="0038412C">
            <w:pPr>
              <w:pStyle w:val="Contenidodelatabla"/>
              <w:rPr>
                <w:ins w:id="12154" w:author="RAFAEL SOTOMAYOR" w:date="2016-12-20T17:07:00Z"/>
                <w:noProof/>
                <w:lang w:val="es-ES"/>
              </w:rPr>
            </w:pPr>
            <w:ins w:id="12155" w:author="RAFAEL SOTOMAYOR" w:date="2016-12-20T17:07:00Z">
              <w:r w:rsidRPr="00067AA5">
                <w:rPr>
                  <w:noProof/>
                  <w:lang w:val="es-ES"/>
                </w:rPr>
                <w:t>3.101,77</w:t>
              </w:r>
            </w:ins>
          </w:p>
        </w:tc>
        <w:tc>
          <w:tcPr>
            <w:tcW w:w="1170" w:type="dxa"/>
            <w:shd w:val="clear" w:color="auto" w:fill="auto"/>
            <w:vAlign w:val="bottom"/>
          </w:tcPr>
          <w:p w:rsidR="00C66CF8" w:rsidRPr="00067AA5" w:rsidRDefault="00C66CF8" w:rsidP="0038412C">
            <w:pPr>
              <w:pStyle w:val="Contenidodelatabla"/>
              <w:rPr>
                <w:ins w:id="12156" w:author="RAFAEL SOTOMAYOR" w:date="2016-12-20T17:07:00Z"/>
                <w:noProof/>
                <w:lang w:val="es-ES"/>
              </w:rPr>
            </w:pPr>
            <w:ins w:id="12157" w:author="RAFAEL SOTOMAYOR" w:date="2016-12-20T17:07:00Z">
              <w:r w:rsidRPr="00067AA5">
                <w:rPr>
                  <w:noProof/>
                  <w:lang w:val="es-ES"/>
                </w:rPr>
                <w:t>0,0096</w:t>
              </w:r>
            </w:ins>
          </w:p>
        </w:tc>
      </w:tr>
      <w:tr w:rsidR="00C66CF8" w:rsidRPr="00067AA5" w:rsidTr="0038412C">
        <w:trPr>
          <w:trHeight w:val="536"/>
          <w:ins w:id="12158" w:author="RAFAEL SOTOMAYOR" w:date="2016-12-20T17:07:00Z"/>
        </w:trPr>
        <w:tc>
          <w:tcPr>
            <w:tcW w:w="2538"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2159" w:author="RAFAEL SOTOMAYOR" w:date="2016-12-20T17:07:00Z"/>
                <w:b/>
                <w:bCs/>
                <w:noProof/>
                <w:color w:val="666666"/>
                <w:lang w:val="es-ES"/>
              </w:rPr>
            </w:pPr>
            <w:ins w:id="12160" w:author="RAFAEL SOTOMAYOR" w:date="2016-12-20T17:07:00Z">
              <w:r w:rsidRPr="00067AA5">
                <w:rPr>
                  <w:b/>
                  <w:bCs/>
                  <w:noProof/>
                  <w:color w:val="666666"/>
                  <w:lang w:val="es-ES"/>
                </w:rPr>
                <w:t>Servicio Internet VideoStream</w:t>
              </w:r>
            </w:ins>
          </w:p>
        </w:tc>
        <w:tc>
          <w:tcPr>
            <w:tcW w:w="1267"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2161" w:author="RAFAEL SOTOMAYOR" w:date="2016-12-20T17:07:00Z"/>
                <w:b/>
                <w:bCs/>
                <w:noProof/>
                <w:color w:val="666666"/>
                <w:lang w:val="es-ES"/>
              </w:rPr>
            </w:pPr>
            <w:ins w:id="12162" w:author="RAFAEL SOTOMAYOR" w:date="2016-12-20T17:07:00Z">
              <w:r w:rsidRPr="00067AA5">
                <w:rPr>
                  <w:b/>
                  <w:bCs/>
                  <w:noProof/>
                  <w:color w:val="666666"/>
                  <w:lang w:val="es-ES"/>
                </w:rPr>
                <w:t>Cantidad</w:t>
              </w:r>
            </w:ins>
          </w:p>
        </w:tc>
        <w:tc>
          <w:tcPr>
            <w:tcW w:w="1371"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2163" w:author="RAFAEL SOTOMAYOR" w:date="2016-12-20T17:07:00Z"/>
                <w:b/>
                <w:bCs/>
                <w:noProof/>
                <w:color w:val="666666"/>
                <w:lang w:val="es-ES"/>
              </w:rPr>
            </w:pPr>
            <w:ins w:id="12164" w:author="RAFAEL SOTOMAYOR" w:date="2016-12-20T17:07:00Z">
              <w:r w:rsidRPr="00067AA5">
                <w:rPr>
                  <w:b/>
                  <w:bCs/>
                  <w:noProof/>
                  <w:color w:val="666666"/>
                  <w:lang w:val="es-ES"/>
                </w:rPr>
                <w:t>Accesos / Hora</w:t>
              </w:r>
            </w:ins>
          </w:p>
        </w:tc>
        <w:tc>
          <w:tcPr>
            <w:tcW w:w="1361"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2165" w:author="RAFAEL SOTOMAYOR" w:date="2016-12-20T17:07:00Z"/>
                <w:b/>
                <w:bCs/>
                <w:noProof/>
                <w:color w:val="666666"/>
                <w:lang w:val="es-ES"/>
              </w:rPr>
            </w:pPr>
            <w:ins w:id="12166" w:author="RAFAEL SOTOMAYOR" w:date="2016-12-20T17:07:00Z">
              <w:r w:rsidRPr="00067AA5">
                <w:rPr>
                  <w:b/>
                  <w:bCs/>
                  <w:noProof/>
                  <w:color w:val="666666"/>
                  <w:lang w:val="es-ES"/>
                </w:rPr>
                <w:t>Tr áfico / hora (Mbyte)</w:t>
              </w:r>
            </w:ins>
          </w:p>
        </w:tc>
        <w:tc>
          <w:tcPr>
            <w:tcW w:w="1225" w:type="dxa"/>
            <w:tcBorders>
              <w:left w:val="single" w:sz="2" w:space="0" w:color="999999"/>
              <w:bottom w:val="single" w:sz="2" w:space="0" w:color="999999"/>
            </w:tcBorders>
            <w:shd w:val="clear" w:color="auto" w:fill="93C47D"/>
            <w:tcMar>
              <w:left w:w="27" w:type="dxa"/>
            </w:tcMar>
            <w:vAlign w:val="bottom"/>
          </w:tcPr>
          <w:p w:rsidR="00C66CF8" w:rsidRPr="00067AA5" w:rsidRDefault="00C66CF8" w:rsidP="0038412C">
            <w:pPr>
              <w:pStyle w:val="Contenidodelatabla"/>
              <w:rPr>
                <w:ins w:id="12167" w:author="RAFAEL SOTOMAYOR" w:date="2016-12-20T17:07:00Z"/>
                <w:b/>
                <w:bCs/>
                <w:noProof/>
                <w:color w:val="666666"/>
                <w:lang w:val="es-ES"/>
              </w:rPr>
            </w:pPr>
            <w:ins w:id="12168" w:author="RAFAEL SOTOMAYOR" w:date="2016-12-20T17:07:00Z">
              <w:r w:rsidRPr="00067AA5">
                <w:rPr>
                  <w:b/>
                  <w:bCs/>
                  <w:noProof/>
                  <w:color w:val="666666"/>
                  <w:lang w:val="es-ES"/>
                </w:rPr>
                <w:t>Tr áfico Mensual GB</w:t>
              </w:r>
            </w:ins>
          </w:p>
        </w:tc>
        <w:tc>
          <w:tcPr>
            <w:tcW w:w="1170" w:type="dxa"/>
            <w:tcBorders>
              <w:left w:val="single" w:sz="2" w:space="0" w:color="999999"/>
              <w:bottom w:val="single" w:sz="2" w:space="0" w:color="999999"/>
              <w:right w:val="single" w:sz="2" w:space="0" w:color="999999"/>
            </w:tcBorders>
            <w:shd w:val="clear" w:color="auto" w:fill="93C47D"/>
            <w:tcMar>
              <w:left w:w="27" w:type="dxa"/>
            </w:tcMar>
            <w:vAlign w:val="bottom"/>
          </w:tcPr>
          <w:p w:rsidR="00C66CF8" w:rsidRPr="00067AA5" w:rsidRDefault="00C66CF8" w:rsidP="0038412C">
            <w:pPr>
              <w:pStyle w:val="Contenidodelatabla"/>
              <w:rPr>
                <w:ins w:id="12169" w:author="RAFAEL SOTOMAYOR" w:date="2016-12-20T17:07:00Z"/>
                <w:b/>
                <w:bCs/>
                <w:noProof/>
                <w:color w:val="666666"/>
                <w:lang w:val="es-ES"/>
              </w:rPr>
            </w:pPr>
            <w:ins w:id="12170" w:author="RAFAEL SOTOMAYOR" w:date="2016-12-20T17:07:00Z">
              <w:r w:rsidRPr="00067AA5">
                <w:rPr>
                  <w:b/>
                  <w:bCs/>
                  <w:noProof/>
                  <w:color w:val="666666"/>
                  <w:lang w:val="es-ES"/>
                </w:rPr>
                <w:t>Banda Ancha Promedio (Mbps)</w:t>
              </w:r>
            </w:ins>
          </w:p>
        </w:tc>
      </w:tr>
      <w:tr w:rsidR="00C66CF8" w:rsidRPr="00067AA5" w:rsidTr="0038412C">
        <w:trPr>
          <w:trHeight w:val="311"/>
          <w:ins w:id="12171" w:author="RAFAEL SOTOMAYOR" w:date="2016-12-20T17:07:00Z"/>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rsidR="00C66CF8" w:rsidRPr="00067AA5" w:rsidRDefault="00C66CF8" w:rsidP="0038412C">
            <w:pPr>
              <w:pStyle w:val="Contenidodelatabla"/>
              <w:rPr>
                <w:ins w:id="12172" w:author="RAFAEL SOTOMAYOR" w:date="2016-12-20T17:07:00Z"/>
                <w:noProof/>
                <w:lang w:val="es-ES"/>
              </w:rPr>
            </w:pPr>
            <w:ins w:id="12173" w:author="RAFAEL SOTOMAYOR" w:date="2016-12-20T17:07:00Z">
              <w:r w:rsidRPr="00067AA5">
                <w:rPr>
                  <w:noProof/>
                  <w:lang w:val="es-ES"/>
                </w:rPr>
                <w:t>Aplicaciones de TeleVigilancia</w:t>
              </w:r>
            </w:ins>
          </w:p>
        </w:tc>
        <w:tc>
          <w:tcPr>
            <w:tcW w:w="1267" w:type="dxa"/>
            <w:shd w:val="clear" w:color="auto" w:fill="auto"/>
            <w:vAlign w:val="bottom"/>
          </w:tcPr>
          <w:p w:rsidR="00C66CF8" w:rsidRPr="00067AA5" w:rsidRDefault="00C66CF8" w:rsidP="0038412C">
            <w:pPr>
              <w:pStyle w:val="Contenidodelatabla"/>
              <w:rPr>
                <w:ins w:id="12174" w:author="RAFAEL SOTOMAYOR" w:date="2016-12-20T17:07:00Z"/>
                <w:noProof/>
                <w:lang w:val="es-ES"/>
              </w:rPr>
            </w:pPr>
            <w:ins w:id="12175" w:author="RAFAEL SOTOMAYOR" w:date="2016-12-20T17:07:00Z">
              <w:r w:rsidRPr="00067AA5">
                <w:rPr>
                  <w:noProof/>
                  <w:lang w:val="es-ES"/>
                </w:rPr>
                <w:t>1,00</w:t>
              </w:r>
            </w:ins>
          </w:p>
        </w:tc>
        <w:tc>
          <w:tcPr>
            <w:tcW w:w="1371" w:type="dxa"/>
            <w:shd w:val="clear" w:color="auto" w:fill="auto"/>
            <w:vAlign w:val="bottom"/>
          </w:tcPr>
          <w:p w:rsidR="00C66CF8" w:rsidRPr="00067AA5" w:rsidRDefault="00C66CF8" w:rsidP="0038412C">
            <w:pPr>
              <w:pStyle w:val="Contenidodelatabla"/>
              <w:rPr>
                <w:ins w:id="12176" w:author="RAFAEL SOTOMAYOR" w:date="2016-12-20T17:07:00Z"/>
                <w:noProof/>
                <w:lang w:val="es-ES"/>
              </w:rPr>
            </w:pPr>
            <w:ins w:id="12177" w:author="RAFAEL SOTOMAYOR" w:date="2016-12-20T17:07:00Z">
              <w:r w:rsidRPr="00067AA5">
                <w:rPr>
                  <w:noProof/>
                  <w:lang w:val="es-ES"/>
                </w:rPr>
                <w:t>60</w:t>
              </w:r>
            </w:ins>
          </w:p>
        </w:tc>
        <w:tc>
          <w:tcPr>
            <w:tcW w:w="1361" w:type="dxa"/>
            <w:shd w:val="clear" w:color="auto" w:fill="auto"/>
            <w:vAlign w:val="bottom"/>
          </w:tcPr>
          <w:p w:rsidR="00C66CF8" w:rsidRPr="00067AA5" w:rsidRDefault="00C66CF8" w:rsidP="0038412C">
            <w:pPr>
              <w:pStyle w:val="Contenidodelatabla"/>
              <w:rPr>
                <w:ins w:id="12178" w:author="RAFAEL SOTOMAYOR" w:date="2016-12-20T17:07:00Z"/>
                <w:noProof/>
                <w:lang w:val="es-ES"/>
              </w:rPr>
            </w:pPr>
            <w:ins w:id="12179" w:author="RAFAEL SOTOMAYOR" w:date="2016-12-20T17:07:00Z">
              <w:r w:rsidRPr="00067AA5">
                <w:rPr>
                  <w:noProof/>
                  <w:lang w:val="es-ES"/>
                </w:rPr>
                <w:t>131,84</w:t>
              </w:r>
            </w:ins>
          </w:p>
        </w:tc>
        <w:tc>
          <w:tcPr>
            <w:tcW w:w="1225" w:type="dxa"/>
            <w:shd w:val="clear" w:color="auto" w:fill="auto"/>
            <w:vAlign w:val="bottom"/>
          </w:tcPr>
          <w:p w:rsidR="00C66CF8" w:rsidRPr="00067AA5" w:rsidRDefault="00C66CF8" w:rsidP="0038412C">
            <w:pPr>
              <w:pStyle w:val="Contenidodelatabla"/>
              <w:rPr>
                <w:ins w:id="12180" w:author="RAFAEL SOTOMAYOR" w:date="2016-12-20T17:07:00Z"/>
                <w:noProof/>
                <w:lang w:val="es-ES"/>
              </w:rPr>
            </w:pPr>
            <w:ins w:id="12181" w:author="RAFAEL SOTOMAYOR" w:date="2016-12-20T17:07:00Z">
              <w:r w:rsidRPr="00067AA5">
                <w:rPr>
                  <w:noProof/>
                  <w:lang w:val="es-ES"/>
                </w:rPr>
                <w:t>92,70</w:t>
              </w:r>
            </w:ins>
          </w:p>
        </w:tc>
        <w:tc>
          <w:tcPr>
            <w:tcW w:w="1170" w:type="dxa"/>
            <w:shd w:val="clear" w:color="auto" w:fill="auto"/>
            <w:vAlign w:val="bottom"/>
          </w:tcPr>
          <w:p w:rsidR="00C66CF8" w:rsidRPr="00067AA5" w:rsidRDefault="00C66CF8" w:rsidP="0038412C">
            <w:pPr>
              <w:pStyle w:val="Contenidodelatabla"/>
              <w:rPr>
                <w:ins w:id="12182" w:author="RAFAEL SOTOMAYOR" w:date="2016-12-20T17:07:00Z"/>
                <w:noProof/>
                <w:lang w:val="es-ES"/>
              </w:rPr>
            </w:pPr>
            <w:ins w:id="12183" w:author="RAFAEL SOTOMAYOR" w:date="2016-12-20T17:07:00Z">
              <w:r w:rsidRPr="00067AA5">
                <w:rPr>
                  <w:noProof/>
                  <w:lang w:val="es-ES"/>
                </w:rPr>
                <w:t>0,2930</w:t>
              </w:r>
            </w:ins>
          </w:p>
        </w:tc>
      </w:tr>
      <w:tr w:rsidR="00C66CF8" w:rsidRPr="00067AA5" w:rsidTr="0038412C">
        <w:trPr>
          <w:trHeight w:val="311"/>
          <w:ins w:id="12184" w:author="RAFAEL SOTOMAYOR" w:date="2016-12-20T17:07:00Z"/>
        </w:trPr>
        <w:tc>
          <w:tcPr>
            <w:tcW w:w="2538" w:type="dxa"/>
            <w:shd w:val="clear" w:color="auto" w:fill="auto"/>
            <w:vAlign w:val="center"/>
          </w:tcPr>
          <w:p w:rsidR="00C66CF8" w:rsidRPr="00067AA5" w:rsidRDefault="00C66CF8" w:rsidP="0038412C">
            <w:pPr>
              <w:pStyle w:val="Contenidodelatabla"/>
              <w:rPr>
                <w:ins w:id="12185" w:author="RAFAEL SOTOMAYOR" w:date="2016-12-20T17:07:00Z"/>
                <w:noProof/>
                <w:lang w:val="es-ES"/>
              </w:rPr>
            </w:pPr>
            <w:ins w:id="12186" w:author="RAFAEL SOTOMAYOR" w:date="2016-12-20T17:07:00Z">
              <w:r w:rsidRPr="00067AA5">
                <w:rPr>
                  <w:noProof/>
                  <w:lang w:val="es-ES"/>
                </w:rPr>
                <w:t>TOTAL</w:t>
              </w:r>
            </w:ins>
          </w:p>
        </w:tc>
        <w:tc>
          <w:tcPr>
            <w:tcW w:w="1267" w:type="dxa"/>
            <w:shd w:val="clear" w:color="auto" w:fill="auto"/>
            <w:vAlign w:val="bottom"/>
          </w:tcPr>
          <w:p w:rsidR="00C66CF8" w:rsidRPr="00067AA5" w:rsidRDefault="00C66CF8" w:rsidP="0038412C">
            <w:pPr>
              <w:pStyle w:val="Contenidodelatabla"/>
              <w:rPr>
                <w:ins w:id="12187" w:author="RAFAEL SOTOMAYOR" w:date="2016-12-20T17:07:00Z"/>
                <w:noProof/>
                <w:lang w:val="es-ES"/>
              </w:rPr>
            </w:pPr>
            <w:ins w:id="12188" w:author="RAFAEL SOTOMAYOR" w:date="2016-12-20T17:07:00Z">
              <w:r w:rsidRPr="00067AA5">
                <w:rPr>
                  <w:noProof/>
                  <w:lang w:val="es-ES"/>
                </w:rPr>
                <w:t>191,98</w:t>
              </w:r>
            </w:ins>
          </w:p>
        </w:tc>
        <w:tc>
          <w:tcPr>
            <w:tcW w:w="1371" w:type="dxa"/>
            <w:shd w:val="clear" w:color="auto" w:fill="auto"/>
            <w:vAlign w:val="bottom"/>
          </w:tcPr>
          <w:p w:rsidR="00C66CF8" w:rsidRPr="00067AA5" w:rsidRDefault="00C66CF8" w:rsidP="0038412C">
            <w:pPr>
              <w:pStyle w:val="Contenidodelatabla"/>
              <w:rPr>
                <w:ins w:id="12189" w:author="RAFAEL SOTOMAYOR" w:date="2016-12-20T17:07:00Z"/>
                <w:noProof/>
                <w:lang w:val="es-ES"/>
              </w:rPr>
            </w:pPr>
            <w:ins w:id="12190" w:author="RAFAEL SOTOMAYOR" w:date="2016-12-20T17:07:00Z">
              <w:r w:rsidRPr="00067AA5">
                <w:rPr>
                  <w:noProof/>
                  <w:lang w:val="es-ES"/>
                </w:rPr>
                <w:t>30,00</w:t>
              </w:r>
            </w:ins>
          </w:p>
        </w:tc>
        <w:tc>
          <w:tcPr>
            <w:tcW w:w="1361" w:type="dxa"/>
            <w:shd w:val="clear" w:color="auto" w:fill="auto"/>
            <w:vAlign w:val="bottom"/>
          </w:tcPr>
          <w:p w:rsidR="00C66CF8" w:rsidRPr="00067AA5" w:rsidRDefault="00C66CF8" w:rsidP="0038412C">
            <w:pPr>
              <w:pStyle w:val="Contenidodelatabla"/>
              <w:rPr>
                <w:ins w:id="12191" w:author="RAFAEL SOTOMAYOR" w:date="2016-12-20T17:07:00Z"/>
                <w:noProof/>
                <w:lang w:val="es-ES"/>
              </w:rPr>
            </w:pPr>
            <w:ins w:id="12192" w:author="RAFAEL SOTOMAYOR" w:date="2016-12-20T17:07:00Z">
              <w:r w:rsidRPr="00067AA5">
                <w:rPr>
                  <w:noProof/>
                  <w:lang w:val="es-ES"/>
                </w:rPr>
                <w:t>420,60</w:t>
              </w:r>
            </w:ins>
          </w:p>
        </w:tc>
        <w:tc>
          <w:tcPr>
            <w:tcW w:w="1225" w:type="dxa"/>
            <w:shd w:val="clear" w:color="auto" w:fill="auto"/>
            <w:vAlign w:val="bottom"/>
          </w:tcPr>
          <w:p w:rsidR="00C66CF8" w:rsidRPr="00067AA5" w:rsidRDefault="00C66CF8" w:rsidP="0038412C">
            <w:pPr>
              <w:pStyle w:val="Contenidodelatabla"/>
              <w:rPr>
                <w:ins w:id="12193" w:author="RAFAEL SOTOMAYOR" w:date="2016-12-20T17:07:00Z"/>
                <w:noProof/>
                <w:lang w:val="es-ES"/>
              </w:rPr>
            </w:pPr>
            <w:ins w:id="12194" w:author="RAFAEL SOTOMAYOR" w:date="2016-12-20T17:07:00Z">
              <w:r w:rsidRPr="00067AA5">
                <w:rPr>
                  <w:noProof/>
                  <w:lang w:val="es-ES"/>
                </w:rPr>
                <w:t>6.493,22</w:t>
              </w:r>
            </w:ins>
          </w:p>
        </w:tc>
        <w:tc>
          <w:tcPr>
            <w:tcW w:w="1170" w:type="dxa"/>
            <w:shd w:val="clear" w:color="auto" w:fill="auto"/>
            <w:vAlign w:val="bottom"/>
          </w:tcPr>
          <w:p w:rsidR="00C66CF8" w:rsidRPr="00067AA5" w:rsidRDefault="00C66CF8" w:rsidP="0038412C">
            <w:pPr>
              <w:pStyle w:val="Contenidodelatabla"/>
              <w:rPr>
                <w:ins w:id="12195" w:author="RAFAEL SOTOMAYOR" w:date="2016-12-20T17:07:00Z"/>
                <w:noProof/>
                <w:lang w:val="es-ES"/>
              </w:rPr>
            </w:pPr>
            <w:ins w:id="12196" w:author="RAFAEL SOTOMAYOR" w:date="2016-12-20T17:07:00Z">
              <w:r w:rsidRPr="00067AA5">
                <w:rPr>
                  <w:noProof/>
                  <w:lang w:val="es-ES"/>
                </w:rPr>
                <w:t>0,2930</w:t>
              </w:r>
            </w:ins>
          </w:p>
        </w:tc>
      </w:tr>
    </w:tbl>
    <w:p w:rsidR="00C66CF8" w:rsidRPr="00067AA5" w:rsidRDefault="00C66CF8" w:rsidP="00C66CF8">
      <w:pPr>
        <w:pStyle w:val="Tabla"/>
        <w:rPr>
          <w:ins w:id="12197" w:author="RAFAEL SOTOMAYOR" w:date="2016-12-20T17:07:00Z"/>
        </w:rPr>
      </w:pPr>
      <w:bookmarkStart w:id="12198" w:name="_Toc470016069"/>
      <w:ins w:id="12199"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t>26</w:t>
        </w:r>
        <w:r w:rsidRPr="00067AA5">
          <w:fldChar w:fldCharType="end"/>
        </w:r>
        <w:r>
          <w:t>: Tabla estimaci</w:t>
        </w:r>
        <w:r w:rsidRPr="00067AA5">
          <w:t>ón utilización de comunicaciones</w:t>
        </w:r>
        <w:bookmarkEnd w:id="12198"/>
      </w:ins>
    </w:p>
    <w:p w:rsidR="00C66CF8" w:rsidRPr="00067AA5" w:rsidRDefault="00C66CF8" w:rsidP="00C66CF8">
      <w:pPr>
        <w:rPr>
          <w:ins w:id="12200" w:author="RAFAEL SOTOMAYOR" w:date="2016-12-20T17:07:00Z"/>
          <w:i/>
          <w:iCs/>
          <w:noProof/>
        </w:rPr>
      </w:pPr>
    </w:p>
    <w:p w:rsidR="00C66CF8" w:rsidRPr="00067AA5" w:rsidRDefault="00C66CF8" w:rsidP="00C66CF8">
      <w:pPr>
        <w:rPr>
          <w:ins w:id="12201" w:author="RAFAEL SOTOMAYOR" w:date="2016-12-20T17:07:00Z"/>
          <w:i/>
          <w:iCs/>
          <w:noProof/>
        </w:rPr>
      </w:pPr>
      <w:ins w:id="12202" w:author="RAFAEL SOTOMAYOR" w:date="2016-12-20T17:07:00Z">
        <w:r w:rsidRPr="00067AA5">
          <w:rPr>
            <w:i/>
            <w:iCs/>
            <w:noProof/>
          </w:rPr>
          <w:t xml:space="preserve"> Es importante separar en tres tipos de servicio de</w:t>
        </w:r>
        <w:r>
          <w:rPr>
            <w:i/>
            <w:iCs/>
            <w:noProof/>
          </w:rPr>
          <w:t>bido a que si bien son tecnolog</w:t>
        </w:r>
        <w:r w:rsidRPr="00067AA5">
          <w:rPr>
            <w:i/>
            <w:iCs/>
            <w:noProof/>
          </w:rPr>
          <w:t>ías AP sus requerimientos son distintos y se pueden agrupar en tres: el primero sensores pura</w:t>
        </w:r>
        <w:r>
          <w:rPr>
            <w:i/>
            <w:iCs/>
            <w:noProof/>
          </w:rPr>
          <w:t>mente tal, el segundo Internet t</w:t>
        </w:r>
        <w:r w:rsidRPr="00067AA5">
          <w:rPr>
            <w:i/>
            <w:iCs/>
            <w:noProof/>
          </w:rPr>
          <w:t>radicional orientado a transacciones y el tercero orientado al “video streaming”.</w:t>
        </w:r>
      </w:ins>
    </w:p>
    <w:p w:rsidR="00C66CF8" w:rsidRPr="00067AA5" w:rsidRDefault="00C66CF8" w:rsidP="00C66CF8">
      <w:pPr>
        <w:rPr>
          <w:ins w:id="12203" w:author="RAFAEL SOTOMAYOR" w:date="2016-12-20T17:07:00Z"/>
          <w:noProof/>
        </w:rPr>
      </w:pPr>
    </w:p>
    <w:p w:rsidR="00C66CF8" w:rsidRPr="00067AA5" w:rsidRDefault="00C66CF8" w:rsidP="00C66CF8">
      <w:pPr>
        <w:rPr>
          <w:ins w:id="12204" w:author="RAFAEL SOTOMAYOR" w:date="2016-12-20T17:07:00Z"/>
          <w:noProof/>
        </w:rPr>
      </w:pPr>
      <w:ins w:id="12205" w:author="RAFAEL SOTOMAYOR" w:date="2016-12-20T17:07:00Z">
        <w:r w:rsidRPr="00067AA5">
          <w:rPr>
            <w:noProof/>
          </w:rPr>
          <w:t>La Ilustración 31 muestra la “desproporcionada” utilización de los recursos que tiene el videostreaming respecto de</w:t>
        </w:r>
        <w:r>
          <w:rPr>
            <w:noProof/>
          </w:rPr>
          <w:t xml:space="preserve"> la Internet t</w:t>
        </w:r>
        <w:r w:rsidRPr="00067AA5">
          <w:rPr>
            <w:noProof/>
          </w:rPr>
          <w:t>ransaccional.</w:t>
        </w:r>
      </w:ins>
    </w:p>
    <w:p w:rsidR="00C66CF8" w:rsidRPr="00067AA5" w:rsidRDefault="00C66CF8" w:rsidP="00C66CF8">
      <w:pPr>
        <w:rPr>
          <w:ins w:id="12206" w:author="RAFAEL SOTOMAYOR" w:date="2016-12-20T17:07:00Z"/>
          <w:noProof/>
        </w:rPr>
      </w:pPr>
      <w:ins w:id="12207" w:author="RAFAEL SOTOMAYOR" w:date="2016-12-20T17:07:00Z">
        <w:r w:rsidRPr="00067AA5">
          <w:rPr>
            <w:noProof/>
          </w:rPr>
          <mc:AlternateContent>
            <mc:Choice Requires="wps">
              <w:drawing>
                <wp:anchor distT="0" distB="0" distL="0" distR="0" simplePos="0" relativeHeight="251675648" behindDoc="0" locked="0" layoutInCell="1" allowOverlap="1" wp14:anchorId="6B4EC183" wp14:editId="4762BDAB">
                  <wp:simplePos x="0" y="0"/>
                  <wp:positionH relativeFrom="column">
                    <wp:posOffset>890270</wp:posOffset>
                  </wp:positionH>
                  <wp:positionV relativeFrom="paragraph">
                    <wp:posOffset>142240</wp:posOffset>
                  </wp:positionV>
                  <wp:extent cx="4772025" cy="2571750"/>
                  <wp:effectExtent l="0" t="0" r="0" b="0"/>
                  <wp:wrapSquare wrapText="largest"/>
                  <wp:docPr id="102" name="Marco29"/>
                  <wp:cNvGraphicFramePr/>
                  <a:graphic xmlns:a="http://schemas.openxmlformats.org/drawingml/2006/main">
                    <a:graphicData uri="http://schemas.microsoft.com/office/word/2010/wordprocessingShape">
                      <wps:wsp>
                        <wps:cNvSpPr txBox="1"/>
                        <wps:spPr>
                          <a:xfrm>
                            <a:off x="0" y="0"/>
                            <a:ext cx="4772025" cy="2571750"/>
                          </a:xfrm>
                          <a:prstGeom prst="rect">
                            <a:avLst/>
                          </a:prstGeom>
                        </wps:spPr>
                        <wps:txbx>
                          <w:txbxContent>
                            <w:p w:rsidR="00C66CF8" w:rsidRDefault="00C66CF8" w:rsidP="00C66CF8">
                              <w:pPr>
                                <w:pStyle w:val="Figura"/>
                              </w:pPr>
                              <w:r>
                                <w:rPr>
                                  <w:noProof/>
                                  <w:lang w:val="es-CL" w:eastAsia="es-CL" w:bidi="ar-SA"/>
                                </w:rPr>
                                <w:drawing>
                                  <wp:inline distT="0" distB="0" distL="0" distR="0" wp14:anchorId="32593671" wp14:editId="238A49AB">
                                    <wp:extent cx="4554855" cy="2045335"/>
                                    <wp:effectExtent l="0" t="0" r="0" b="0"/>
                                    <wp:docPr id="251" name="Objeto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C66CF8" w:rsidRDefault="00C66CF8" w:rsidP="00C66CF8">
                              <w:pPr>
                                <w:pStyle w:val="Epgrafe"/>
                                <w:jc w:val="center"/>
                              </w:pPr>
                              <w:bookmarkStart w:id="12208" w:name="_Toc470016027"/>
                              <w:r>
                                <w:t xml:space="preserve">Ilustración </w:t>
                              </w:r>
                              <w:r>
                                <w:fldChar w:fldCharType="begin"/>
                              </w:r>
                              <w:r>
                                <w:instrText xml:space="preserve"> SEQ Ilustración \* ARABIC </w:instrText>
                              </w:r>
                              <w:r>
                                <w:fldChar w:fldCharType="separate"/>
                              </w:r>
                              <w:r>
                                <w:rPr>
                                  <w:noProof/>
                                </w:rPr>
                                <w:t>31</w:t>
                              </w:r>
                              <w:r>
                                <w:rPr>
                                  <w:noProof/>
                                </w:rPr>
                                <w:fldChar w:fldCharType="end"/>
                              </w:r>
                              <w:r>
                                <w:t>: Proporci</w:t>
                              </w:r>
                              <w:r w:rsidRPr="00F42F8A">
                                <w:t>ón de uso de Internet, según tecnología</w:t>
                              </w:r>
                              <w:bookmarkEnd w:id="12208"/>
                            </w:p>
                            <w:p w:rsidR="00C66CF8" w:rsidRDefault="00C66CF8" w:rsidP="00C66CF8">
                              <w:pPr>
                                <w:pStyle w:val="Figura"/>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29" o:spid="_x0000_s1050" type="#_x0000_t202" style="position:absolute;left:0;text-align:left;margin-left:70.1pt;margin-top:11.2pt;width:375.75pt;height:202.5pt;z-index:2516756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DOU2ogEAAC8DAAAOAAAAZHJzL2Uyb0RvYy54bWysUsFu2zAMvRfoPwi6N3aMpumMOMWGokWB rS3Q7QMUWYoFWKJKKbHz96OUOC2227CLTJH003uPXN2Ntmd7hcGAa/h8VnKmnITWuG3Df/18uLrl LEThWtGDUw0/qMDv1pcXq8HXqoIO+lYhIxAX6sE3vIvR10URZKesCDPwylFRA1oR6YrbokUxELrt i6osb4oBsPUIUoVA2ftjka8zvtZKxhetg4qsbzhxi/nEfG7SWaxXot6i8J2RJxriH1hYYRw9eoa6 F1GwHZq/oKyRCAF0nEmwBWhtpMoaSM28/EPNWye8ylrInODPNoX/Byuf96/ITEuzKyvOnLA0pB8C JVRfkjmDDzX1vHnqiuM3GKlxygdKJs2jRpu+pIZRnWw+nK1VY2SSktfLZVVWC84k1arFcr5cZPOL j989hviowLIUNBxpdtlSsf8eIlGh1qmFLonYkUCK4rgZs4rqemK3gfZApAeabcPD+06g4qx/cmRe WoQpwCnYTIFwsgNakePrDr7uImiTGaSnjrgnBjSVTOy0QWnsn++562PP178BAAD//wMAUEsDBBQA BgAIAAAAIQCLbHOC2gAAAAcBAAAPAAAAZHJzL2Rvd25yZXYueG1sTI7LTsMwEEX3lfoP1uyp3Sjq I4pTIQQrJEQaFiydeJpYjcchdh/8PcMKllf36N5THu5+FFecowukYb1SIJC6YB31Gj6al4cdiJgM WTMGQg3fGOFQLRelKWy4UY3XY+oFj1AsjIYhpamQMnYDehNXYULi7hRmbxLHuZd2Njce96PMlNpI bxzxw2AmfBqwOx8vXsPjJ9XP7uutfa9PtWuavaLXzVnr5QJEwnv6I+HXnb2hYqE2XMhGMXLOVcao hizLQTCw26+3IFoNebbNQVal/O9f/QAAAP//AwBQSwECLQAUAAYACAAAACEAtoM4kv4AAADhAQAA EwAAAAAAAAAAAAAAAAAAAAAAW0NvbnRlbnRfVHlwZXNdLnhtbFBLAQItABQABgAIAAAAIQA4/SH/ 1gAAAJQBAAALAAAAAAAAAAAAAAAAAC8BAABfcmVscy8ucmVsc1BLAQItABQABgAIAAAAIQClDOU2 ogEAAC8DAAAOAAAAAAAAAAAAAAAAAC4CAABkcnMvZTJvRG9jLnhtbFBLAQItABQABgAIAAAAIQCL bHOC2gAAAAcBAAAPAAAAAAAAAAAAAAAAAPwDAABkcnMvZG93bnJldi54bWxQSwUGAAAAAAQABADz AAAAAwUAAAAA " filled="f" stroked="f">
                  <v:textbox inset="0,0,0,0">
                    <w:txbxContent>
                      <w:p w:rsidR="00C66CF8" w:rsidRDefault="00C66CF8" w:rsidP="00C66CF8">
                        <w:pPr>
                          <w:pStyle w:val="Figura"/>
                        </w:pPr>
                        <w:r>
                          <w:rPr>
                            <w:noProof/>
                            <w:lang w:val="es-CL" w:eastAsia="es-CL" w:bidi="ar-SA"/>
                          </w:rPr>
                          <w:drawing>
                            <wp:inline distT="0" distB="0" distL="0" distR="0" wp14:anchorId="32593671" wp14:editId="238A49AB">
                              <wp:extent cx="4554855" cy="2045335"/>
                              <wp:effectExtent l="0" t="0" r="0" b="0"/>
                              <wp:docPr id="251" name="Objeto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C66CF8" w:rsidRDefault="00C66CF8" w:rsidP="00C66CF8">
                        <w:pPr>
                          <w:pStyle w:val="Epgrafe"/>
                          <w:jc w:val="center"/>
                        </w:pPr>
                        <w:bookmarkStart w:id="12209" w:name="_Toc470016027"/>
                        <w:r>
                          <w:t xml:space="preserve">Ilustración </w:t>
                        </w:r>
                        <w:r>
                          <w:fldChar w:fldCharType="begin"/>
                        </w:r>
                        <w:r>
                          <w:instrText xml:space="preserve"> SEQ Ilustración \* ARABIC </w:instrText>
                        </w:r>
                        <w:r>
                          <w:fldChar w:fldCharType="separate"/>
                        </w:r>
                        <w:r>
                          <w:rPr>
                            <w:noProof/>
                          </w:rPr>
                          <w:t>31</w:t>
                        </w:r>
                        <w:r>
                          <w:rPr>
                            <w:noProof/>
                          </w:rPr>
                          <w:fldChar w:fldCharType="end"/>
                        </w:r>
                        <w:r>
                          <w:t>: Proporci</w:t>
                        </w:r>
                        <w:r w:rsidRPr="00F42F8A">
                          <w:t>ón de uso de Internet, según tecnología</w:t>
                        </w:r>
                        <w:bookmarkEnd w:id="12209"/>
                      </w:p>
                      <w:p w:rsidR="00C66CF8" w:rsidRDefault="00C66CF8" w:rsidP="00C66CF8">
                        <w:pPr>
                          <w:pStyle w:val="Figura"/>
                        </w:pPr>
                      </w:p>
                    </w:txbxContent>
                  </v:textbox>
                  <w10:wrap type="square" side="largest"/>
                </v:shape>
              </w:pict>
            </mc:Fallback>
          </mc:AlternateContent>
        </w:r>
      </w:ins>
    </w:p>
    <w:p w:rsidR="00C66CF8" w:rsidRPr="00067AA5" w:rsidRDefault="00C66CF8" w:rsidP="00C66CF8">
      <w:pPr>
        <w:rPr>
          <w:ins w:id="12210" w:author="RAFAEL SOTOMAYOR" w:date="2016-12-20T17:07:00Z"/>
          <w:noProof/>
        </w:rPr>
      </w:pPr>
    </w:p>
    <w:p w:rsidR="00C66CF8" w:rsidRPr="00067AA5" w:rsidRDefault="00C66CF8" w:rsidP="00C66CF8">
      <w:pPr>
        <w:rPr>
          <w:ins w:id="12211" w:author="RAFAEL SOTOMAYOR" w:date="2016-12-20T17:07:00Z"/>
          <w:noProof/>
        </w:rPr>
      </w:pPr>
    </w:p>
    <w:p w:rsidR="00C66CF8" w:rsidRPr="00067AA5" w:rsidRDefault="00C66CF8" w:rsidP="00C66CF8">
      <w:pPr>
        <w:rPr>
          <w:ins w:id="12212" w:author="RAFAEL SOTOMAYOR" w:date="2016-12-20T17:07:00Z"/>
          <w:noProof/>
        </w:rPr>
      </w:pPr>
    </w:p>
    <w:p w:rsidR="00C66CF8" w:rsidRPr="00067AA5" w:rsidRDefault="00C66CF8" w:rsidP="00C66CF8">
      <w:pPr>
        <w:rPr>
          <w:ins w:id="12213" w:author="RAFAEL SOTOMAYOR" w:date="2016-12-20T17:07:00Z"/>
          <w:noProof/>
        </w:rPr>
      </w:pPr>
    </w:p>
    <w:p w:rsidR="00C66CF8" w:rsidRPr="00067AA5" w:rsidRDefault="00C66CF8" w:rsidP="00C66CF8">
      <w:pPr>
        <w:rPr>
          <w:ins w:id="12214" w:author="RAFAEL SOTOMAYOR" w:date="2016-12-20T17:07:00Z"/>
          <w:noProof/>
        </w:rPr>
      </w:pPr>
    </w:p>
    <w:p w:rsidR="00C66CF8" w:rsidRPr="00067AA5" w:rsidRDefault="00C66CF8" w:rsidP="00C66CF8">
      <w:pPr>
        <w:rPr>
          <w:ins w:id="12215" w:author="RAFAEL SOTOMAYOR" w:date="2016-12-20T17:07:00Z"/>
          <w:noProof/>
        </w:rPr>
      </w:pPr>
    </w:p>
    <w:p w:rsidR="00C66CF8" w:rsidRPr="00067AA5" w:rsidRDefault="00C66CF8" w:rsidP="00C66CF8">
      <w:pPr>
        <w:rPr>
          <w:ins w:id="12216" w:author="RAFAEL SOTOMAYOR" w:date="2016-12-20T17:07:00Z"/>
          <w:noProof/>
        </w:rPr>
      </w:pPr>
    </w:p>
    <w:p w:rsidR="00C66CF8" w:rsidRPr="00067AA5" w:rsidRDefault="00C66CF8" w:rsidP="00C66CF8">
      <w:pPr>
        <w:rPr>
          <w:ins w:id="12217" w:author="RAFAEL SOTOMAYOR" w:date="2016-12-20T17:07:00Z"/>
          <w:noProof/>
        </w:rPr>
      </w:pPr>
    </w:p>
    <w:p w:rsidR="00C66CF8" w:rsidRPr="00067AA5" w:rsidRDefault="00C66CF8" w:rsidP="00C66CF8">
      <w:pPr>
        <w:rPr>
          <w:ins w:id="12218" w:author="RAFAEL SOTOMAYOR" w:date="2016-12-20T17:07:00Z"/>
          <w:noProof/>
        </w:rPr>
      </w:pPr>
    </w:p>
    <w:p w:rsidR="00C66CF8" w:rsidRPr="00067AA5" w:rsidRDefault="00C66CF8" w:rsidP="00C66CF8">
      <w:pPr>
        <w:rPr>
          <w:ins w:id="12219" w:author="RAFAEL SOTOMAYOR" w:date="2016-12-20T17:07:00Z"/>
          <w:noProof/>
        </w:rPr>
      </w:pPr>
    </w:p>
    <w:p w:rsidR="00C66CF8" w:rsidRPr="00067AA5" w:rsidRDefault="00C66CF8" w:rsidP="00C66CF8">
      <w:pPr>
        <w:rPr>
          <w:ins w:id="12220" w:author="RAFAEL SOTOMAYOR" w:date="2016-12-20T17:07:00Z"/>
          <w:noProof/>
        </w:rPr>
      </w:pPr>
    </w:p>
    <w:p w:rsidR="00C66CF8" w:rsidRPr="00067AA5" w:rsidRDefault="00C66CF8" w:rsidP="00C66CF8">
      <w:pPr>
        <w:rPr>
          <w:ins w:id="12221" w:author="RAFAEL SOTOMAYOR" w:date="2016-12-20T17:07:00Z"/>
          <w:noProof/>
        </w:rPr>
      </w:pPr>
    </w:p>
    <w:p w:rsidR="00C66CF8" w:rsidRPr="00067AA5" w:rsidRDefault="00C66CF8" w:rsidP="00C66CF8">
      <w:pPr>
        <w:rPr>
          <w:ins w:id="12222" w:author="RAFAEL SOTOMAYOR" w:date="2016-12-20T17:07:00Z"/>
          <w:noProof/>
        </w:rPr>
      </w:pPr>
    </w:p>
    <w:p w:rsidR="00C66CF8" w:rsidRPr="00067AA5" w:rsidRDefault="00C66CF8" w:rsidP="00C66CF8">
      <w:pPr>
        <w:rPr>
          <w:ins w:id="12223" w:author="RAFAEL SOTOMAYOR" w:date="2016-12-20T17:07:00Z"/>
          <w:noProof/>
        </w:rPr>
      </w:pPr>
    </w:p>
    <w:p w:rsidR="00C66CF8" w:rsidRPr="00067AA5" w:rsidRDefault="00C66CF8" w:rsidP="00C66CF8">
      <w:pPr>
        <w:rPr>
          <w:ins w:id="12224" w:author="RAFAEL SOTOMAYOR" w:date="2016-12-20T17:07:00Z"/>
          <w:noProof/>
        </w:rPr>
      </w:pPr>
    </w:p>
    <w:p w:rsidR="00C66CF8" w:rsidRPr="00067AA5" w:rsidRDefault="00C66CF8" w:rsidP="00C66CF8">
      <w:pPr>
        <w:rPr>
          <w:ins w:id="12225" w:author="RAFAEL SOTOMAYOR" w:date="2016-12-20T17:07:00Z"/>
          <w:noProof/>
        </w:rPr>
      </w:pPr>
    </w:p>
    <w:p w:rsidR="00C66CF8" w:rsidRPr="00067AA5" w:rsidRDefault="00C66CF8" w:rsidP="00C66CF8">
      <w:pPr>
        <w:rPr>
          <w:ins w:id="12226" w:author="RAFAEL SOTOMAYOR" w:date="2016-12-20T17:07:00Z"/>
          <w:noProof/>
        </w:rPr>
      </w:pPr>
      <w:ins w:id="12227" w:author="RAFAEL SOTOMAYOR" w:date="2016-12-20T17:07:00Z">
        <w:r w:rsidRPr="00067AA5">
          <w:rPr>
            <w:noProof/>
          </w:rPr>
          <w:t xml:space="preserve">Estos resultados permiten concluir que la IoT </w:t>
        </w:r>
        <w:r>
          <w:rPr>
            <w:noProof/>
          </w:rPr>
          <w:t>deben y tienen que ser conside</w:t>
        </w:r>
        <w:r w:rsidRPr="00067AA5">
          <w:rPr>
            <w:noProof/>
          </w:rPr>
          <w:t>radas de forma distinta a la Internet tradicional debido a:</w:t>
        </w:r>
      </w:ins>
    </w:p>
    <w:p w:rsidR="00C66CF8" w:rsidRPr="00067AA5" w:rsidRDefault="00C66CF8" w:rsidP="004423CA">
      <w:pPr>
        <w:widowControl/>
        <w:numPr>
          <w:ilvl w:val="0"/>
          <w:numId w:val="47"/>
        </w:numPr>
        <w:contextualSpacing w:val="0"/>
        <w:rPr>
          <w:ins w:id="12228" w:author="RAFAEL SOTOMAYOR" w:date="2016-12-20T17:07:00Z"/>
          <w:noProof/>
        </w:rPr>
        <w:pPrChange w:id="12229" w:author="RAFAEL SOTOMAYOR" w:date="2016-12-20T17:07:00Z">
          <w:pPr>
            <w:widowControl/>
            <w:numPr>
              <w:numId w:val="48"/>
            </w:numPr>
            <w:tabs>
              <w:tab w:val="num" w:pos="720"/>
            </w:tabs>
            <w:ind w:left="720" w:hanging="360"/>
            <w:contextualSpacing w:val="0"/>
          </w:pPr>
        </w:pPrChange>
      </w:pPr>
      <w:ins w:id="12230" w:author="RAFAEL SOTOMAYOR" w:date="2016-12-20T17:07:00Z">
        <w:r w:rsidRPr="00067AA5">
          <w:rPr>
            <w:noProof/>
          </w:rPr>
          <w:t>Requiere mayor cobertura</w:t>
        </w:r>
      </w:ins>
    </w:p>
    <w:p w:rsidR="00C66CF8" w:rsidRPr="00067AA5" w:rsidRDefault="00C66CF8" w:rsidP="004423CA">
      <w:pPr>
        <w:widowControl/>
        <w:numPr>
          <w:ilvl w:val="0"/>
          <w:numId w:val="47"/>
        </w:numPr>
        <w:contextualSpacing w:val="0"/>
        <w:rPr>
          <w:ins w:id="12231" w:author="RAFAEL SOTOMAYOR" w:date="2016-12-20T17:07:00Z"/>
          <w:noProof/>
        </w:rPr>
        <w:pPrChange w:id="12232" w:author="RAFAEL SOTOMAYOR" w:date="2016-12-20T17:07:00Z">
          <w:pPr>
            <w:widowControl/>
            <w:numPr>
              <w:numId w:val="48"/>
            </w:numPr>
            <w:tabs>
              <w:tab w:val="num" w:pos="720"/>
            </w:tabs>
            <w:ind w:left="720" w:hanging="360"/>
            <w:contextualSpacing w:val="0"/>
          </w:pPr>
        </w:pPrChange>
      </w:pPr>
      <w:ins w:id="12233" w:author="RAFAEL SOTOMAYOR" w:date="2016-12-20T17:07:00Z">
        <w:r w:rsidRPr="00067AA5">
          <w:rPr>
            <w:noProof/>
          </w:rPr>
          <w:t>No requiere velocidad de transmisión</w:t>
        </w:r>
      </w:ins>
    </w:p>
    <w:p w:rsidR="00C66CF8" w:rsidRPr="00067AA5" w:rsidRDefault="00C66CF8" w:rsidP="004423CA">
      <w:pPr>
        <w:widowControl/>
        <w:numPr>
          <w:ilvl w:val="0"/>
          <w:numId w:val="47"/>
        </w:numPr>
        <w:contextualSpacing w:val="0"/>
        <w:rPr>
          <w:ins w:id="12234" w:author="RAFAEL SOTOMAYOR" w:date="2016-12-20T17:07:00Z"/>
          <w:noProof/>
        </w:rPr>
        <w:pPrChange w:id="12235" w:author="RAFAEL SOTOMAYOR" w:date="2016-12-20T17:07:00Z">
          <w:pPr>
            <w:widowControl/>
            <w:numPr>
              <w:numId w:val="48"/>
            </w:numPr>
            <w:tabs>
              <w:tab w:val="num" w:pos="720"/>
            </w:tabs>
            <w:ind w:left="720" w:hanging="360"/>
            <w:contextualSpacing w:val="0"/>
          </w:pPr>
        </w:pPrChange>
      </w:pPr>
      <w:ins w:id="12236" w:author="RAFAEL SOTOMAYOR" w:date="2016-12-20T17:07:00Z">
        <w:r w:rsidRPr="00067AA5">
          <w:rPr>
            <w:noProof/>
          </w:rPr>
          <w:t>Requieren que los tiempos de latencia de recepción y transmisión determinísticos.</w:t>
        </w:r>
      </w:ins>
    </w:p>
    <w:p w:rsidR="00C66CF8" w:rsidRPr="00067AA5" w:rsidRDefault="00C66CF8" w:rsidP="00C66CF8">
      <w:pPr>
        <w:rPr>
          <w:ins w:id="12237" w:author="RAFAEL SOTOMAYOR" w:date="2016-12-20T17:07:00Z"/>
          <w:noProof/>
        </w:rPr>
      </w:pPr>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2238" w:author="RAFAEL SOTOMAYOR" w:date="2016-12-20T17:07:00Z"/>
          <w:noProof/>
        </w:rPr>
        <w:pPrChange w:id="12239"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2240" w:name="_Toc470016894"/>
      <w:ins w:id="12241" w:author="RAFAEL SOTOMAYOR" w:date="2016-12-20T17:07:00Z">
        <w:r w:rsidRPr="00067AA5">
          <w:rPr>
            <w:noProof/>
          </w:rPr>
          <w:t>Cobertura de Internet Móvil Existente en el país.</w:t>
        </w:r>
        <w:bookmarkEnd w:id="12240"/>
      </w:ins>
    </w:p>
    <w:p w:rsidR="00C66CF8" w:rsidRPr="00067AA5" w:rsidRDefault="00C66CF8" w:rsidP="00C66CF8">
      <w:pPr>
        <w:pStyle w:val="Textoindependiente"/>
        <w:rPr>
          <w:ins w:id="12242" w:author="RAFAEL SOTOMAYOR" w:date="2016-12-20T17:07:00Z"/>
          <w:noProof/>
          <w:lang w:val="es-ES"/>
        </w:rPr>
      </w:pPr>
    </w:p>
    <w:p w:rsidR="00C66CF8" w:rsidRPr="00067AA5" w:rsidRDefault="00C66CF8" w:rsidP="00C66CF8">
      <w:pPr>
        <w:pStyle w:val="Textoindependiente"/>
        <w:rPr>
          <w:ins w:id="12243" w:author="RAFAEL SOTOMAYOR" w:date="2016-12-20T17:07:00Z"/>
          <w:noProof/>
          <w:lang w:val="es-ES"/>
        </w:rPr>
      </w:pPr>
      <w:ins w:id="12244" w:author="RAFAEL SOTOMAYOR" w:date="2016-12-20T17:07:00Z">
        <w:r w:rsidRPr="00067AA5">
          <w:rPr>
            <w:noProof/>
            <w:lang w:val="es-ES"/>
          </w:rPr>
          <w:t>En la acutalidada, cerca de 20 millones de dispositivos están conectados a redes móvil, los cuales mayoritariamente provienen de la telefonía móvil, seguido de las BAM y luego las tecnologías M2M. Estos dispositivos demandan conectividad en cobertura y ancho de banda, para lo cual requiere de una plataforma de estaciones base a lo largo y ancho del país.</w:t>
        </w:r>
      </w:ins>
    </w:p>
    <w:p w:rsidR="00C66CF8" w:rsidRPr="00067AA5" w:rsidRDefault="00C66CF8" w:rsidP="00C66CF8">
      <w:pPr>
        <w:pStyle w:val="Textoindependiente"/>
        <w:rPr>
          <w:ins w:id="12245" w:author="RAFAEL SOTOMAYOR" w:date="2016-12-20T17:07:00Z"/>
          <w:noProof/>
          <w:lang w:val="es-ES"/>
        </w:rPr>
      </w:pPr>
      <w:ins w:id="12246" w:author="RAFAEL SOTOMAYOR" w:date="2016-12-20T17:07:00Z">
        <w:r w:rsidRPr="00067AA5">
          <w:rPr>
            <w:noProof/>
            <w:lang w:val="es-ES"/>
          </w:rPr>
          <w:t>La cobertura de Internet tiene directa relación con la capacidad instalada y la tecnología utilizada, a lo que comúnmente se le llama estaciones base y tipo antena.</w:t>
        </w:r>
      </w:ins>
    </w:p>
    <w:p w:rsidR="00C66CF8" w:rsidRPr="00067AA5" w:rsidRDefault="00C66CF8" w:rsidP="00C66CF8">
      <w:pPr>
        <w:pStyle w:val="Textoindependiente"/>
        <w:rPr>
          <w:ins w:id="12247" w:author="RAFAEL SOTOMAYOR" w:date="2016-12-20T17:07:00Z"/>
          <w:noProof/>
          <w:lang w:val="es-ES"/>
        </w:rPr>
      </w:pPr>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2248" w:author="RAFAEL SOTOMAYOR" w:date="2016-12-20T17:07:00Z"/>
          <w:noProof/>
        </w:rPr>
        <w:pPrChange w:id="12249"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2250" w:name="_Toc470016895"/>
      <w:ins w:id="12251" w:author="RAFAEL SOTOMAYOR" w:date="2016-12-20T17:07:00Z">
        <w:r w:rsidRPr="00067AA5">
          <w:rPr>
            <w:noProof/>
          </w:rPr>
          <w:t>Estaciones Base</w:t>
        </w:r>
        <w:bookmarkEnd w:id="12250"/>
      </w:ins>
    </w:p>
    <w:p w:rsidR="00C66CF8" w:rsidRDefault="00C66CF8" w:rsidP="00C66CF8">
      <w:pPr>
        <w:pStyle w:val="Textoindependiente"/>
        <w:rPr>
          <w:ins w:id="12252" w:author="RAFAEL SOTOMAYOR" w:date="2016-12-20T17:07:00Z"/>
          <w:b/>
          <w:noProof/>
          <w:lang w:val="es-ES"/>
        </w:rPr>
      </w:pPr>
    </w:p>
    <w:p w:rsidR="00C66CF8" w:rsidRPr="00067AA5" w:rsidRDefault="00C66CF8" w:rsidP="00C66CF8">
      <w:pPr>
        <w:pStyle w:val="Textoindependiente"/>
        <w:rPr>
          <w:ins w:id="12253" w:author="RAFAEL SOTOMAYOR" w:date="2016-12-20T17:07:00Z"/>
          <w:noProof/>
          <w:lang w:val="es-ES"/>
        </w:rPr>
      </w:pPr>
      <w:ins w:id="12254" w:author="RAFAEL SOTOMAYOR" w:date="2016-12-20T17:07:00Z">
        <w:r w:rsidRPr="00067AA5">
          <w:rPr>
            <w:b/>
            <w:noProof/>
            <w:lang w:val="es-ES"/>
          </w:rPr>
          <w:t>Cobertura de Estaciones Base</w:t>
        </w:r>
        <w:r w:rsidRPr="00067AA5">
          <w:rPr>
            <w:b/>
            <w:noProof/>
            <w:color w:val="475156"/>
            <w:sz w:val="21"/>
            <w:lang w:val="es-ES"/>
          </w:rPr>
          <w:t>:</w:t>
        </w:r>
        <w:r w:rsidRPr="00067AA5">
          <w:rPr>
            <w:noProof/>
            <w:color w:val="475156"/>
            <w:sz w:val="21"/>
            <w:lang w:val="es-ES"/>
          </w:rPr>
          <w:t xml:space="preserve"> </w:t>
        </w:r>
        <w:r w:rsidRPr="00067AA5">
          <w:rPr>
            <w:noProof/>
            <w:lang w:val="es-ES"/>
          </w:rPr>
          <w:t>Tiene un área de cobertura determinada. El alcance de la cobertura depende de la potencia y tipo de emisión de la antena y del terreno donde se ubica. En zonas rurales el alcance es mayor que en áreas urbanas debido a que los obstáculos (edificaciones en general), atenúan la señal de la antena.</w:t>
        </w:r>
      </w:ins>
    </w:p>
    <w:p w:rsidR="00C66CF8" w:rsidRPr="00067AA5" w:rsidRDefault="00C66CF8" w:rsidP="00C66CF8">
      <w:pPr>
        <w:pStyle w:val="Textoindependiente"/>
        <w:rPr>
          <w:ins w:id="12255" w:author="RAFAEL SOTOMAYOR" w:date="2016-12-20T17:07:00Z"/>
          <w:noProof/>
          <w:lang w:val="es-ES"/>
        </w:rPr>
      </w:pPr>
      <w:ins w:id="12256" w:author="RAFAEL SOTOMAYOR" w:date="2016-12-20T17:07:00Z">
        <w:r w:rsidRPr="00067AA5">
          <w:rPr>
            <w:noProof/>
            <w:lang w:eastAsia="es-CL" w:bidi="ar-SA"/>
          </w:rPr>
          <mc:AlternateContent>
            <mc:Choice Requires="wps">
              <w:drawing>
                <wp:anchor distT="0" distB="0" distL="0" distR="0" simplePos="0" relativeHeight="251664384" behindDoc="0" locked="0" layoutInCell="1" allowOverlap="1" wp14:anchorId="04D3A66A" wp14:editId="46A3F1B2">
                  <wp:simplePos x="0" y="0"/>
                  <wp:positionH relativeFrom="column">
                    <wp:align>center</wp:align>
                  </wp:positionH>
                  <wp:positionV relativeFrom="paragraph">
                    <wp:posOffset>635</wp:posOffset>
                  </wp:positionV>
                  <wp:extent cx="4714875" cy="3492500"/>
                  <wp:effectExtent l="0" t="0" r="0" b="0"/>
                  <wp:wrapSquare wrapText="largest"/>
                  <wp:docPr id="105" name="Marco15"/>
                  <wp:cNvGraphicFramePr/>
                  <a:graphic xmlns:a="http://schemas.openxmlformats.org/drawingml/2006/main">
                    <a:graphicData uri="http://schemas.microsoft.com/office/word/2010/wordprocessingShape">
                      <wps:wsp>
                        <wps:cNvSpPr txBox="1"/>
                        <wps:spPr>
                          <a:xfrm>
                            <a:off x="0" y="0"/>
                            <a:ext cx="4714875" cy="3492500"/>
                          </a:xfrm>
                          <a:prstGeom prst="rect">
                            <a:avLst/>
                          </a:prstGeom>
                        </wps:spPr>
                        <wps:txbx>
                          <w:txbxContent>
                            <w:p w:rsidR="00C66CF8" w:rsidRDefault="00C66CF8" w:rsidP="00C66CF8">
                              <w:pPr>
                                <w:pStyle w:val="Figura"/>
                              </w:pPr>
                              <w:r>
                                <w:rPr>
                                  <w:noProof/>
                                  <w:lang w:val="es-CL" w:eastAsia="es-CL" w:bidi="ar-SA"/>
                                </w:rPr>
                                <w:drawing>
                                  <wp:inline distT="0" distB="0" distL="0" distR="0" wp14:anchorId="6F3AB891" wp14:editId="3AC79846">
                                    <wp:extent cx="4462326" cy="2956854"/>
                                    <wp:effectExtent l="0" t="0" r="0" b="0"/>
                                    <wp:docPr id="252"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19"/>
                                            <pic:cNvPicPr>
                                              <a:picLocks noChangeAspect="1" noChangeArrowheads="1"/>
                                            </pic:cNvPicPr>
                                          </pic:nvPicPr>
                                          <pic:blipFill>
                                            <a:blip r:embed="rId85"/>
                                            <a:stretch>
                                              <a:fillRect/>
                                            </a:stretch>
                                          </pic:blipFill>
                                          <pic:spPr bwMode="auto">
                                            <a:xfrm>
                                              <a:off x="0" y="0"/>
                                              <a:ext cx="4467571" cy="2960329"/>
                                            </a:xfrm>
                                            <a:prstGeom prst="rect">
                                              <a:avLst/>
                                            </a:prstGeom>
                                          </pic:spPr>
                                        </pic:pic>
                                      </a:graphicData>
                                    </a:graphic>
                                  </wp:inline>
                                </w:drawing>
                              </w:r>
                            </w:p>
                            <w:p w:rsidR="00C66CF8" w:rsidRDefault="00C66CF8" w:rsidP="00C66CF8">
                              <w:pPr>
                                <w:pStyle w:val="Epgrafe"/>
                                <w:jc w:val="center"/>
                              </w:pPr>
                              <w:bookmarkStart w:id="12257" w:name="_Toc470016028"/>
                              <w:r>
                                <w:t xml:space="preserve">Ilustración </w:t>
                              </w:r>
                              <w:r>
                                <w:fldChar w:fldCharType="begin"/>
                              </w:r>
                              <w:r>
                                <w:instrText xml:space="preserve"> SEQ Ilustración \* ARABIC </w:instrText>
                              </w:r>
                              <w:r>
                                <w:fldChar w:fldCharType="separate"/>
                              </w:r>
                              <w:r>
                                <w:rPr>
                                  <w:noProof/>
                                </w:rPr>
                                <w:t>32</w:t>
                              </w:r>
                              <w:r>
                                <w:rPr>
                                  <w:noProof/>
                                </w:rPr>
                                <w:fldChar w:fldCharType="end"/>
                              </w:r>
                              <w:r>
                                <w:t>, Estaci</w:t>
                              </w:r>
                              <w:r w:rsidRPr="005B5C74">
                                <w:t>ón Base</w:t>
                              </w:r>
                              <w:bookmarkEnd w:id="12257"/>
                            </w:p>
                            <w:p w:rsidR="00C66CF8" w:rsidRDefault="00C66CF8" w:rsidP="00C66CF8">
                              <w:pPr>
                                <w:pStyle w:val="Epgrafe"/>
                                <w:jc w:val="center"/>
                              </w:pPr>
                              <w:r>
                                <w:t xml:space="preserve">Fuente: Subtel </w:t>
                              </w:r>
                            </w:p>
                            <w:p w:rsidR="00C66CF8" w:rsidRDefault="00C66CF8" w:rsidP="00C66CF8">
                              <w:pPr>
                                <w:pStyle w:val="Figura"/>
                              </w:pPr>
                            </w:p>
                          </w:txbxContent>
                        </wps:txbx>
                        <wps:bodyPr lIns="0" tIns="0" rIns="0" bIns="0" anchor="t">
                          <a:noAutofit/>
                        </wps:bodyPr>
                      </wps:wsp>
                    </a:graphicData>
                  </a:graphic>
                  <wp14:sizeRelV relativeFrom="margin">
                    <wp14:pctHeight>0</wp14:pctHeight>
                  </wp14:sizeRelV>
                </wp:anchor>
              </w:drawing>
            </mc:Choice>
            <mc:Fallback>
              <w:pict>
                <v:shape id="Marco15" o:spid="_x0000_s1051" type="#_x0000_t202" style="position:absolute;left:0;text-align:left;margin-left:0;margin-top:.05pt;width:371.25pt;height:275pt;z-index:251664384;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GVrAlwEAACEDAAAOAAAAZHJzL2Uyb0RvYy54bWysUttO4zAQfV+Jf7D8TpOWlkvUFIEQKyTY XQn4ANexG0uxxxqbJv17xm5TVvCGeHHGM5Mz55zx8nqwHdsqDAZczaeTkjPlJDTGbWr++nJ/eslZ iMI1ogOnar5TgV+vTn4te1+pGbTQNQoZgbhQ9b7mbYy+KoogW2VFmIBXjooa0IpIV9wUDYqe0G1X zMryvOgBG48gVQiUvdsX+Srja61k/Kt1UJF1NSduMZ+Yz3U6i9VSVBsUvjXyQEN8g4UVxtHQI9Sd iIK9ofkCZY1ECKDjRIItQGsjVdZAaqblJzXPrfAqayFzgj/aFH4OVv7Z/kNmGtpdueDMCUtLehIo YbpI5vQ+VNTz7KkrDrcwUOOYD5RMmgeNNn1JDaM62bw7WquGyCQl5xfT+eUFTZBUO5tfzRZlNr/4 +N1jiL8VWJaCmiPtLlsqto8hEhVqHVvokojtCaQoDushq5gdWa+h2RHp7sGRXWn1Y4BjsB4D4WQL 9Cj28xzcvEXQJs9M4Hukw0zaQ6ZyeDNp0f/fc9fHy169AwAA//8DAFBLAwQUAAYACAAAACEACiUK mtcAAAACAQAADwAAAGRycy9kb3ducmV2LnhtbEyPzU7DMBCE75X6Dtbeqd2KFIjiVAjBCQk1TQ8c nXibWI3XIXZ/ePtuT3DcmdHMt8Xm6gdxxim6QBqWCwUCqQ3WUadhX388PIOIyZA1QyDU8IsRNuV8 VpjchgtVeN6lTnAJxdxo6FMacylj26M3cRFGJPYOYfIm8Tl10k7mwuV+kCul1tIbR7zQmxHfemyP u5PX8PpN1bv7+Wq21aFydf2i6HN91Ho+A5Hwmv6ScGdnbigZqAknslEMGviLdFcFe0+PqwxEoyHL 1BJkWcj/6OUNAAD//wMAUEsBAi0AFAAGAAgAAAAhALaDOJL+AAAA4QEAABMAAAAAAAAAAAAAAAAA AAAAAFtDb250ZW50X1R5cGVzXS54bWxQSwECLQAUAAYACAAAACEAOP0h/9YAAACUAQAACwAAAAAA AAAAAAAAAAAvAQAAX3JlbHMvLnJlbHNQSwECLQAUAAYACAAAACEAbRlawJcBAAAhAwAADgAAAAAA AAAAAAAAAAAuAgAAZHJzL2Uyb0RvYy54bWxQSwECLQAUAAYACAAAACEACiUKmtcAAAACAQAADwAA AAAAAAAAAAAAAADxAwAAZHJzL2Rvd25yZXYueG1sUEsFBgAAAAAEAAQA8wAAAPUEAAAAAA== " filled="f" stroked="f">
                  <v:textbox inset="0,0,0,0">
                    <w:txbxContent>
                      <w:p w:rsidR="00C66CF8" w:rsidRDefault="00C66CF8" w:rsidP="00C66CF8">
                        <w:pPr>
                          <w:pStyle w:val="Figura"/>
                        </w:pPr>
                        <w:r>
                          <w:rPr>
                            <w:noProof/>
                            <w:lang w:val="es-CL" w:eastAsia="es-CL" w:bidi="ar-SA"/>
                          </w:rPr>
                          <w:drawing>
                            <wp:inline distT="0" distB="0" distL="0" distR="0" wp14:anchorId="6F3AB891" wp14:editId="3AC79846">
                              <wp:extent cx="4462326" cy="2956854"/>
                              <wp:effectExtent l="0" t="0" r="0" b="0"/>
                              <wp:docPr id="252"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19"/>
                                      <pic:cNvPicPr>
                                        <a:picLocks noChangeAspect="1" noChangeArrowheads="1"/>
                                      </pic:cNvPicPr>
                                    </pic:nvPicPr>
                                    <pic:blipFill>
                                      <a:blip r:embed="rId85"/>
                                      <a:stretch>
                                        <a:fillRect/>
                                      </a:stretch>
                                    </pic:blipFill>
                                    <pic:spPr bwMode="auto">
                                      <a:xfrm>
                                        <a:off x="0" y="0"/>
                                        <a:ext cx="4467571" cy="2960329"/>
                                      </a:xfrm>
                                      <a:prstGeom prst="rect">
                                        <a:avLst/>
                                      </a:prstGeom>
                                    </pic:spPr>
                                  </pic:pic>
                                </a:graphicData>
                              </a:graphic>
                            </wp:inline>
                          </w:drawing>
                        </w:r>
                      </w:p>
                      <w:p w:rsidR="00C66CF8" w:rsidRDefault="00C66CF8" w:rsidP="00C66CF8">
                        <w:pPr>
                          <w:pStyle w:val="Epgrafe"/>
                          <w:jc w:val="center"/>
                        </w:pPr>
                        <w:bookmarkStart w:id="12258" w:name="_Toc470016028"/>
                        <w:r>
                          <w:t xml:space="preserve">Ilustración </w:t>
                        </w:r>
                        <w:r>
                          <w:fldChar w:fldCharType="begin"/>
                        </w:r>
                        <w:r>
                          <w:instrText xml:space="preserve"> SEQ Ilustración \* ARABIC </w:instrText>
                        </w:r>
                        <w:r>
                          <w:fldChar w:fldCharType="separate"/>
                        </w:r>
                        <w:r>
                          <w:rPr>
                            <w:noProof/>
                          </w:rPr>
                          <w:t>32</w:t>
                        </w:r>
                        <w:r>
                          <w:rPr>
                            <w:noProof/>
                          </w:rPr>
                          <w:fldChar w:fldCharType="end"/>
                        </w:r>
                        <w:r>
                          <w:t>, Estaci</w:t>
                        </w:r>
                        <w:r w:rsidRPr="005B5C74">
                          <w:t>ón Base</w:t>
                        </w:r>
                        <w:bookmarkEnd w:id="12258"/>
                      </w:p>
                      <w:p w:rsidR="00C66CF8" w:rsidRDefault="00C66CF8" w:rsidP="00C66CF8">
                        <w:pPr>
                          <w:pStyle w:val="Epgrafe"/>
                          <w:jc w:val="center"/>
                        </w:pPr>
                        <w:r>
                          <w:t xml:space="preserve">Fuente: Subtel </w:t>
                        </w:r>
                      </w:p>
                      <w:p w:rsidR="00C66CF8" w:rsidRDefault="00C66CF8" w:rsidP="00C66CF8">
                        <w:pPr>
                          <w:pStyle w:val="Figura"/>
                        </w:pPr>
                      </w:p>
                    </w:txbxContent>
                  </v:textbox>
                  <w10:wrap type="square" side="largest"/>
                </v:shape>
              </w:pict>
            </mc:Fallback>
          </mc:AlternateContent>
        </w:r>
      </w:ins>
    </w:p>
    <w:p w:rsidR="00C66CF8" w:rsidRPr="00067AA5" w:rsidRDefault="00C66CF8" w:rsidP="00C66CF8">
      <w:pPr>
        <w:pStyle w:val="Textoindependiente"/>
        <w:rPr>
          <w:ins w:id="12259" w:author="RAFAEL SOTOMAYOR" w:date="2016-12-20T17:07:00Z"/>
          <w:noProof/>
          <w:lang w:val="es-ES"/>
        </w:rPr>
      </w:pPr>
    </w:p>
    <w:p w:rsidR="00C66CF8" w:rsidRPr="00067AA5" w:rsidRDefault="00C66CF8" w:rsidP="00C66CF8">
      <w:pPr>
        <w:pStyle w:val="Textoindependiente"/>
        <w:rPr>
          <w:ins w:id="12260" w:author="RAFAEL SOTOMAYOR" w:date="2016-12-20T17:07:00Z"/>
          <w:noProof/>
          <w:lang w:val="es-ES"/>
        </w:rPr>
      </w:pPr>
    </w:p>
    <w:p w:rsidR="00C66CF8" w:rsidRPr="00067AA5" w:rsidRDefault="00C66CF8" w:rsidP="00C66CF8">
      <w:pPr>
        <w:pStyle w:val="Textoindependiente"/>
        <w:rPr>
          <w:ins w:id="12261" w:author="RAFAEL SOTOMAYOR" w:date="2016-12-20T17:07:00Z"/>
          <w:noProof/>
          <w:lang w:val="es-ES"/>
        </w:rPr>
      </w:pPr>
    </w:p>
    <w:p w:rsidR="00C66CF8" w:rsidRPr="00067AA5" w:rsidRDefault="00C66CF8" w:rsidP="00C66CF8">
      <w:pPr>
        <w:pStyle w:val="Textoindependiente"/>
        <w:rPr>
          <w:ins w:id="12262" w:author="RAFAEL SOTOMAYOR" w:date="2016-12-20T17:07:00Z"/>
          <w:noProof/>
          <w:lang w:val="es-ES"/>
        </w:rPr>
      </w:pPr>
    </w:p>
    <w:p w:rsidR="00C66CF8" w:rsidRPr="00067AA5" w:rsidRDefault="00C66CF8" w:rsidP="00C66CF8">
      <w:pPr>
        <w:pStyle w:val="Textoindependiente"/>
        <w:rPr>
          <w:ins w:id="12263" w:author="RAFAEL SOTOMAYOR" w:date="2016-12-20T17:07:00Z"/>
          <w:noProof/>
          <w:lang w:val="es-ES"/>
        </w:rPr>
      </w:pPr>
    </w:p>
    <w:p w:rsidR="00C66CF8" w:rsidRPr="00067AA5" w:rsidRDefault="00C66CF8" w:rsidP="00C66CF8">
      <w:pPr>
        <w:pStyle w:val="Textoindependiente"/>
        <w:rPr>
          <w:ins w:id="12264" w:author="RAFAEL SOTOMAYOR" w:date="2016-12-20T17:07:00Z"/>
          <w:noProof/>
          <w:lang w:val="es-ES"/>
        </w:rPr>
      </w:pPr>
    </w:p>
    <w:p w:rsidR="00C66CF8" w:rsidRPr="00067AA5" w:rsidRDefault="00C66CF8" w:rsidP="00C66CF8">
      <w:pPr>
        <w:pStyle w:val="Textoindependiente"/>
        <w:rPr>
          <w:ins w:id="12265" w:author="RAFAEL SOTOMAYOR" w:date="2016-12-20T17:07:00Z"/>
          <w:noProof/>
          <w:lang w:val="es-ES"/>
        </w:rPr>
      </w:pPr>
    </w:p>
    <w:p w:rsidR="00C66CF8" w:rsidRPr="00067AA5" w:rsidRDefault="00C66CF8" w:rsidP="00C66CF8">
      <w:pPr>
        <w:pStyle w:val="Textoindependiente"/>
        <w:rPr>
          <w:ins w:id="12266" w:author="RAFAEL SOTOMAYOR" w:date="2016-12-20T17:07:00Z"/>
          <w:noProof/>
          <w:lang w:val="es-ES"/>
        </w:rPr>
      </w:pPr>
    </w:p>
    <w:p w:rsidR="00C66CF8" w:rsidRPr="00067AA5" w:rsidRDefault="00C66CF8" w:rsidP="00C66CF8">
      <w:pPr>
        <w:pStyle w:val="Textoindependiente"/>
        <w:rPr>
          <w:ins w:id="12267" w:author="RAFAEL SOTOMAYOR" w:date="2016-12-20T17:07:00Z"/>
          <w:noProof/>
          <w:lang w:val="es-ES"/>
        </w:rPr>
      </w:pPr>
    </w:p>
    <w:p w:rsidR="00C66CF8" w:rsidRPr="00067AA5" w:rsidRDefault="00C66CF8" w:rsidP="00C66CF8">
      <w:pPr>
        <w:pStyle w:val="Textoindependiente"/>
        <w:rPr>
          <w:ins w:id="12268" w:author="RAFAEL SOTOMAYOR" w:date="2016-12-20T17:07:00Z"/>
          <w:noProof/>
          <w:lang w:val="es-ES"/>
        </w:rPr>
      </w:pPr>
    </w:p>
    <w:p w:rsidR="00C66CF8" w:rsidRPr="00067AA5" w:rsidRDefault="00C66CF8" w:rsidP="00C66CF8">
      <w:pPr>
        <w:pStyle w:val="Textoindependiente"/>
        <w:rPr>
          <w:ins w:id="12269" w:author="RAFAEL SOTOMAYOR" w:date="2016-12-20T17:07:00Z"/>
          <w:noProof/>
          <w:lang w:val="es-ES"/>
        </w:rPr>
      </w:pPr>
    </w:p>
    <w:p w:rsidR="00C66CF8" w:rsidRPr="00067AA5" w:rsidRDefault="00C66CF8" w:rsidP="00C66CF8">
      <w:pPr>
        <w:pStyle w:val="Textoindependiente"/>
        <w:rPr>
          <w:ins w:id="12270" w:author="RAFAEL SOTOMAYOR" w:date="2016-12-20T17:07:00Z"/>
          <w:noProof/>
          <w:lang w:val="es-ES"/>
        </w:rPr>
      </w:pPr>
    </w:p>
    <w:p w:rsidR="00C66CF8" w:rsidRPr="00067AA5" w:rsidRDefault="00C66CF8" w:rsidP="00C66CF8">
      <w:pPr>
        <w:pStyle w:val="Textoindependiente"/>
        <w:rPr>
          <w:ins w:id="12271" w:author="RAFAEL SOTOMAYOR" w:date="2016-12-20T17:07:00Z"/>
          <w:noProof/>
          <w:lang w:val="es-ES"/>
        </w:rPr>
      </w:pPr>
    </w:p>
    <w:p w:rsidR="00C66CF8" w:rsidRPr="00067AA5" w:rsidRDefault="00C66CF8" w:rsidP="00C66CF8">
      <w:pPr>
        <w:pStyle w:val="Textoindependiente"/>
        <w:rPr>
          <w:ins w:id="12272" w:author="RAFAEL SOTOMAYOR" w:date="2016-12-20T17:07:00Z"/>
          <w:noProof/>
          <w:lang w:val="es-ES"/>
        </w:rPr>
      </w:pPr>
    </w:p>
    <w:p w:rsidR="00C66CF8" w:rsidRPr="00067AA5" w:rsidRDefault="00C66CF8" w:rsidP="00C66CF8">
      <w:pPr>
        <w:pStyle w:val="Textoindependiente"/>
        <w:rPr>
          <w:ins w:id="12273" w:author="RAFAEL SOTOMAYOR" w:date="2016-12-20T17:07:00Z"/>
          <w:noProof/>
          <w:lang w:val="es-ES"/>
        </w:rPr>
      </w:pPr>
    </w:p>
    <w:p w:rsidR="00C66CF8" w:rsidRPr="00067AA5" w:rsidRDefault="00C66CF8" w:rsidP="00C66CF8">
      <w:pPr>
        <w:pStyle w:val="Textoindependiente"/>
        <w:rPr>
          <w:ins w:id="12274" w:author="RAFAEL SOTOMAYOR" w:date="2016-12-20T17:07:00Z"/>
          <w:noProof/>
          <w:lang w:val="es-ES"/>
        </w:rPr>
      </w:pPr>
    </w:p>
    <w:p w:rsidR="00C66CF8" w:rsidRPr="00067AA5" w:rsidRDefault="00C66CF8" w:rsidP="00C66CF8">
      <w:pPr>
        <w:pStyle w:val="Textoindependiente"/>
        <w:rPr>
          <w:ins w:id="12275" w:author="RAFAEL SOTOMAYOR" w:date="2016-12-20T17:07:00Z"/>
          <w:noProof/>
          <w:lang w:val="es-ES"/>
        </w:rPr>
      </w:pPr>
    </w:p>
    <w:p w:rsidR="00C66CF8" w:rsidRPr="00067AA5" w:rsidRDefault="00C66CF8" w:rsidP="00C66CF8">
      <w:pPr>
        <w:pStyle w:val="Textoindependiente"/>
        <w:rPr>
          <w:ins w:id="12276" w:author="RAFAEL SOTOMAYOR" w:date="2016-12-20T17:07:00Z"/>
          <w:noProof/>
          <w:lang w:val="es-ES"/>
        </w:rPr>
      </w:pPr>
    </w:p>
    <w:p w:rsidR="00C66CF8" w:rsidRPr="00067AA5" w:rsidRDefault="00C66CF8" w:rsidP="00C66CF8">
      <w:pPr>
        <w:pStyle w:val="Textoindependiente"/>
        <w:rPr>
          <w:ins w:id="12277" w:author="RAFAEL SOTOMAYOR" w:date="2016-12-20T17:07:00Z"/>
          <w:noProof/>
          <w:lang w:val="es-ES"/>
        </w:rPr>
      </w:pPr>
      <w:ins w:id="12278" w:author="RAFAEL SOTOMAYOR" w:date="2016-12-20T17:07:00Z">
        <w:r w:rsidRPr="00067AA5">
          <w:rPr>
            <w:noProof/>
            <w:lang w:val="es-ES"/>
          </w:rPr>
          <w:t>De SubTel se obtiene el listado de estaciones base, en formato “Excel”, los archivos son procesados para obtener los siguientes campos:</w:t>
        </w:r>
      </w:ins>
    </w:p>
    <w:p w:rsidR="00C66CF8" w:rsidRPr="00067AA5" w:rsidRDefault="00C66CF8" w:rsidP="004423CA">
      <w:pPr>
        <w:pStyle w:val="Textoindependiente"/>
        <w:numPr>
          <w:ilvl w:val="0"/>
          <w:numId w:val="48"/>
        </w:numPr>
        <w:rPr>
          <w:ins w:id="12279" w:author="RAFAEL SOTOMAYOR" w:date="2016-12-20T17:07:00Z"/>
          <w:noProof/>
          <w:lang w:val="es-ES"/>
        </w:rPr>
        <w:pPrChange w:id="12280" w:author="RAFAEL SOTOMAYOR" w:date="2016-12-20T17:07:00Z">
          <w:pPr>
            <w:pStyle w:val="Textoindependiente"/>
            <w:numPr>
              <w:numId w:val="49"/>
            </w:numPr>
            <w:tabs>
              <w:tab w:val="num" w:pos="707"/>
            </w:tabs>
            <w:ind w:left="707" w:hanging="283"/>
          </w:pPr>
        </w:pPrChange>
      </w:pPr>
      <w:ins w:id="12281" w:author="RAFAEL SOTOMAYOR" w:date="2016-12-20T17:07:00Z">
        <w:r w:rsidRPr="00067AA5">
          <w:rPr>
            <w:noProof/>
            <w:lang w:val="es-ES"/>
          </w:rPr>
          <w:t>Tipo Estaci ón: Base Fija, Base Móvil, Repetidora Fija</w:t>
        </w:r>
      </w:ins>
    </w:p>
    <w:p w:rsidR="00C66CF8" w:rsidRPr="00067AA5" w:rsidRDefault="00C66CF8" w:rsidP="004423CA">
      <w:pPr>
        <w:pStyle w:val="Textoindependiente"/>
        <w:numPr>
          <w:ilvl w:val="0"/>
          <w:numId w:val="48"/>
        </w:numPr>
        <w:rPr>
          <w:ins w:id="12282" w:author="RAFAEL SOTOMAYOR" w:date="2016-12-20T17:07:00Z"/>
          <w:noProof/>
          <w:lang w:val="es-ES"/>
        </w:rPr>
        <w:pPrChange w:id="12283" w:author="RAFAEL SOTOMAYOR" w:date="2016-12-20T17:07:00Z">
          <w:pPr>
            <w:pStyle w:val="Textoindependiente"/>
            <w:numPr>
              <w:numId w:val="49"/>
            </w:numPr>
            <w:tabs>
              <w:tab w:val="num" w:pos="707"/>
            </w:tabs>
            <w:ind w:left="707" w:hanging="283"/>
          </w:pPr>
        </w:pPrChange>
      </w:pPr>
      <w:ins w:id="12284" w:author="RAFAEL SOTOMAYOR" w:date="2016-12-20T17:07:00Z">
        <w:r w:rsidRPr="00067AA5">
          <w:rPr>
            <w:noProof/>
            <w:lang w:val="es-ES"/>
          </w:rPr>
          <w:t>Dirección</w:t>
        </w:r>
      </w:ins>
    </w:p>
    <w:p w:rsidR="00C66CF8" w:rsidRPr="00067AA5" w:rsidRDefault="00C66CF8" w:rsidP="004423CA">
      <w:pPr>
        <w:pStyle w:val="Textoindependiente"/>
        <w:numPr>
          <w:ilvl w:val="0"/>
          <w:numId w:val="48"/>
        </w:numPr>
        <w:rPr>
          <w:ins w:id="12285" w:author="RAFAEL SOTOMAYOR" w:date="2016-12-20T17:07:00Z"/>
          <w:noProof/>
          <w:lang w:val="es-ES"/>
        </w:rPr>
        <w:pPrChange w:id="12286" w:author="RAFAEL SOTOMAYOR" w:date="2016-12-20T17:07:00Z">
          <w:pPr>
            <w:pStyle w:val="Textoindependiente"/>
            <w:numPr>
              <w:numId w:val="49"/>
            </w:numPr>
            <w:tabs>
              <w:tab w:val="num" w:pos="707"/>
            </w:tabs>
            <w:ind w:left="707" w:hanging="283"/>
          </w:pPr>
        </w:pPrChange>
      </w:pPr>
      <w:ins w:id="12287" w:author="RAFAEL SOTOMAYOR" w:date="2016-12-20T17:07:00Z">
        <w:r w:rsidRPr="00067AA5">
          <w:rPr>
            <w:noProof/>
            <w:lang w:val="es-ES"/>
          </w:rPr>
          <w:t>Comuna</w:t>
        </w:r>
      </w:ins>
    </w:p>
    <w:p w:rsidR="00C66CF8" w:rsidRPr="00067AA5" w:rsidRDefault="00C66CF8" w:rsidP="004423CA">
      <w:pPr>
        <w:pStyle w:val="Textoindependiente"/>
        <w:numPr>
          <w:ilvl w:val="0"/>
          <w:numId w:val="48"/>
        </w:numPr>
        <w:rPr>
          <w:ins w:id="12288" w:author="RAFAEL SOTOMAYOR" w:date="2016-12-20T17:07:00Z"/>
          <w:noProof/>
          <w:lang w:val="es-ES"/>
        </w:rPr>
        <w:pPrChange w:id="12289" w:author="RAFAEL SOTOMAYOR" w:date="2016-12-20T17:07:00Z">
          <w:pPr>
            <w:pStyle w:val="Textoindependiente"/>
            <w:numPr>
              <w:numId w:val="49"/>
            </w:numPr>
            <w:tabs>
              <w:tab w:val="num" w:pos="707"/>
            </w:tabs>
            <w:ind w:left="707" w:hanging="283"/>
          </w:pPr>
        </w:pPrChange>
      </w:pPr>
      <w:ins w:id="12290" w:author="RAFAEL SOTOMAYOR" w:date="2016-12-20T17:07:00Z">
        <w:r w:rsidRPr="00067AA5">
          <w:rPr>
            <w:noProof/>
            <w:lang w:val="es-ES"/>
          </w:rPr>
          <w:t>Región</w:t>
        </w:r>
      </w:ins>
    </w:p>
    <w:p w:rsidR="00C66CF8" w:rsidRPr="00067AA5" w:rsidRDefault="00C66CF8" w:rsidP="004423CA">
      <w:pPr>
        <w:pStyle w:val="Textoindependiente"/>
        <w:numPr>
          <w:ilvl w:val="0"/>
          <w:numId w:val="48"/>
        </w:numPr>
        <w:rPr>
          <w:ins w:id="12291" w:author="RAFAEL SOTOMAYOR" w:date="2016-12-20T17:07:00Z"/>
          <w:noProof/>
          <w:lang w:val="es-ES"/>
        </w:rPr>
        <w:pPrChange w:id="12292" w:author="RAFAEL SOTOMAYOR" w:date="2016-12-20T17:07:00Z">
          <w:pPr>
            <w:pStyle w:val="Textoindependiente"/>
            <w:numPr>
              <w:numId w:val="49"/>
            </w:numPr>
            <w:tabs>
              <w:tab w:val="num" w:pos="707"/>
            </w:tabs>
            <w:ind w:left="707" w:hanging="283"/>
          </w:pPr>
        </w:pPrChange>
      </w:pPr>
      <w:ins w:id="12293" w:author="RAFAEL SOTOMAYOR" w:date="2016-12-20T17:07:00Z">
        <w:r w:rsidRPr="00067AA5">
          <w:rPr>
            <w:noProof/>
            <w:lang w:val="es-ES"/>
          </w:rPr>
          <w:t>Operador</w:t>
        </w:r>
      </w:ins>
    </w:p>
    <w:p w:rsidR="00C66CF8" w:rsidRPr="00067AA5" w:rsidRDefault="00C66CF8" w:rsidP="004423CA">
      <w:pPr>
        <w:pStyle w:val="Textoindependiente"/>
        <w:numPr>
          <w:ilvl w:val="0"/>
          <w:numId w:val="48"/>
        </w:numPr>
        <w:rPr>
          <w:ins w:id="12294" w:author="RAFAEL SOTOMAYOR" w:date="2016-12-20T17:07:00Z"/>
          <w:noProof/>
          <w:lang w:val="es-ES"/>
        </w:rPr>
        <w:pPrChange w:id="12295" w:author="RAFAEL SOTOMAYOR" w:date="2016-12-20T17:07:00Z">
          <w:pPr>
            <w:pStyle w:val="Textoindependiente"/>
            <w:numPr>
              <w:numId w:val="49"/>
            </w:numPr>
            <w:tabs>
              <w:tab w:val="num" w:pos="707"/>
            </w:tabs>
            <w:ind w:left="707" w:hanging="283"/>
          </w:pPr>
        </w:pPrChange>
      </w:pPr>
      <w:ins w:id="12296" w:author="RAFAEL SOTOMAYOR" w:date="2016-12-20T17:07:00Z">
        <w:r w:rsidRPr="00067AA5">
          <w:rPr>
            <w:noProof/>
            <w:lang w:val="es-ES"/>
          </w:rPr>
          <w:t>Latitud</w:t>
        </w:r>
      </w:ins>
    </w:p>
    <w:p w:rsidR="00C66CF8" w:rsidRPr="00067AA5" w:rsidRDefault="00C66CF8" w:rsidP="004423CA">
      <w:pPr>
        <w:pStyle w:val="Textoindependiente"/>
        <w:numPr>
          <w:ilvl w:val="0"/>
          <w:numId w:val="48"/>
        </w:numPr>
        <w:rPr>
          <w:ins w:id="12297" w:author="RAFAEL SOTOMAYOR" w:date="2016-12-20T17:07:00Z"/>
          <w:noProof/>
          <w:lang w:val="es-ES"/>
        </w:rPr>
        <w:pPrChange w:id="12298" w:author="RAFAEL SOTOMAYOR" w:date="2016-12-20T17:07:00Z">
          <w:pPr>
            <w:pStyle w:val="Textoindependiente"/>
            <w:numPr>
              <w:numId w:val="49"/>
            </w:numPr>
            <w:tabs>
              <w:tab w:val="num" w:pos="707"/>
            </w:tabs>
            <w:ind w:left="707" w:hanging="283"/>
          </w:pPr>
        </w:pPrChange>
      </w:pPr>
      <w:ins w:id="12299" w:author="RAFAEL SOTOMAYOR" w:date="2016-12-20T17:07:00Z">
        <w:r w:rsidRPr="00067AA5">
          <w:rPr>
            <w:noProof/>
            <w:lang w:val="es-ES"/>
          </w:rPr>
          <w:t>Longitud</w:t>
        </w:r>
      </w:ins>
    </w:p>
    <w:p w:rsidR="00C66CF8" w:rsidRPr="00067AA5" w:rsidRDefault="00C66CF8" w:rsidP="00C66CF8">
      <w:pPr>
        <w:pStyle w:val="Textoindependiente"/>
        <w:rPr>
          <w:ins w:id="12300" w:author="RAFAEL SOTOMAYOR" w:date="2016-12-20T17:07:00Z"/>
          <w:noProof/>
          <w:lang w:val="es-ES"/>
        </w:rPr>
      </w:pPr>
    </w:p>
    <w:p w:rsidR="00C66CF8" w:rsidRPr="00067AA5" w:rsidRDefault="00C66CF8" w:rsidP="00C66CF8">
      <w:pPr>
        <w:pStyle w:val="Textoindependiente"/>
        <w:rPr>
          <w:ins w:id="12301" w:author="RAFAEL SOTOMAYOR" w:date="2016-12-20T17:07:00Z"/>
          <w:noProof/>
          <w:lang w:val="es-ES"/>
        </w:rPr>
      </w:pPr>
      <w:ins w:id="12302" w:author="RAFAEL SOTOMAYOR" w:date="2016-12-20T17:07:00Z">
        <w:r w:rsidRPr="00067AA5">
          <w:rPr>
            <w:noProof/>
            <w:lang w:val="es-ES"/>
          </w:rPr>
          <w:t xml:space="preserve">Se genera un archivo CSV que cual es importado a GIS y dejarlos en formato ShapeFile, la Ilustraci ón 33 muestra como fue clasificado en el proyecto </w:t>
        </w:r>
        <w:r w:rsidRPr="00067AA5">
          <w:rPr>
            <w:b/>
            <w:bCs/>
            <w:noProof/>
            <w:lang w:val="es-ES"/>
          </w:rPr>
          <w:t>subtel.qgis</w:t>
        </w:r>
      </w:ins>
    </w:p>
    <w:p w:rsidR="00C66CF8" w:rsidRPr="00067AA5" w:rsidRDefault="00C66CF8" w:rsidP="00C66CF8">
      <w:pPr>
        <w:pStyle w:val="Textoindependiente"/>
        <w:rPr>
          <w:ins w:id="12303" w:author="RAFAEL SOTOMAYOR" w:date="2016-12-20T17:07:00Z"/>
          <w:noProof/>
          <w:lang w:val="es-ES"/>
        </w:rPr>
      </w:pPr>
      <w:ins w:id="12304" w:author="RAFAEL SOTOMAYOR" w:date="2016-12-20T17:07:00Z">
        <w:r w:rsidRPr="00067AA5">
          <w:rPr>
            <w:noProof/>
            <w:lang w:eastAsia="es-CL" w:bidi="ar-SA"/>
          </w:rPr>
          <w:lastRenderedPageBreak/>
          <mc:AlternateContent>
            <mc:Choice Requires="wps">
              <w:drawing>
                <wp:anchor distT="0" distB="0" distL="0" distR="0" simplePos="0" relativeHeight="251665408" behindDoc="0" locked="0" layoutInCell="1" allowOverlap="1" wp14:anchorId="6B602758" wp14:editId="62D24298">
                  <wp:simplePos x="0" y="0"/>
                  <wp:positionH relativeFrom="column">
                    <wp:align>center</wp:align>
                  </wp:positionH>
                  <wp:positionV relativeFrom="paragraph">
                    <wp:posOffset>635</wp:posOffset>
                  </wp:positionV>
                  <wp:extent cx="6162675" cy="4953000"/>
                  <wp:effectExtent l="0" t="0" r="0" b="0"/>
                  <wp:wrapSquare wrapText="largest"/>
                  <wp:docPr id="108" name="Marco16"/>
                  <wp:cNvGraphicFramePr/>
                  <a:graphic xmlns:a="http://schemas.openxmlformats.org/drawingml/2006/main">
                    <a:graphicData uri="http://schemas.microsoft.com/office/word/2010/wordprocessingShape">
                      <wps:wsp>
                        <wps:cNvSpPr txBox="1"/>
                        <wps:spPr>
                          <a:xfrm>
                            <a:off x="0" y="0"/>
                            <a:ext cx="6160135" cy="4953000"/>
                          </a:xfrm>
                          <a:prstGeom prst="rect">
                            <a:avLst/>
                          </a:prstGeom>
                        </wps:spPr>
                        <wps:txbx>
                          <w:txbxContent>
                            <w:p w:rsidR="00C66CF8" w:rsidRDefault="00C66CF8" w:rsidP="00C66CF8">
                              <w:pPr>
                                <w:pStyle w:val="Figura"/>
                              </w:pPr>
                              <w:r>
                                <w:rPr>
                                  <w:noProof/>
                                  <w:lang w:val="es-CL" w:eastAsia="es-CL" w:bidi="ar-SA"/>
                                </w:rPr>
                                <w:drawing>
                                  <wp:inline distT="0" distB="0" distL="0" distR="0" wp14:anchorId="2E84A229" wp14:editId="314DD3F0">
                                    <wp:extent cx="6160135" cy="4485640"/>
                                    <wp:effectExtent l="0" t="0" r="0" b="0"/>
                                    <wp:docPr id="253"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20"/>
                                            <pic:cNvPicPr>
                                              <a:picLocks noChangeAspect="1" noChangeArrowheads="1"/>
                                            </pic:cNvPicPr>
                                          </pic:nvPicPr>
                                          <pic:blipFill>
                                            <a:blip r:embed="rId86"/>
                                            <a:stretch>
                                              <a:fillRect/>
                                            </a:stretch>
                                          </pic:blipFill>
                                          <pic:spPr bwMode="auto">
                                            <a:xfrm>
                                              <a:off x="0" y="0"/>
                                              <a:ext cx="6160135" cy="4485640"/>
                                            </a:xfrm>
                                            <a:prstGeom prst="rect">
                                              <a:avLst/>
                                            </a:prstGeom>
                                          </pic:spPr>
                                        </pic:pic>
                                      </a:graphicData>
                                    </a:graphic>
                                  </wp:inline>
                                </w:drawing>
                              </w:r>
                            </w:p>
                            <w:p w:rsidR="00C66CF8" w:rsidRDefault="00C66CF8" w:rsidP="00C66CF8">
                              <w:pPr>
                                <w:pStyle w:val="Epgrafe"/>
                                <w:jc w:val="center"/>
                              </w:pPr>
                              <w:bookmarkStart w:id="12305" w:name="_Toc470016029"/>
                              <w:r>
                                <w:t xml:space="preserve">Ilustración </w:t>
                              </w:r>
                              <w:r>
                                <w:fldChar w:fldCharType="begin"/>
                              </w:r>
                              <w:r>
                                <w:instrText xml:space="preserve"> SEQ Ilustración \* ARABIC </w:instrText>
                              </w:r>
                              <w:r>
                                <w:fldChar w:fldCharType="separate"/>
                              </w:r>
                              <w:r>
                                <w:rPr>
                                  <w:noProof/>
                                </w:rPr>
                                <w:t>33</w:t>
                              </w:r>
                              <w:r>
                                <w:rPr>
                                  <w:noProof/>
                                </w:rPr>
                                <w:fldChar w:fldCharType="end"/>
                              </w:r>
                              <w:r>
                                <w:t xml:space="preserve">: </w:t>
                              </w:r>
                              <w:r w:rsidRPr="00C944A3">
                                <w:t>Estaciones Base en Chile</w:t>
                              </w:r>
                              <w:bookmarkEnd w:id="12305"/>
                            </w:p>
                            <w:p w:rsidR="00C66CF8" w:rsidRDefault="00C66CF8" w:rsidP="00C66CF8">
                              <w:pPr>
                                <w:pStyle w:val="Figura"/>
                              </w:pPr>
                            </w:p>
                          </w:txbxContent>
                        </wps:txbx>
                        <wps:bodyPr wrap="square" lIns="0" tIns="0" rIns="0" bIns="0" anchor="t">
                          <a:noAutofit/>
                        </wps:bodyPr>
                      </wps:wsp>
                    </a:graphicData>
                  </a:graphic>
                  <wp14:sizeRelV relativeFrom="margin">
                    <wp14:pctHeight>0</wp14:pctHeight>
                  </wp14:sizeRelV>
                </wp:anchor>
              </w:drawing>
            </mc:Choice>
            <mc:Fallback>
              <w:pict>
                <v:shape id="Marco16" o:spid="_x0000_s1052" type="#_x0000_t202" style="position:absolute;left:0;text-align:left;margin-left:0;margin-top:.05pt;width:485.25pt;height:390pt;z-index:251665408;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oLeoQEAAC8DAAAOAAAAZHJzL2Uyb0RvYy54bWysUsFO4zAQvSPxD5bvNEmBCqKmaFcItBK7 iwR8gOvYjaXYY8Zuk/79jt2mrNjbiosznpk8v3lvlnej7dlOYTDgGl7NSs6Uk9Aat2n42+vDxQ1n IQrXih6cavheBX63Oj9bDr5Wc+igbxUyAnGhHnzDuxh9XRRBdsqKMAOvHBU1oBWRrrgpWhQDodu+ mJflohgAW48gVQiUvT8U+Srja61k/K11UJH1DSduMZ+Yz3U6i9VS1BsUvjPySEP8BwsrjKNHT1D3 Igq2RfMPlDUSIYCOMwm2AK2NVHkGmqYqP03z0gmv8iwkTvAnmcLXwcpfu2dkpiXvSrLKCUsm/RQo oVokcQYfaup58dQVx+8wUuOUD5RMM48abfrSNIzqJPP+JK0aI5OUXFSLsrq85kxS7er2+rIss/jF x+8eQ3xUYFkKGo7kXZZU7J5CJCrUOrXQJRE7EEhRHNdjnmJ+Yr2Gdk+kB/K24eF9K1Bx1v9wJF5a hCnAKVhPgXCyA1qRw+sOvm0jaJMZpKcOuEcG5EomdtygZPvf99z1seerPwAAAP//AwBQSwMEFAAG AAgAAAAhAOfBSs/XAAAAAgEAAA8AAABkcnMvZG93bnJldi54bWxMj0tvwjAQhO9I/Adr72BTiVeU Daqq9lSpakgPHJ14SSzidRqbR/895kSPOzOa+Tbf3VwvLjQG6xlhMVcgiBtvLLcIP9XHbAMiRM1G 954J4Y8C7IrpJNeZ8Vcu6bKPrUglHDKN0MU4ZFKGpiOnw9wPxMk7+tHpmM6xlWbU11Tuevmi1Eo6 bTktdHqgt46a0/7sEF4PXL7b36/6uzyWtqq2ij9XJ8TpBESkW3wm4cGeuKFIQLU/swmiR0hfxIcq krddqyWIGmG9UQuQRS7/oxd3AAAA//8DAFBLAQItABQABgAIAAAAIQC2gziS/gAAAOEBAAATAAAA AAAAAAAAAAAAAAAAAABbQ29udGVudF9UeXBlc10ueG1sUEsBAi0AFAAGAAgAAAAhADj9If/WAAAA lAEAAAsAAAAAAAAAAAAAAAAALwEAAF9yZWxzLy5yZWxzUEsBAi0AFAAGAAgAAAAhAER6gt6hAQAA LwMAAA4AAAAAAAAAAAAAAAAALgIAAGRycy9lMm9Eb2MueG1sUEsBAi0AFAAGAAgAAAAhAOfBSs/X AAAAAgEAAA8AAAAAAAAAAAAAAAAA+wMAAGRycy9kb3ducmV2LnhtbFBLBQYAAAAABAAEAPMAAAD/ BAAAAAA= " filled="f" stroked="f">
                  <v:textbox inset="0,0,0,0">
                    <w:txbxContent>
                      <w:p w:rsidR="00C66CF8" w:rsidRDefault="00C66CF8" w:rsidP="00C66CF8">
                        <w:pPr>
                          <w:pStyle w:val="Figura"/>
                        </w:pPr>
                        <w:r>
                          <w:rPr>
                            <w:noProof/>
                            <w:lang w:val="es-CL" w:eastAsia="es-CL" w:bidi="ar-SA"/>
                          </w:rPr>
                          <w:drawing>
                            <wp:inline distT="0" distB="0" distL="0" distR="0" wp14:anchorId="2E84A229" wp14:editId="314DD3F0">
                              <wp:extent cx="6160135" cy="4485640"/>
                              <wp:effectExtent l="0" t="0" r="0" b="0"/>
                              <wp:docPr id="253"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20"/>
                                      <pic:cNvPicPr>
                                        <a:picLocks noChangeAspect="1" noChangeArrowheads="1"/>
                                      </pic:cNvPicPr>
                                    </pic:nvPicPr>
                                    <pic:blipFill>
                                      <a:blip r:embed="rId86"/>
                                      <a:stretch>
                                        <a:fillRect/>
                                      </a:stretch>
                                    </pic:blipFill>
                                    <pic:spPr bwMode="auto">
                                      <a:xfrm>
                                        <a:off x="0" y="0"/>
                                        <a:ext cx="6160135" cy="4485640"/>
                                      </a:xfrm>
                                      <a:prstGeom prst="rect">
                                        <a:avLst/>
                                      </a:prstGeom>
                                    </pic:spPr>
                                  </pic:pic>
                                </a:graphicData>
                              </a:graphic>
                            </wp:inline>
                          </w:drawing>
                        </w:r>
                      </w:p>
                      <w:p w:rsidR="00C66CF8" w:rsidRDefault="00C66CF8" w:rsidP="00C66CF8">
                        <w:pPr>
                          <w:pStyle w:val="Epgrafe"/>
                          <w:jc w:val="center"/>
                        </w:pPr>
                        <w:bookmarkStart w:id="12306" w:name="_Toc470016029"/>
                        <w:r>
                          <w:t xml:space="preserve">Ilustración </w:t>
                        </w:r>
                        <w:r>
                          <w:fldChar w:fldCharType="begin"/>
                        </w:r>
                        <w:r>
                          <w:instrText xml:space="preserve"> SEQ Ilustración \* ARABIC </w:instrText>
                        </w:r>
                        <w:r>
                          <w:fldChar w:fldCharType="separate"/>
                        </w:r>
                        <w:r>
                          <w:rPr>
                            <w:noProof/>
                          </w:rPr>
                          <w:t>33</w:t>
                        </w:r>
                        <w:r>
                          <w:rPr>
                            <w:noProof/>
                          </w:rPr>
                          <w:fldChar w:fldCharType="end"/>
                        </w:r>
                        <w:r>
                          <w:t xml:space="preserve">: </w:t>
                        </w:r>
                        <w:r w:rsidRPr="00C944A3">
                          <w:t>Estaciones Base en Chile</w:t>
                        </w:r>
                        <w:bookmarkEnd w:id="12306"/>
                      </w:p>
                      <w:p w:rsidR="00C66CF8" w:rsidRDefault="00C66CF8" w:rsidP="00C66CF8">
                        <w:pPr>
                          <w:pStyle w:val="Figura"/>
                        </w:pPr>
                      </w:p>
                    </w:txbxContent>
                  </v:textbox>
                  <w10:wrap type="square" side="largest"/>
                </v:shape>
              </w:pict>
            </mc:Fallback>
          </mc:AlternateContent>
        </w:r>
      </w:ins>
    </w:p>
    <w:p w:rsidR="00C66CF8" w:rsidRPr="00067AA5" w:rsidRDefault="00C66CF8" w:rsidP="00C66CF8">
      <w:pPr>
        <w:pStyle w:val="Textoindependiente"/>
        <w:rPr>
          <w:ins w:id="12307" w:author="RAFAEL SOTOMAYOR" w:date="2016-12-20T17:07:00Z"/>
          <w:noProof/>
          <w:lang w:val="es-ES"/>
        </w:rPr>
      </w:pPr>
    </w:p>
    <w:p w:rsidR="00C66CF8" w:rsidRPr="00067AA5" w:rsidRDefault="00C66CF8" w:rsidP="00C66CF8">
      <w:pPr>
        <w:pStyle w:val="Textoindependiente"/>
        <w:rPr>
          <w:ins w:id="12308" w:author="RAFAEL SOTOMAYOR" w:date="2016-12-20T17:07:00Z"/>
          <w:noProof/>
          <w:lang w:val="es-ES"/>
        </w:rPr>
      </w:pPr>
      <w:ins w:id="12309" w:author="RAFAEL SOTOMAYOR" w:date="2016-12-20T17:07:00Z">
        <w:r w:rsidRPr="00067AA5">
          <w:rPr>
            <w:noProof/>
            <w:lang w:val="es-ES"/>
          </w:rPr>
          <w:t xml:space="preserve">En la Ilustración 33 están seleccionados todas las capas de los operadores, visualizando una gran cantidad de antenas, sobre todo en las  áreas urbanas, pero si se hace un acercamiento </w:t>
        </w:r>
        <w:r>
          <w:rPr>
            <w:noProof/>
            <w:lang w:val="es-ES"/>
          </w:rPr>
          <w:t>se podr</w:t>
        </w:r>
        <w:r w:rsidRPr="00067AA5">
          <w:rPr>
            <w:noProof/>
            <w:lang w:val="es-ES"/>
          </w:rPr>
          <w:t>ía notar una menor densidad. Por ejemplo, en sectores cordilleranos de la región de Copiapó como muestra la Ilustración 34, en la cual se observa la presencia de los distintos operadores.</w:t>
        </w:r>
      </w:ins>
    </w:p>
    <w:p w:rsidR="00C66CF8" w:rsidRPr="00067AA5" w:rsidRDefault="00C66CF8" w:rsidP="00C66CF8">
      <w:pPr>
        <w:pStyle w:val="Textoindependiente"/>
        <w:rPr>
          <w:ins w:id="12310" w:author="RAFAEL SOTOMAYOR" w:date="2016-12-20T17:07:00Z"/>
          <w:noProof/>
          <w:lang w:val="es-ES"/>
        </w:rPr>
      </w:pPr>
    </w:p>
    <w:p w:rsidR="00C66CF8" w:rsidRPr="00067AA5" w:rsidRDefault="00C66CF8" w:rsidP="00C66CF8">
      <w:pPr>
        <w:pStyle w:val="Textoindependiente"/>
        <w:rPr>
          <w:ins w:id="12311" w:author="RAFAEL SOTOMAYOR" w:date="2016-12-20T17:07:00Z"/>
          <w:noProof/>
          <w:lang w:val="es-ES"/>
        </w:rPr>
      </w:pPr>
    </w:p>
    <w:p w:rsidR="00C66CF8" w:rsidRPr="00067AA5" w:rsidRDefault="00C66CF8" w:rsidP="00C66CF8">
      <w:pPr>
        <w:pStyle w:val="Textoindependiente"/>
        <w:rPr>
          <w:ins w:id="12312" w:author="RAFAEL SOTOMAYOR" w:date="2016-12-20T17:07:00Z"/>
          <w:noProof/>
          <w:lang w:val="es-ES"/>
        </w:rPr>
      </w:pPr>
      <w:ins w:id="12313" w:author="RAFAEL SOTOMAYOR" w:date="2016-12-20T17:07:00Z">
        <w:r w:rsidRPr="00067AA5">
          <w:rPr>
            <w:noProof/>
            <w:lang w:eastAsia="es-CL" w:bidi="ar-SA"/>
          </w:rPr>
          <w:lastRenderedPageBreak/>
          <mc:AlternateContent>
            <mc:Choice Requires="wps">
              <w:drawing>
                <wp:anchor distT="0" distB="0" distL="0" distR="0" simplePos="0" relativeHeight="251666432" behindDoc="0" locked="0" layoutInCell="1" allowOverlap="1" wp14:anchorId="6AFEB7C8" wp14:editId="48DD64DF">
                  <wp:simplePos x="0" y="0"/>
                  <wp:positionH relativeFrom="column">
                    <wp:align>center</wp:align>
                  </wp:positionH>
                  <wp:positionV relativeFrom="paragraph">
                    <wp:posOffset>635</wp:posOffset>
                  </wp:positionV>
                  <wp:extent cx="4905375" cy="3969385"/>
                  <wp:effectExtent l="0" t="0" r="0" b="0"/>
                  <wp:wrapSquare wrapText="largest"/>
                  <wp:docPr id="111" name="Marco18"/>
                  <wp:cNvGraphicFramePr/>
                  <a:graphic xmlns:a="http://schemas.openxmlformats.org/drawingml/2006/main">
                    <a:graphicData uri="http://schemas.microsoft.com/office/word/2010/wordprocessingShape">
                      <wps:wsp>
                        <wps:cNvSpPr txBox="1"/>
                        <wps:spPr>
                          <a:xfrm>
                            <a:off x="0" y="0"/>
                            <a:ext cx="4905375" cy="3969808"/>
                          </a:xfrm>
                          <a:prstGeom prst="rect">
                            <a:avLst/>
                          </a:prstGeom>
                        </wps:spPr>
                        <wps:txbx>
                          <w:txbxContent>
                            <w:p w:rsidR="00C66CF8" w:rsidRDefault="00C66CF8" w:rsidP="00C66CF8">
                              <w:pPr>
                                <w:pStyle w:val="Figura"/>
                              </w:pPr>
                              <w:r>
                                <w:rPr>
                                  <w:noProof/>
                                  <w:lang w:val="es-CL" w:eastAsia="es-CL" w:bidi="ar-SA"/>
                                </w:rPr>
                                <w:drawing>
                                  <wp:inline distT="0" distB="0" distL="0" distR="0" wp14:anchorId="20600C92" wp14:editId="1FCEF10B">
                                    <wp:extent cx="4739005" cy="3692525"/>
                                    <wp:effectExtent l="0" t="0" r="0" b="0"/>
                                    <wp:docPr id="25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21"/>
                                            <pic:cNvPicPr>
                                              <a:picLocks noChangeAspect="1" noChangeArrowheads="1"/>
                                            </pic:cNvPicPr>
                                          </pic:nvPicPr>
                                          <pic:blipFill>
                                            <a:blip r:embed="rId87"/>
                                            <a:stretch>
                                              <a:fillRect/>
                                            </a:stretch>
                                          </pic:blipFill>
                                          <pic:spPr bwMode="auto">
                                            <a:xfrm>
                                              <a:off x="0" y="0"/>
                                              <a:ext cx="4739005" cy="3692525"/>
                                            </a:xfrm>
                                            <a:prstGeom prst="rect">
                                              <a:avLst/>
                                            </a:prstGeom>
                                          </pic:spPr>
                                        </pic:pic>
                                      </a:graphicData>
                                    </a:graphic>
                                  </wp:inline>
                                </w:drawing>
                              </w:r>
                            </w:p>
                            <w:p w:rsidR="00C66CF8" w:rsidRDefault="00C66CF8" w:rsidP="00C66CF8">
                              <w:pPr>
                                <w:pStyle w:val="Epgrafe"/>
                                <w:jc w:val="center"/>
                              </w:pPr>
                              <w:bookmarkStart w:id="12314" w:name="_Toc470016030"/>
                              <w:r>
                                <w:t xml:space="preserve">Ilustración </w:t>
                              </w:r>
                              <w:r>
                                <w:fldChar w:fldCharType="begin"/>
                              </w:r>
                              <w:r>
                                <w:instrText xml:space="preserve"> SEQ Ilustración \* ARABIC </w:instrText>
                              </w:r>
                              <w:r>
                                <w:fldChar w:fldCharType="separate"/>
                              </w:r>
                              <w:r>
                                <w:rPr>
                                  <w:noProof/>
                                </w:rPr>
                                <w:t>34</w:t>
                              </w:r>
                              <w:r>
                                <w:rPr>
                                  <w:noProof/>
                                </w:rPr>
                                <w:fldChar w:fldCharType="end"/>
                              </w:r>
                              <w:r>
                                <w:t>: Estaciones base en Regi</w:t>
                              </w:r>
                              <w:r w:rsidRPr="001160DE">
                                <w:t>ón de Copiapó</w:t>
                              </w:r>
                              <w:bookmarkEnd w:id="12314"/>
                            </w:p>
                            <w:p w:rsidR="00C66CF8" w:rsidRDefault="00C66CF8" w:rsidP="00C66CF8">
                              <w:pPr>
                                <w:pStyle w:val="Figura"/>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18" o:spid="_x0000_s1053" type="#_x0000_t202" style="position:absolute;left:0;text-align:left;margin-left:0;margin-top:.05pt;width:386.25pt;height:312.55pt;z-index:251666432;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jJt5owEAAC8DAAAOAAAAZHJzL2Uyb0RvYy54bWysUsFu2zAMvQ/YPwi6L7bTtU2MOMGGYsOA dR3Q9gMUWYoFWKJGKbHz96WUOB22W9GLTJH003uPXG1G27ODwmDANbyalZwpJ6E1btfw56dvnxac hShcK3pwquFHFfhm/fHDavC1mkMHfauQEYgL9eAb3sXo66IIslNWhBl45aioAa2IdMVd0aIYCN32 xbwsb4oBsPUIUoVA2btTka8zvtZKxgetg4qsbzhxi/nEfG7TWaxXot6h8J2RZxriDSysMI4evUDd iSjYHs1/UNZIhAA6ziTYArQ2UmUNpKYq/1Hz2AmvshYyJ/iLTeH9YOWvw29kpqXZVRVnTlga0r1A CdUimTP4UFPPo6euOH6FkRqnfKBk0jxqtOlLahjVyebjxVo1RiYp+XlZXl/dXnMmqXa1vFkuyoxf vP7uMcTvCixLQcORZpctFYefIRIVap1a6JKInQikKI7bMauY307sttAeifRAs214+LMXqDjrfzgy Ly3CFOAUbKdAONkBrcjpdQdf9hG0yQzSUyfcMwOaSiZ23qA09r/vuet1z9cvAAAA//8DAFBLAwQU AAYACAAAACEAvH3oBtcAAAACAQAADwAAAGRycy9kb3ducmV2LnhtbEyPzW7CMBCE70i8g7V3cBqJ 0EbZoKqCExJqSA89OvGSWMTrEJufvn3NqT3uzGjm22LzsIO40eSNY4SXZQKCuHXacIfwVe8WryB8 UKzV4JgQfsjDppzPCpVrd+eKbsfQiVjCPlcIfQhjLqVve7LKL91IHL2Tm6wK8Zw6qSd1j+V2kGmS ZNIqw3GhVyN99NSej1eL8P7N1dZcDs1ndapMXb8lvM/OiPMZiECP8JeEJ3vkhjICNe7K2osBIX4R nqqI3nqdrkA0CFm6SkGWhfyPXv4CAAD//wMAUEsBAi0AFAAGAAgAAAAhALaDOJL+AAAA4QEAABMA AAAAAAAAAAAAAAAAAAAAAFtDb250ZW50X1R5cGVzXS54bWxQSwECLQAUAAYACAAAACEAOP0h/9YA AACUAQAACwAAAAAAAAAAAAAAAAAvAQAAX3JlbHMvLnJlbHNQSwECLQAUAAYACAAAACEAGYybeaMB AAAvAwAADgAAAAAAAAAAAAAAAAAuAgAAZHJzL2Uyb0RvYy54bWxQSwECLQAUAAYACAAAACEAvH3o BtcAAAACAQAADwAAAAAAAAAAAAAAAAD9AwAAZHJzL2Rvd25yZXYueG1sUEsFBgAAAAAEAAQA8wAA AAEFAAAAAA== " filled="f" stroked="f">
                  <v:textbox inset="0,0,0,0">
                    <w:txbxContent>
                      <w:p w:rsidR="00C66CF8" w:rsidRDefault="00C66CF8" w:rsidP="00C66CF8">
                        <w:pPr>
                          <w:pStyle w:val="Figura"/>
                        </w:pPr>
                        <w:r>
                          <w:rPr>
                            <w:noProof/>
                            <w:lang w:val="es-CL" w:eastAsia="es-CL" w:bidi="ar-SA"/>
                          </w:rPr>
                          <w:drawing>
                            <wp:inline distT="0" distB="0" distL="0" distR="0" wp14:anchorId="20600C92" wp14:editId="1FCEF10B">
                              <wp:extent cx="4739005" cy="3692525"/>
                              <wp:effectExtent l="0" t="0" r="0" b="0"/>
                              <wp:docPr id="25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21"/>
                                      <pic:cNvPicPr>
                                        <a:picLocks noChangeAspect="1" noChangeArrowheads="1"/>
                                      </pic:cNvPicPr>
                                    </pic:nvPicPr>
                                    <pic:blipFill>
                                      <a:blip r:embed="rId87"/>
                                      <a:stretch>
                                        <a:fillRect/>
                                      </a:stretch>
                                    </pic:blipFill>
                                    <pic:spPr bwMode="auto">
                                      <a:xfrm>
                                        <a:off x="0" y="0"/>
                                        <a:ext cx="4739005" cy="3692525"/>
                                      </a:xfrm>
                                      <a:prstGeom prst="rect">
                                        <a:avLst/>
                                      </a:prstGeom>
                                    </pic:spPr>
                                  </pic:pic>
                                </a:graphicData>
                              </a:graphic>
                            </wp:inline>
                          </w:drawing>
                        </w:r>
                      </w:p>
                      <w:p w:rsidR="00C66CF8" w:rsidRDefault="00C66CF8" w:rsidP="00C66CF8">
                        <w:pPr>
                          <w:pStyle w:val="Epgrafe"/>
                          <w:jc w:val="center"/>
                        </w:pPr>
                        <w:bookmarkStart w:id="12315" w:name="_Toc470016030"/>
                        <w:r>
                          <w:t xml:space="preserve">Ilustración </w:t>
                        </w:r>
                        <w:r>
                          <w:fldChar w:fldCharType="begin"/>
                        </w:r>
                        <w:r>
                          <w:instrText xml:space="preserve"> SEQ Ilustración \* ARABIC </w:instrText>
                        </w:r>
                        <w:r>
                          <w:fldChar w:fldCharType="separate"/>
                        </w:r>
                        <w:r>
                          <w:rPr>
                            <w:noProof/>
                          </w:rPr>
                          <w:t>34</w:t>
                        </w:r>
                        <w:r>
                          <w:rPr>
                            <w:noProof/>
                          </w:rPr>
                          <w:fldChar w:fldCharType="end"/>
                        </w:r>
                        <w:r>
                          <w:t>: Estaciones base en Regi</w:t>
                        </w:r>
                        <w:r w:rsidRPr="001160DE">
                          <w:t>ón de Copiapó</w:t>
                        </w:r>
                        <w:bookmarkEnd w:id="12315"/>
                      </w:p>
                      <w:p w:rsidR="00C66CF8" w:rsidRDefault="00C66CF8" w:rsidP="00C66CF8">
                        <w:pPr>
                          <w:pStyle w:val="Figura"/>
                        </w:pPr>
                      </w:p>
                    </w:txbxContent>
                  </v:textbox>
                  <w10:wrap type="square" side="largest"/>
                </v:shape>
              </w:pict>
            </mc:Fallback>
          </mc:AlternateContent>
        </w:r>
      </w:ins>
    </w:p>
    <w:p w:rsidR="00C66CF8" w:rsidRPr="00067AA5" w:rsidRDefault="00C66CF8" w:rsidP="00C66CF8">
      <w:pPr>
        <w:pStyle w:val="Textoindependiente"/>
        <w:rPr>
          <w:ins w:id="12316" w:author="RAFAEL SOTOMAYOR" w:date="2016-12-20T17:07:00Z"/>
          <w:noProof/>
          <w:lang w:val="es-ES"/>
        </w:rPr>
      </w:pPr>
    </w:p>
    <w:p w:rsidR="00C66CF8" w:rsidRPr="00067AA5" w:rsidRDefault="00C66CF8" w:rsidP="00C66CF8">
      <w:pPr>
        <w:pStyle w:val="Textoindependiente"/>
        <w:rPr>
          <w:ins w:id="12317" w:author="RAFAEL SOTOMAYOR" w:date="2016-12-20T17:07:00Z"/>
          <w:noProof/>
          <w:lang w:val="es-ES"/>
        </w:rPr>
      </w:pPr>
    </w:p>
    <w:p w:rsidR="00C66CF8" w:rsidRPr="00067AA5" w:rsidRDefault="00C66CF8" w:rsidP="00C66CF8">
      <w:pPr>
        <w:pStyle w:val="Textoindependiente"/>
        <w:rPr>
          <w:ins w:id="12318" w:author="RAFAEL SOTOMAYOR" w:date="2016-12-20T17:07:00Z"/>
          <w:noProof/>
          <w:lang w:val="es-ES"/>
        </w:rPr>
      </w:pPr>
    </w:p>
    <w:p w:rsidR="00C66CF8" w:rsidRPr="00067AA5" w:rsidRDefault="00C66CF8" w:rsidP="00C66CF8">
      <w:pPr>
        <w:pStyle w:val="Textoindependiente"/>
        <w:rPr>
          <w:ins w:id="12319" w:author="RAFAEL SOTOMAYOR" w:date="2016-12-20T17:07:00Z"/>
          <w:noProof/>
          <w:lang w:val="es-ES"/>
        </w:rPr>
      </w:pPr>
    </w:p>
    <w:p w:rsidR="00C66CF8" w:rsidRPr="00067AA5" w:rsidRDefault="00C66CF8" w:rsidP="00C66CF8">
      <w:pPr>
        <w:pStyle w:val="Textoindependiente"/>
        <w:rPr>
          <w:ins w:id="12320" w:author="RAFAEL SOTOMAYOR" w:date="2016-12-20T17:07:00Z"/>
          <w:noProof/>
          <w:lang w:val="es-ES"/>
        </w:rPr>
      </w:pPr>
    </w:p>
    <w:p w:rsidR="00C66CF8" w:rsidRPr="00067AA5" w:rsidRDefault="00C66CF8" w:rsidP="00C66CF8">
      <w:pPr>
        <w:pStyle w:val="Textoindependiente"/>
        <w:rPr>
          <w:ins w:id="12321" w:author="RAFAEL SOTOMAYOR" w:date="2016-12-20T17:07:00Z"/>
          <w:noProof/>
          <w:lang w:val="es-ES"/>
        </w:rPr>
      </w:pPr>
    </w:p>
    <w:p w:rsidR="00C66CF8" w:rsidRPr="00067AA5" w:rsidRDefault="00C66CF8" w:rsidP="00C66CF8">
      <w:pPr>
        <w:pStyle w:val="Textoindependiente"/>
        <w:rPr>
          <w:ins w:id="12322" w:author="RAFAEL SOTOMAYOR" w:date="2016-12-20T17:07:00Z"/>
          <w:noProof/>
          <w:lang w:val="es-ES"/>
        </w:rPr>
      </w:pPr>
    </w:p>
    <w:p w:rsidR="00C66CF8" w:rsidRPr="00067AA5" w:rsidRDefault="00C66CF8" w:rsidP="00C66CF8">
      <w:pPr>
        <w:pStyle w:val="Textoindependiente"/>
        <w:rPr>
          <w:ins w:id="12323" w:author="RAFAEL SOTOMAYOR" w:date="2016-12-20T17:07:00Z"/>
          <w:noProof/>
          <w:lang w:val="es-ES"/>
        </w:rPr>
      </w:pPr>
    </w:p>
    <w:p w:rsidR="00C66CF8" w:rsidRPr="00067AA5" w:rsidRDefault="00C66CF8" w:rsidP="00C66CF8">
      <w:pPr>
        <w:pStyle w:val="Textoindependiente"/>
        <w:rPr>
          <w:ins w:id="12324" w:author="RAFAEL SOTOMAYOR" w:date="2016-12-20T17:07:00Z"/>
          <w:noProof/>
          <w:lang w:val="es-ES"/>
        </w:rPr>
      </w:pPr>
    </w:p>
    <w:p w:rsidR="00C66CF8" w:rsidRPr="00067AA5" w:rsidRDefault="00C66CF8" w:rsidP="00C66CF8">
      <w:pPr>
        <w:pStyle w:val="Textoindependiente"/>
        <w:rPr>
          <w:ins w:id="12325" w:author="RAFAEL SOTOMAYOR" w:date="2016-12-20T17:07:00Z"/>
          <w:noProof/>
          <w:lang w:val="es-ES"/>
        </w:rPr>
      </w:pPr>
    </w:p>
    <w:p w:rsidR="00C66CF8" w:rsidRPr="00067AA5" w:rsidRDefault="00C66CF8" w:rsidP="00C66CF8">
      <w:pPr>
        <w:pStyle w:val="Textoindependiente"/>
        <w:rPr>
          <w:ins w:id="12326" w:author="RAFAEL SOTOMAYOR" w:date="2016-12-20T17:07:00Z"/>
          <w:noProof/>
          <w:lang w:val="es-ES"/>
        </w:rPr>
      </w:pPr>
    </w:p>
    <w:p w:rsidR="00C66CF8" w:rsidRPr="00067AA5" w:rsidRDefault="00C66CF8" w:rsidP="00C66CF8">
      <w:pPr>
        <w:pStyle w:val="Textoindependiente"/>
        <w:rPr>
          <w:ins w:id="12327" w:author="RAFAEL SOTOMAYOR" w:date="2016-12-20T17:07:00Z"/>
          <w:noProof/>
          <w:lang w:val="es-ES"/>
        </w:rPr>
      </w:pPr>
    </w:p>
    <w:p w:rsidR="00C66CF8" w:rsidRPr="00067AA5" w:rsidRDefault="00C66CF8" w:rsidP="00C66CF8">
      <w:pPr>
        <w:pStyle w:val="Textoindependiente"/>
        <w:rPr>
          <w:ins w:id="12328" w:author="RAFAEL SOTOMAYOR" w:date="2016-12-20T17:07:00Z"/>
          <w:noProof/>
          <w:lang w:val="es-ES"/>
        </w:rPr>
      </w:pPr>
    </w:p>
    <w:p w:rsidR="00C66CF8" w:rsidRPr="00067AA5" w:rsidRDefault="00C66CF8" w:rsidP="00C66CF8">
      <w:pPr>
        <w:pStyle w:val="Textoindependiente"/>
        <w:rPr>
          <w:ins w:id="12329" w:author="RAFAEL SOTOMAYOR" w:date="2016-12-20T17:07:00Z"/>
          <w:noProof/>
          <w:lang w:val="es-ES"/>
        </w:rPr>
      </w:pPr>
    </w:p>
    <w:p w:rsidR="00C66CF8" w:rsidRPr="00067AA5" w:rsidRDefault="00C66CF8" w:rsidP="00C66CF8">
      <w:pPr>
        <w:pStyle w:val="Textoindependiente"/>
        <w:rPr>
          <w:ins w:id="12330" w:author="RAFAEL SOTOMAYOR" w:date="2016-12-20T17:07:00Z"/>
          <w:noProof/>
          <w:lang w:val="es-ES"/>
        </w:rPr>
      </w:pPr>
    </w:p>
    <w:p w:rsidR="00C66CF8" w:rsidRPr="00067AA5" w:rsidRDefault="00C66CF8" w:rsidP="00C66CF8">
      <w:pPr>
        <w:pStyle w:val="Textoindependiente"/>
        <w:rPr>
          <w:ins w:id="12331" w:author="RAFAEL SOTOMAYOR" w:date="2016-12-20T17:07:00Z"/>
          <w:noProof/>
          <w:lang w:val="es-ES"/>
        </w:rPr>
      </w:pPr>
    </w:p>
    <w:p w:rsidR="00C66CF8" w:rsidRPr="00067AA5" w:rsidRDefault="00C66CF8" w:rsidP="00C66CF8">
      <w:pPr>
        <w:pStyle w:val="Textoindependiente"/>
        <w:rPr>
          <w:ins w:id="12332" w:author="RAFAEL SOTOMAYOR" w:date="2016-12-20T17:07:00Z"/>
          <w:noProof/>
          <w:lang w:val="es-ES"/>
        </w:rPr>
      </w:pPr>
    </w:p>
    <w:p w:rsidR="00C66CF8" w:rsidRPr="00067AA5" w:rsidRDefault="00C66CF8" w:rsidP="00C66CF8">
      <w:pPr>
        <w:pStyle w:val="Textoindependiente"/>
        <w:rPr>
          <w:ins w:id="12333" w:author="RAFAEL SOTOMAYOR" w:date="2016-12-20T17:07:00Z"/>
          <w:noProof/>
          <w:lang w:val="es-ES"/>
        </w:rPr>
      </w:pPr>
    </w:p>
    <w:p w:rsidR="00C66CF8" w:rsidRPr="00067AA5" w:rsidRDefault="00C66CF8" w:rsidP="00C66CF8">
      <w:pPr>
        <w:pStyle w:val="Textoindependiente"/>
        <w:rPr>
          <w:ins w:id="12334" w:author="RAFAEL SOTOMAYOR" w:date="2016-12-20T17:07:00Z"/>
          <w:noProof/>
          <w:lang w:val="es-ES"/>
        </w:rPr>
      </w:pPr>
    </w:p>
    <w:p w:rsidR="00C66CF8" w:rsidRPr="00067AA5" w:rsidRDefault="00C66CF8" w:rsidP="00C66CF8">
      <w:pPr>
        <w:rPr>
          <w:ins w:id="12335" w:author="RAFAEL SOTOMAYOR" w:date="2016-12-20T17:07:00Z"/>
          <w:noProof/>
        </w:rPr>
      </w:pPr>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2336" w:author="RAFAEL SOTOMAYOR" w:date="2016-12-20T17:07:00Z"/>
          <w:noProof/>
        </w:rPr>
        <w:pPrChange w:id="12337"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2338" w:name="_Toc470016896"/>
      <w:ins w:id="12339" w:author="RAFAEL SOTOMAYOR" w:date="2016-12-20T17:07:00Z">
        <w:r w:rsidRPr="00067AA5">
          <w:rPr>
            <w:noProof/>
          </w:rPr>
          <w:t>Cobertura</w:t>
        </w:r>
        <w:bookmarkEnd w:id="12338"/>
      </w:ins>
    </w:p>
    <w:p w:rsidR="00C66CF8" w:rsidRPr="00067AA5" w:rsidRDefault="00C66CF8" w:rsidP="00C66CF8">
      <w:pPr>
        <w:rPr>
          <w:ins w:id="12340" w:author="RAFAEL SOTOMAYOR" w:date="2016-12-20T17:07:00Z"/>
          <w:noProof/>
        </w:rPr>
      </w:pPr>
    </w:p>
    <w:p w:rsidR="00C66CF8" w:rsidRPr="00067AA5" w:rsidRDefault="00C66CF8" w:rsidP="00C66CF8">
      <w:pPr>
        <w:rPr>
          <w:ins w:id="12341" w:author="RAFAEL SOTOMAYOR" w:date="2016-12-20T17:07:00Z"/>
          <w:noProof/>
        </w:rPr>
      </w:pPr>
      <w:ins w:id="12342" w:author="RAFAEL SOTOMAYOR" w:date="2016-12-20T17:07:00Z">
        <w:r w:rsidRPr="00067AA5">
          <w:rPr>
            <w:noProof/>
          </w:rPr>
          <w:t>La cobertura de cada estaci ón base depende de su ubicación geográfica, la morfología del terreno y la tecnología utilizada que se clasifica en:</w:t>
        </w:r>
      </w:ins>
    </w:p>
    <w:p w:rsidR="00C66CF8" w:rsidRPr="00067AA5" w:rsidRDefault="00C66CF8" w:rsidP="00C66CF8">
      <w:pPr>
        <w:ind w:left="720"/>
        <w:rPr>
          <w:ins w:id="12343" w:author="RAFAEL SOTOMAYOR" w:date="2016-12-20T17:07:00Z"/>
          <w:noProof/>
        </w:rPr>
      </w:pPr>
      <w:ins w:id="12344" w:author="RAFAEL SOTOMAYOR" w:date="2016-12-20T17:07:00Z">
        <w:r w:rsidRPr="00067AA5">
          <w:rPr>
            <w:noProof/>
          </w:rPr>
          <w:t>2G 850   Mhz   ( PRS, EDGE)</w:t>
        </w:r>
      </w:ins>
    </w:p>
    <w:p w:rsidR="00C66CF8" w:rsidRPr="00067AA5" w:rsidRDefault="00C66CF8" w:rsidP="00C66CF8">
      <w:pPr>
        <w:ind w:left="720"/>
        <w:rPr>
          <w:ins w:id="12345" w:author="RAFAEL SOTOMAYOR" w:date="2016-12-20T17:07:00Z"/>
          <w:noProof/>
        </w:rPr>
      </w:pPr>
      <w:ins w:id="12346" w:author="RAFAEL SOTOMAYOR" w:date="2016-12-20T17:07:00Z">
        <w:r w:rsidRPr="00067AA5">
          <w:rPr>
            <w:noProof/>
          </w:rPr>
          <w:t>2G 1900 Mhz   (GPRS, EDGE)</w:t>
        </w:r>
      </w:ins>
    </w:p>
    <w:p w:rsidR="00C66CF8" w:rsidRPr="00067AA5" w:rsidRDefault="00C66CF8" w:rsidP="00C66CF8">
      <w:pPr>
        <w:ind w:left="720"/>
        <w:rPr>
          <w:ins w:id="12347" w:author="RAFAEL SOTOMAYOR" w:date="2016-12-20T17:07:00Z"/>
          <w:noProof/>
        </w:rPr>
      </w:pPr>
      <w:ins w:id="12348" w:author="RAFAEL SOTOMAYOR" w:date="2016-12-20T17:07:00Z">
        <w:r w:rsidRPr="00067AA5">
          <w:rPr>
            <w:noProof/>
          </w:rPr>
          <w:t>3G 850   Mhz   (UMTS)</w:t>
        </w:r>
      </w:ins>
    </w:p>
    <w:p w:rsidR="00C66CF8" w:rsidRPr="00067AA5" w:rsidRDefault="00C66CF8" w:rsidP="00C66CF8">
      <w:pPr>
        <w:ind w:left="720"/>
        <w:rPr>
          <w:ins w:id="12349" w:author="RAFAEL SOTOMAYOR" w:date="2016-12-20T17:07:00Z"/>
          <w:noProof/>
        </w:rPr>
      </w:pPr>
      <w:ins w:id="12350" w:author="RAFAEL SOTOMAYOR" w:date="2016-12-20T17:07:00Z">
        <w:r w:rsidRPr="00067AA5">
          <w:rPr>
            <w:noProof/>
          </w:rPr>
          <w:t>3G 1900 Mhz   (UMTS)</w:t>
        </w:r>
      </w:ins>
    </w:p>
    <w:p w:rsidR="00C66CF8" w:rsidRPr="00067AA5" w:rsidRDefault="00C66CF8" w:rsidP="00C66CF8">
      <w:pPr>
        <w:ind w:left="720"/>
        <w:rPr>
          <w:ins w:id="12351" w:author="RAFAEL SOTOMAYOR" w:date="2016-12-20T17:07:00Z"/>
          <w:noProof/>
        </w:rPr>
      </w:pPr>
      <w:ins w:id="12352" w:author="RAFAEL SOTOMAYOR" w:date="2016-12-20T17:07:00Z">
        <w:r w:rsidRPr="00067AA5">
          <w:rPr>
            <w:noProof/>
          </w:rPr>
          <w:t>4G 700  Mhz    (LTE)</w:t>
        </w:r>
      </w:ins>
    </w:p>
    <w:p w:rsidR="00C66CF8" w:rsidRPr="00067AA5" w:rsidRDefault="00C66CF8" w:rsidP="00C66CF8">
      <w:pPr>
        <w:ind w:left="720"/>
        <w:rPr>
          <w:ins w:id="12353" w:author="RAFAEL SOTOMAYOR" w:date="2016-12-20T17:07:00Z"/>
          <w:noProof/>
        </w:rPr>
      </w:pPr>
      <w:ins w:id="12354" w:author="RAFAEL SOTOMAYOR" w:date="2016-12-20T17:07:00Z">
        <w:r w:rsidRPr="00067AA5">
          <w:rPr>
            <w:noProof/>
          </w:rPr>
          <w:t>4G 2600 Mhz   (LTE)</w:t>
        </w:r>
      </w:ins>
    </w:p>
    <w:p w:rsidR="00C66CF8" w:rsidRPr="00067AA5" w:rsidRDefault="00C66CF8" w:rsidP="00C66CF8">
      <w:pPr>
        <w:pStyle w:val="Textonotapie"/>
        <w:rPr>
          <w:ins w:id="12355" w:author="RAFAEL SOTOMAYOR" w:date="2016-12-20T17:07:00Z"/>
          <w:noProof/>
          <w:lang w:val="es-ES"/>
        </w:rPr>
      </w:pPr>
    </w:p>
    <w:p w:rsidR="00C66CF8" w:rsidRPr="00067AA5" w:rsidRDefault="00C66CF8" w:rsidP="00C66CF8">
      <w:pPr>
        <w:pStyle w:val="Textonotapie"/>
        <w:rPr>
          <w:ins w:id="12356" w:author="RAFAEL SOTOMAYOR" w:date="2016-12-20T17:07:00Z"/>
          <w:noProof/>
          <w:lang w:val="es-ES"/>
        </w:rPr>
      </w:pPr>
      <w:ins w:id="12357" w:author="RAFAEL SOTOMAYOR" w:date="2016-12-20T17:07:00Z">
        <w:r w:rsidRPr="00067AA5">
          <w:rPr>
            <w:noProof/>
            <w:lang w:val="es-ES"/>
          </w:rPr>
          <w:t>Desde el a ño 2016,</w:t>
        </w:r>
        <w:r>
          <w:rPr>
            <w:noProof/>
            <w:lang w:val="es-ES"/>
          </w:rPr>
          <w:t xml:space="preserve"> los operadores est</w:t>
        </w:r>
        <w:r w:rsidRPr="00067AA5">
          <w:rPr>
            <w:noProof/>
            <w:lang w:val="es-ES"/>
          </w:rPr>
          <w:t>án entregando información de cobertura en base a polígonos georeferenciados, lo que permiten visualizar de mejor forma la cobertura, como se muestra en un ejemplo de cobertura para la red</w:t>
        </w:r>
        <w:r>
          <w:rPr>
            <w:noProof/>
            <w:lang w:val="es-ES"/>
          </w:rPr>
          <w:t xml:space="preserve"> 2G 1900 Mhz instalada en el pa</w:t>
        </w:r>
        <w:r w:rsidRPr="00067AA5">
          <w:rPr>
            <w:noProof/>
            <w:lang w:val="es-ES"/>
          </w:rPr>
          <w:t xml:space="preserve">ís para los operadores Claro y Movistar. </w:t>
        </w:r>
      </w:ins>
    </w:p>
    <w:p w:rsidR="00C66CF8" w:rsidRPr="00067AA5" w:rsidRDefault="00C66CF8" w:rsidP="00C66CF8">
      <w:pPr>
        <w:pStyle w:val="Textonotapie"/>
        <w:rPr>
          <w:ins w:id="12358" w:author="RAFAEL SOTOMAYOR" w:date="2016-12-20T17:07:00Z"/>
          <w:noProof/>
          <w:lang w:val="es-ES"/>
        </w:rPr>
      </w:pPr>
    </w:p>
    <w:p w:rsidR="00C66CF8" w:rsidRPr="00067AA5" w:rsidRDefault="00C66CF8" w:rsidP="00C66CF8">
      <w:pPr>
        <w:pStyle w:val="Textonotapie"/>
        <w:rPr>
          <w:ins w:id="12359" w:author="RAFAEL SOTOMAYOR" w:date="2016-12-20T17:07:00Z"/>
          <w:noProof/>
          <w:lang w:val="es-ES"/>
        </w:rPr>
      </w:pPr>
      <w:ins w:id="12360" w:author="RAFAEL SOTOMAYOR" w:date="2016-12-20T17:07:00Z">
        <w:r w:rsidRPr="00067AA5">
          <w:rPr>
            <w:noProof/>
            <w:lang w:val="es-ES"/>
          </w:rPr>
          <w:t xml:space="preserve">Cabe destacar, que al </w:t>
        </w:r>
        <w:r>
          <w:rPr>
            <w:noProof/>
            <w:lang w:val="es-ES"/>
          </w:rPr>
          <w:t xml:space="preserve">momento del estudio solo se contaba con </w:t>
        </w:r>
        <w:r w:rsidRPr="00067AA5">
          <w:rPr>
            <w:noProof/>
            <w:lang w:val="es-ES"/>
          </w:rPr>
          <w:t>información de Claro y Movistar, el resto de la información esta en proceso de trámite.</w:t>
        </w:r>
        <w:r w:rsidRPr="00067AA5">
          <w:rPr>
            <w:noProof/>
            <w:lang w:val="es-ES"/>
          </w:rPr>
          <w:br w:type="page"/>
        </w:r>
      </w:ins>
    </w:p>
    <w:p w:rsidR="00C66CF8" w:rsidRPr="00067AA5" w:rsidRDefault="00C66CF8" w:rsidP="00C66CF8">
      <w:pPr>
        <w:pStyle w:val="Textoindependiente"/>
        <w:rPr>
          <w:ins w:id="12361" w:author="RAFAEL SOTOMAYOR" w:date="2016-12-20T17:07:00Z"/>
          <w:noProof/>
          <w:lang w:val="es-ES"/>
        </w:rPr>
      </w:pPr>
      <w:ins w:id="12362" w:author="RAFAEL SOTOMAYOR" w:date="2016-12-20T17:07:00Z">
        <w:r w:rsidRPr="00067AA5">
          <w:rPr>
            <w:noProof/>
            <w:lang w:eastAsia="es-CL" w:bidi="ar-SA"/>
          </w:rPr>
          <w:lastRenderedPageBreak/>
          <mc:AlternateContent>
            <mc:Choice Requires="wps">
              <w:drawing>
                <wp:anchor distT="0" distB="0" distL="0" distR="0" simplePos="0" relativeHeight="251667456" behindDoc="0" locked="0" layoutInCell="1" allowOverlap="1" wp14:anchorId="75A95A74" wp14:editId="7D001504">
                  <wp:simplePos x="0" y="0"/>
                  <wp:positionH relativeFrom="column">
                    <wp:posOffset>2540</wp:posOffset>
                  </wp:positionH>
                  <wp:positionV relativeFrom="paragraph">
                    <wp:posOffset>167005</wp:posOffset>
                  </wp:positionV>
                  <wp:extent cx="6333490" cy="4367530"/>
                  <wp:effectExtent l="0" t="0" r="0" b="0"/>
                  <wp:wrapSquare wrapText="largest"/>
                  <wp:docPr id="114" name="Marco19"/>
                  <wp:cNvGraphicFramePr/>
                  <a:graphic xmlns:a="http://schemas.openxmlformats.org/drawingml/2006/main">
                    <a:graphicData uri="http://schemas.microsoft.com/office/word/2010/wordprocessingShape">
                      <wps:wsp>
                        <wps:cNvSpPr txBox="1"/>
                        <wps:spPr>
                          <a:xfrm>
                            <a:off x="0" y="0"/>
                            <a:ext cx="6333490" cy="4367530"/>
                          </a:xfrm>
                          <a:prstGeom prst="rect">
                            <a:avLst/>
                          </a:prstGeom>
                        </wps:spPr>
                        <wps:txbx>
                          <w:txbxContent>
                            <w:p w:rsidR="00C66CF8" w:rsidRDefault="00C66CF8" w:rsidP="00C66CF8">
                              <w:pPr>
                                <w:pStyle w:val="Figura"/>
                              </w:pPr>
                              <w:r>
                                <w:rPr>
                                  <w:noProof/>
                                  <w:lang w:val="es-CL" w:eastAsia="es-CL" w:bidi="ar-SA"/>
                                </w:rPr>
                                <w:drawing>
                                  <wp:inline distT="0" distB="0" distL="0" distR="0" wp14:anchorId="3BF1AA0C" wp14:editId="4115638E">
                                    <wp:extent cx="5905500" cy="3837924"/>
                                    <wp:effectExtent l="0" t="0" r="0" b="0"/>
                                    <wp:docPr id="255"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22"/>
                                            <pic:cNvPicPr>
                                              <a:picLocks noChangeAspect="1" noChangeArrowheads="1"/>
                                            </pic:cNvPicPr>
                                          </pic:nvPicPr>
                                          <pic:blipFill>
                                            <a:blip r:embed="rId88"/>
                                            <a:stretch>
                                              <a:fillRect/>
                                            </a:stretch>
                                          </pic:blipFill>
                                          <pic:spPr bwMode="auto">
                                            <a:xfrm>
                                              <a:off x="0" y="0"/>
                                              <a:ext cx="5907323" cy="3839109"/>
                                            </a:xfrm>
                                            <a:prstGeom prst="rect">
                                              <a:avLst/>
                                            </a:prstGeom>
                                          </pic:spPr>
                                        </pic:pic>
                                      </a:graphicData>
                                    </a:graphic>
                                  </wp:inline>
                                </w:drawing>
                              </w:r>
                            </w:p>
                            <w:p w:rsidR="00C66CF8" w:rsidRDefault="00C66CF8" w:rsidP="00C66CF8">
                              <w:pPr>
                                <w:pStyle w:val="Epgrafe"/>
                                <w:jc w:val="center"/>
                              </w:pPr>
                              <w:bookmarkStart w:id="12363" w:name="_Toc470016031"/>
                              <w:r>
                                <w:t xml:space="preserve">Ilustración </w:t>
                              </w:r>
                              <w:r>
                                <w:fldChar w:fldCharType="begin"/>
                              </w:r>
                              <w:r>
                                <w:instrText xml:space="preserve"> SEQ Ilustración \* ARABIC </w:instrText>
                              </w:r>
                              <w:r>
                                <w:fldChar w:fldCharType="separate"/>
                              </w:r>
                              <w:r>
                                <w:rPr>
                                  <w:noProof/>
                                </w:rPr>
                                <w:t>35</w:t>
                              </w:r>
                              <w:r>
                                <w:rPr>
                                  <w:noProof/>
                                </w:rPr>
                                <w:fldChar w:fldCharType="end"/>
                              </w:r>
                              <w:r>
                                <w:t xml:space="preserve">: </w:t>
                              </w:r>
                              <w:r w:rsidRPr="008F4DCB">
                                <w:t>Cobertura 2G</w:t>
                              </w:r>
                              <w:bookmarkEnd w:id="12363"/>
                            </w:p>
                            <w:p w:rsidR="00C66CF8" w:rsidRDefault="00C66CF8" w:rsidP="00C66CF8">
                              <w:pPr>
                                <w:pStyle w:val="Figura"/>
                              </w:pPr>
                            </w:p>
                          </w:txbxContent>
                        </wps:txbx>
                        <wps:bodyPr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19" o:spid="_x0000_s1054" type="#_x0000_t202" style="position:absolute;left:0;text-align:left;margin-left:.2pt;margin-top:13.15pt;width:498.7pt;height:343.9pt;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ucfSmAEAACEDAAAOAAAAZHJzL2Uyb0RvYy54bWysUttO4zAQfUfaf7D8vk3blAJRU7QrtAiJ mwT7Aa5jN5ZijzU2Tfr3jN2mIPZtxYsznpmcOeeMV9eD7dhOYTDgaj6bTDlTTkJj3Lbmf1///Lzk LEThGtGBUzXfq8Cv1z/OVr2v1Bxa6BqFjEBcqHpf8zZGXxVFkK2yIkzAK0dFDWhFpCtuiwZFT+i2 K+bT6bLoARuPIFUIlL05FPk642utZHzSOqjIupoTt5hPzOcmncV6JaotCt8aeaQh/oOFFcbR0BPU jYiCvaH5B8oaiRBAx4kEW4DWRqqsgdTMpl/UvLTCq6yFzAn+ZFP4Plj5uHtGZhra3WzBmROWlvQg UMLsKpnT+1BRz4unrjj8hoEax3ygZNI8aLTpS2oY1cnm/claNUQmKbksy3JxRSVJtUW5vDgvs/nF x+8eQ7xVYFkKao60u2yp2N2HSFSodWyhSyJ2IJCiOGyGrGJ+ObLbQLMn0t2dI7vS6scAx2AzBsLJ FuhRHOY5+PUWQZs8M4EfkI4zaQ+ZyvHNpEV/vueuj5e9fgcAAP//AwBQSwMEFAAGAAgAAAAhAGow r8HZAAAABAEAAA8AAABkcnMvZG93bnJldi54bWxMj81OwzAQhO+V+g7W3qmTUqUkilNVFZyQEGk4 cHTibWI1XofY/eHtWU5wHM1o5ptyd3ejuOIcrCcF6SoBgdR5Y6lX8NG8PDyBCFGT0aMnVPCNAXbV clHqwvgb1Xg9xl5wCYVCKxhinAopQzeg02HlJyT2Tn52OrKce2lmfeNyN8p1kmTSaUu8MOgJDwN2 5+PFKdh/Uv1sv97a9/pU26bJE3rNzkotFyAi3uNfEn7ZmRsqBmr9hUwQo4IN5xSss0cQ7Ob5ll+0 CrbpJgVZlfI/fPUDAAD//wMAUEsBAi0AFAAGAAgAAAAhALaDOJL+AAAA4QEAABMAAAAAAAAAAAAA AAAAAAAAAFtDb250ZW50X1R5cGVzXS54bWxQSwECLQAUAAYACAAAACEAOP0h/9YAAACUAQAACwAA AAAAAAAAAAAAAAAvAQAAX3JlbHMvLnJlbHNQSwECLQAUAAYACAAAACEA1rnH0pgBAAAhAwAADgAA AAAAAAAAAAAAAAAuAgAAZHJzL2Uyb0RvYy54bWxQSwECLQAUAAYACAAAACEAajCvwdkAAAAEAQAA DwAAAAAAAAAAAAAAAADyAwAAZHJzL2Rvd25yZXYueG1sUEsFBgAAAAAEAAQA8wAAAPgEAAAAAA== " filled="f" stroked="f">
                  <v:textbox inset="0,0,0,0">
                    <w:txbxContent>
                      <w:p w:rsidR="00C66CF8" w:rsidRDefault="00C66CF8" w:rsidP="00C66CF8">
                        <w:pPr>
                          <w:pStyle w:val="Figura"/>
                        </w:pPr>
                        <w:r>
                          <w:rPr>
                            <w:noProof/>
                            <w:lang w:val="es-CL" w:eastAsia="es-CL" w:bidi="ar-SA"/>
                          </w:rPr>
                          <w:drawing>
                            <wp:inline distT="0" distB="0" distL="0" distR="0" wp14:anchorId="3BF1AA0C" wp14:editId="4115638E">
                              <wp:extent cx="5905500" cy="3837924"/>
                              <wp:effectExtent l="0" t="0" r="0" b="0"/>
                              <wp:docPr id="255"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22"/>
                                      <pic:cNvPicPr>
                                        <a:picLocks noChangeAspect="1" noChangeArrowheads="1"/>
                                      </pic:cNvPicPr>
                                    </pic:nvPicPr>
                                    <pic:blipFill>
                                      <a:blip r:embed="rId88"/>
                                      <a:stretch>
                                        <a:fillRect/>
                                      </a:stretch>
                                    </pic:blipFill>
                                    <pic:spPr bwMode="auto">
                                      <a:xfrm>
                                        <a:off x="0" y="0"/>
                                        <a:ext cx="5907323" cy="3839109"/>
                                      </a:xfrm>
                                      <a:prstGeom prst="rect">
                                        <a:avLst/>
                                      </a:prstGeom>
                                    </pic:spPr>
                                  </pic:pic>
                                </a:graphicData>
                              </a:graphic>
                            </wp:inline>
                          </w:drawing>
                        </w:r>
                      </w:p>
                      <w:p w:rsidR="00C66CF8" w:rsidRDefault="00C66CF8" w:rsidP="00C66CF8">
                        <w:pPr>
                          <w:pStyle w:val="Epgrafe"/>
                          <w:jc w:val="center"/>
                        </w:pPr>
                        <w:bookmarkStart w:id="12364" w:name="_Toc470016031"/>
                        <w:r>
                          <w:t xml:space="preserve">Ilustración </w:t>
                        </w:r>
                        <w:r>
                          <w:fldChar w:fldCharType="begin"/>
                        </w:r>
                        <w:r>
                          <w:instrText xml:space="preserve"> SEQ Ilustración \* ARABIC </w:instrText>
                        </w:r>
                        <w:r>
                          <w:fldChar w:fldCharType="separate"/>
                        </w:r>
                        <w:r>
                          <w:rPr>
                            <w:noProof/>
                          </w:rPr>
                          <w:t>35</w:t>
                        </w:r>
                        <w:r>
                          <w:rPr>
                            <w:noProof/>
                          </w:rPr>
                          <w:fldChar w:fldCharType="end"/>
                        </w:r>
                        <w:r>
                          <w:t xml:space="preserve">: </w:t>
                        </w:r>
                        <w:r w:rsidRPr="008F4DCB">
                          <w:t>Cobertura 2G</w:t>
                        </w:r>
                        <w:bookmarkEnd w:id="12364"/>
                      </w:p>
                      <w:p w:rsidR="00C66CF8" w:rsidRDefault="00C66CF8" w:rsidP="00C66CF8">
                        <w:pPr>
                          <w:pStyle w:val="Figura"/>
                        </w:pPr>
                      </w:p>
                    </w:txbxContent>
                  </v:textbox>
                  <w10:wrap type="square" side="largest"/>
                </v:shape>
              </w:pict>
            </mc:Fallback>
          </mc:AlternateContent>
        </w:r>
        <w:r w:rsidRPr="00067AA5">
          <w:rPr>
            <w:noProof/>
            <w:lang w:val="es-ES"/>
          </w:rPr>
          <w:t xml:space="preserve">En la aplicación cartográfica se pueden ejecutar distintas vistas para revisar areas de cobertura v/s antena, tipos de tecnología y otras combinaciones. </w:t>
        </w:r>
        <w:r>
          <w:rPr>
            <w:noProof/>
            <w:lang w:val="es-ES"/>
          </w:rPr>
          <w:t>Con esta informaci</w:t>
        </w:r>
        <w:r w:rsidRPr="00067AA5">
          <w:rPr>
            <w:noProof/>
            <w:lang w:val="es-ES"/>
          </w:rPr>
          <w:t>ón se puede diagnosticar la cobertura de sector en relación a las zonas productivas:</w:t>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2365" w:author="RAFAEL SOTOMAYOR" w:date="2016-12-20T17:07:00Z"/>
          <w:noProof/>
        </w:rPr>
        <w:pPrChange w:id="12366"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2367" w:name="_Toc470016897"/>
      <w:ins w:id="12368" w:author="RAFAEL SOTOMAYOR" w:date="2016-12-20T17:07:00Z">
        <w:r>
          <w:rPr>
            <w:noProof/>
          </w:rPr>
          <w:t>Metodolog</w:t>
        </w:r>
        <w:r w:rsidRPr="00067AA5">
          <w:rPr>
            <w:noProof/>
          </w:rPr>
          <w:t>ía basada en Estaciones Base</w:t>
        </w:r>
        <w:bookmarkEnd w:id="12367"/>
      </w:ins>
    </w:p>
    <w:p w:rsidR="00C66CF8" w:rsidRPr="00067AA5" w:rsidRDefault="00C66CF8" w:rsidP="004423CA">
      <w:pPr>
        <w:pStyle w:val="Textoindependiente"/>
        <w:numPr>
          <w:ilvl w:val="1"/>
          <w:numId w:val="49"/>
        </w:numPr>
        <w:tabs>
          <w:tab w:val="left" w:pos="0"/>
        </w:tabs>
        <w:rPr>
          <w:ins w:id="12369" w:author="RAFAEL SOTOMAYOR" w:date="2016-12-20T17:07:00Z"/>
          <w:noProof/>
          <w:lang w:val="es-ES"/>
        </w:rPr>
        <w:pPrChange w:id="12370" w:author="RAFAEL SOTOMAYOR" w:date="2016-12-20T17:07:00Z">
          <w:pPr>
            <w:pStyle w:val="Textoindependiente"/>
            <w:numPr>
              <w:ilvl w:val="1"/>
              <w:numId w:val="50"/>
            </w:numPr>
            <w:tabs>
              <w:tab w:val="left" w:pos="0"/>
              <w:tab w:val="num" w:pos="1080"/>
            </w:tabs>
            <w:ind w:left="1080" w:hanging="360"/>
          </w:pPr>
        </w:pPrChange>
      </w:pPr>
      <w:ins w:id="12371" w:author="RAFAEL SOTOMAYOR" w:date="2016-12-20T17:07:00Z">
        <w:r w:rsidRPr="00067AA5">
          <w:rPr>
            <w:noProof/>
            <w:lang w:val="es-ES"/>
          </w:rPr>
          <w:t>Detectar sectores donde no exista la cob</w:t>
        </w:r>
        <w:r>
          <w:rPr>
            <w:noProof/>
            <w:lang w:val="es-ES"/>
          </w:rPr>
          <w:t>ertura adecuada para la operaci</w:t>
        </w:r>
        <w:r w:rsidRPr="00067AA5">
          <w:rPr>
            <w:noProof/>
            <w:lang w:val="es-ES"/>
          </w:rPr>
          <w:t>ón de AP</w:t>
        </w:r>
      </w:ins>
    </w:p>
    <w:p w:rsidR="00C66CF8" w:rsidRPr="00067AA5" w:rsidRDefault="00C66CF8" w:rsidP="004423CA">
      <w:pPr>
        <w:pStyle w:val="Textoindependiente"/>
        <w:numPr>
          <w:ilvl w:val="1"/>
          <w:numId w:val="49"/>
        </w:numPr>
        <w:tabs>
          <w:tab w:val="left" w:pos="0"/>
        </w:tabs>
        <w:rPr>
          <w:ins w:id="12372" w:author="RAFAEL SOTOMAYOR" w:date="2016-12-20T17:07:00Z"/>
          <w:noProof/>
          <w:lang w:val="es-ES"/>
        </w:rPr>
        <w:pPrChange w:id="12373" w:author="RAFAEL SOTOMAYOR" w:date="2016-12-20T17:07:00Z">
          <w:pPr>
            <w:pStyle w:val="Textoindependiente"/>
            <w:numPr>
              <w:ilvl w:val="1"/>
              <w:numId w:val="50"/>
            </w:numPr>
            <w:tabs>
              <w:tab w:val="left" w:pos="0"/>
              <w:tab w:val="num" w:pos="1080"/>
            </w:tabs>
            <w:ind w:left="1080" w:hanging="360"/>
          </w:pPr>
        </w:pPrChange>
      </w:pPr>
      <w:ins w:id="12374" w:author="RAFAEL SOTOMAYOR" w:date="2016-12-20T17:07:00Z">
        <w:r>
          <w:rPr>
            <w:noProof/>
            <w:lang w:val="es-ES"/>
          </w:rPr>
          <w:t>Metodolog</w:t>
        </w:r>
        <w:r w:rsidRPr="00067AA5">
          <w:rPr>
            <w:noProof/>
            <w:lang w:val="es-ES"/>
          </w:rPr>
          <w:t xml:space="preserve">ía: Por cada uno de los sectores frutícolas ejecutar un algoritmo recursivo que detecte estaciones cercanas que permitan deducir cobertura con sensibilización de </w:t>
        </w:r>
        <w:r w:rsidRPr="00067AA5">
          <w:rPr>
            <w:b/>
            <w:noProof/>
            <w:lang w:val="es-ES"/>
          </w:rPr>
          <w:t>3km, 5km y 10km.</w:t>
        </w:r>
      </w:ins>
    </w:p>
    <w:p w:rsidR="00C66CF8" w:rsidRPr="00067AA5" w:rsidRDefault="00C66CF8" w:rsidP="004423CA">
      <w:pPr>
        <w:pStyle w:val="Textoindependiente"/>
        <w:numPr>
          <w:ilvl w:val="1"/>
          <w:numId w:val="49"/>
        </w:numPr>
        <w:tabs>
          <w:tab w:val="left" w:pos="0"/>
        </w:tabs>
        <w:rPr>
          <w:ins w:id="12375" w:author="RAFAEL SOTOMAYOR" w:date="2016-12-20T17:07:00Z"/>
          <w:noProof/>
          <w:lang w:val="es-ES"/>
        </w:rPr>
        <w:pPrChange w:id="12376" w:author="RAFAEL SOTOMAYOR" w:date="2016-12-20T17:07:00Z">
          <w:pPr>
            <w:pStyle w:val="Textoindependiente"/>
            <w:numPr>
              <w:ilvl w:val="1"/>
              <w:numId w:val="50"/>
            </w:numPr>
            <w:tabs>
              <w:tab w:val="left" w:pos="0"/>
              <w:tab w:val="num" w:pos="1080"/>
            </w:tabs>
            <w:ind w:left="1080" w:hanging="360"/>
          </w:pPr>
        </w:pPrChange>
      </w:pPr>
      <w:ins w:id="12377" w:author="RAFAEL SOTOMAYOR" w:date="2016-12-20T17:07:00Z">
        <w:r w:rsidRPr="00067AA5">
          <w:rPr>
            <w:noProof/>
            <w:lang w:val="es-ES"/>
          </w:rPr>
          <w:t xml:space="preserve">Estimaciones iniciales nos dan un </w:t>
        </w:r>
        <w:r w:rsidRPr="00067AA5">
          <w:rPr>
            <w:b/>
            <w:noProof/>
            <w:lang w:val="es-ES"/>
          </w:rPr>
          <w:t>75%, 85% y 95%</w:t>
        </w:r>
        <w:r w:rsidRPr="00067AA5">
          <w:rPr>
            <w:noProof/>
            <w:lang w:val="es-ES"/>
          </w:rPr>
          <w:t xml:space="preserve"> de cobertura</w:t>
        </w:r>
      </w:ins>
    </w:p>
    <w:p w:rsidR="00C66CF8" w:rsidRPr="00067AA5" w:rsidRDefault="00C66CF8" w:rsidP="004423CA">
      <w:pPr>
        <w:pStyle w:val="Textoindependiente"/>
        <w:numPr>
          <w:ilvl w:val="0"/>
          <w:numId w:val="49"/>
        </w:numPr>
        <w:tabs>
          <w:tab w:val="left" w:pos="0"/>
        </w:tabs>
        <w:rPr>
          <w:ins w:id="12378" w:author="RAFAEL SOTOMAYOR" w:date="2016-12-20T17:07:00Z"/>
          <w:noProof/>
          <w:lang w:val="es-ES"/>
        </w:rPr>
        <w:pPrChange w:id="12379" w:author="RAFAEL SOTOMAYOR" w:date="2016-12-20T17:07:00Z">
          <w:pPr>
            <w:pStyle w:val="Textoindependiente"/>
            <w:numPr>
              <w:numId w:val="50"/>
            </w:numPr>
            <w:tabs>
              <w:tab w:val="left" w:pos="0"/>
              <w:tab w:val="num" w:pos="720"/>
            </w:tabs>
            <w:ind w:left="720" w:hanging="360"/>
          </w:pPr>
        </w:pPrChange>
      </w:pPr>
      <w:ins w:id="12380" w:author="RAFAEL SOTOMAYOR" w:date="2016-12-20T17:07:00Z">
        <w:r w:rsidRPr="00067AA5">
          <w:rPr>
            <w:noProof/>
            <w:lang w:val="es-ES"/>
          </w:rPr>
          <w:t>Consideraciones:</w:t>
        </w:r>
      </w:ins>
    </w:p>
    <w:p w:rsidR="00C66CF8" w:rsidRPr="00067AA5" w:rsidRDefault="00C66CF8" w:rsidP="004423CA">
      <w:pPr>
        <w:pStyle w:val="Textoindependiente"/>
        <w:numPr>
          <w:ilvl w:val="1"/>
          <w:numId w:val="49"/>
        </w:numPr>
        <w:tabs>
          <w:tab w:val="left" w:pos="0"/>
        </w:tabs>
        <w:rPr>
          <w:ins w:id="12381" w:author="RAFAEL SOTOMAYOR" w:date="2016-12-20T17:07:00Z"/>
          <w:noProof/>
          <w:lang w:val="es-ES"/>
        </w:rPr>
        <w:pPrChange w:id="12382" w:author="RAFAEL SOTOMAYOR" w:date="2016-12-20T17:07:00Z">
          <w:pPr>
            <w:pStyle w:val="Textoindependiente"/>
            <w:numPr>
              <w:ilvl w:val="1"/>
              <w:numId w:val="50"/>
            </w:numPr>
            <w:tabs>
              <w:tab w:val="left" w:pos="0"/>
              <w:tab w:val="num" w:pos="1080"/>
            </w:tabs>
            <w:ind w:left="1080" w:hanging="360"/>
          </w:pPr>
        </w:pPrChange>
      </w:pPr>
      <w:ins w:id="12383" w:author="RAFAEL SOTOMAYOR" w:date="2016-12-20T17:07:00Z">
        <w:r w:rsidRPr="00067AA5">
          <w:rPr>
            <w:noProof/>
            <w:lang w:val="es-ES"/>
          </w:rPr>
          <w:t>No incorpora una función de castigo de acuerdo a la morfología del terreno, está en estudio una fórmula que aborde esta restricción para una mejor aproximación.</w:t>
        </w:r>
      </w:ins>
    </w:p>
    <w:p w:rsidR="00C66CF8" w:rsidRPr="00067AA5" w:rsidRDefault="00C66CF8" w:rsidP="004423CA">
      <w:pPr>
        <w:pStyle w:val="Textoindependiente"/>
        <w:numPr>
          <w:ilvl w:val="1"/>
          <w:numId w:val="49"/>
        </w:numPr>
        <w:tabs>
          <w:tab w:val="left" w:pos="0"/>
        </w:tabs>
        <w:rPr>
          <w:ins w:id="12384" w:author="RAFAEL SOTOMAYOR" w:date="2016-12-20T17:07:00Z"/>
          <w:noProof/>
          <w:lang w:val="es-ES"/>
        </w:rPr>
        <w:pPrChange w:id="12385" w:author="RAFAEL SOTOMAYOR" w:date="2016-12-20T17:07:00Z">
          <w:pPr>
            <w:pStyle w:val="Textoindependiente"/>
            <w:numPr>
              <w:ilvl w:val="1"/>
              <w:numId w:val="50"/>
            </w:numPr>
            <w:tabs>
              <w:tab w:val="left" w:pos="0"/>
              <w:tab w:val="num" w:pos="1080"/>
            </w:tabs>
            <w:ind w:left="1080" w:hanging="360"/>
          </w:pPr>
        </w:pPrChange>
      </w:pPr>
      <w:ins w:id="12386" w:author="RAFAEL SOTOMAYOR" w:date="2016-12-20T17:07:00Z">
        <w:r w:rsidRPr="00067AA5">
          <w:rPr>
            <w:noProof/>
            <w:lang w:val="es-ES"/>
          </w:rPr>
          <w:t xml:space="preserve">Se asume que cobertura agrícola no significa 100% del predio conectado, basta con al </w:t>
        </w:r>
        <w:r w:rsidRPr="00067AA5">
          <w:rPr>
            <w:noProof/>
            <w:lang w:val="es-ES"/>
          </w:rPr>
          <w:lastRenderedPageBreak/>
          <w:t>menos un punto que permita la recopilac</w:t>
        </w:r>
        <w:r>
          <w:rPr>
            <w:noProof/>
            <w:lang w:val="es-ES"/>
          </w:rPr>
          <w:t>ión, envío y recepción de datos.</w:t>
        </w:r>
      </w:ins>
    </w:p>
    <w:p w:rsidR="00C66CF8" w:rsidRPr="00067AA5" w:rsidRDefault="00C66CF8" w:rsidP="00C66CF8">
      <w:pPr>
        <w:pStyle w:val="Textoindependiente"/>
        <w:rPr>
          <w:ins w:id="12387" w:author="RAFAEL SOTOMAYOR" w:date="2016-12-20T17:07:00Z"/>
          <w:noProof/>
          <w:lang w:val="es-ES"/>
        </w:rPr>
      </w:pPr>
    </w:p>
    <w:p w:rsidR="00C66CF8" w:rsidRPr="00067AA5" w:rsidRDefault="00C66CF8" w:rsidP="004423CA">
      <w:pPr>
        <w:pStyle w:val="Ttulo4"/>
        <w:widowControl/>
        <w:numPr>
          <w:ilvl w:val="3"/>
          <w:numId w:val="58"/>
        </w:numPr>
        <w:pBdr>
          <w:bottom w:val="single" w:sz="4" w:space="2" w:color="B8CCE4" w:themeColor="accent1" w:themeTint="66"/>
        </w:pBdr>
        <w:spacing w:before="200" w:after="80"/>
        <w:contextualSpacing w:val="0"/>
        <w:rPr>
          <w:ins w:id="12388" w:author="RAFAEL SOTOMAYOR" w:date="2016-12-20T17:07:00Z"/>
          <w:noProof/>
        </w:rPr>
        <w:pPrChange w:id="12389" w:author="RAFAEL SOTOMAYOR" w:date="2016-12-20T17:07:00Z">
          <w:pPr>
            <w:pStyle w:val="Ttulo4"/>
            <w:widowControl/>
            <w:numPr>
              <w:ilvl w:val="3"/>
              <w:numId w:val="60"/>
            </w:numPr>
            <w:pBdr>
              <w:bottom w:val="single" w:sz="4" w:space="2" w:color="B8CCE4" w:themeColor="accent1" w:themeTint="66"/>
            </w:pBdr>
            <w:spacing w:before="200" w:after="80"/>
            <w:ind w:left="2880" w:hanging="360"/>
            <w:contextualSpacing w:val="0"/>
          </w:pPr>
        </w:pPrChange>
      </w:pPr>
      <w:bookmarkStart w:id="12390" w:name="_Toc470016898"/>
      <w:ins w:id="12391" w:author="RAFAEL SOTOMAYOR" w:date="2016-12-20T17:07:00Z">
        <w:r w:rsidRPr="00067AA5">
          <w:rPr>
            <w:noProof/>
          </w:rPr>
          <w:t>Metodología basada en cobertura</w:t>
        </w:r>
        <w:bookmarkEnd w:id="12390"/>
      </w:ins>
    </w:p>
    <w:p w:rsidR="00C66CF8" w:rsidRPr="00067AA5" w:rsidRDefault="00C66CF8" w:rsidP="00C66CF8">
      <w:pPr>
        <w:rPr>
          <w:ins w:id="12392" w:author="RAFAEL SOTOMAYOR" w:date="2016-12-20T17:07:00Z"/>
          <w:noProof/>
        </w:rPr>
      </w:pPr>
    </w:p>
    <w:p w:rsidR="00C66CF8" w:rsidRPr="00067AA5" w:rsidRDefault="00C66CF8" w:rsidP="00C66CF8">
      <w:pPr>
        <w:pStyle w:val="Textoindependiente"/>
        <w:rPr>
          <w:ins w:id="12393" w:author="RAFAEL SOTOMAYOR" w:date="2016-12-20T17:07:00Z"/>
          <w:noProof/>
          <w:lang w:val="es-ES"/>
        </w:rPr>
      </w:pPr>
      <w:ins w:id="12394" w:author="RAFAEL SOTOMAYOR" w:date="2016-12-20T17:07:00Z">
        <w:r w:rsidRPr="00067AA5">
          <w:rPr>
            <w:noProof/>
            <w:lang w:val="es-ES"/>
          </w:rPr>
          <w:t>Con los mapas de cobertura de los operadores se pueden ejecutar algoritmos que verifiquen cada unidad productiva y/o cluster que se encuentra dentro de un polígono de cobertura.</w:t>
        </w:r>
      </w:ins>
    </w:p>
    <w:p w:rsidR="00C66CF8" w:rsidRPr="00067AA5" w:rsidRDefault="00C66CF8" w:rsidP="00C66CF8">
      <w:pPr>
        <w:pStyle w:val="Textoindependiente"/>
        <w:rPr>
          <w:ins w:id="12395" w:author="RAFAEL SOTOMAYOR" w:date="2016-12-20T17:07:00Z"/>
          <w:noProof/>
          <w:lang w:val="es-ES"/>
        </w:rPr>
      </w:pPr>
      <w:ins w:id="12396" w:author="RAFAEL SOTOMAYOR" w:date="2016-12-20T17:07:00Z">
        <w:r w:rsidRPr="00067AA5">
          <w:rPr>
            <w:noProof/>
            <w:lang w:val="es-ES"/>
          </w:rPr>
          <w:t xml:space="preserve">Consideraciones: </w:t>
        </w:r>
      </w:ins>
    </w:p>
    <w:p w:rsidR="00C66CF8" w:rsidRPr="00067AA5" w:rsidRDefault="00C66CF8" w:rsidP="004423CA">
      <w:pPr>
        <w:pStyle w:val="Textoindependiente"/>
        <w:numPr>
          <w:ilvl w:val="1"/>
          <w:numId w:val="49"/>
        </w:numPr>
        <w:tabs>
          <w:tab w:val="left" w:pos="0"/>
        </w:tabs>
        <w:rPr>
          <w:ins w:id="12397" w:author="RAFAEL SOTOMAYOR" w:date="2016-12-20T17:07:00Z"/>
          <w:noProof/>
          <w:lang w:val="es-ES"/>
        </w:rPr>
        <w:pPrChange w:id="12398" w:author="RAFAEL SOTOMAYOR" w:date="2016-12-20T17:07:00Z">
          <w:pPr>
            <w:pStyle w:val="Textoindependiente"/>
            <w:numPr>
              <w:ilvl w:val="1"/>
              <w:numId w:val="50"/>
            </w:numPr>
            <w:tabs>
              <w:tab w:val="left" w:pos="0"/>
              <w:tab w:val="num" w:pos="1080"/>
            </w:tabs>
            <w:ind w:left="1080" w:hanging="360"/>
          </w:pPr>
        </w:pPrChange>
      </w:pPr>
      <w:ins w:id="12399" w:author="RAFAEL SOTOMAYOR" w:date="2016-12-20T17:07:00Z">
        <w:r w:rsidRPr="00067AA5">
          <w:rPr>
            <w:noProof/>
            <w:lang w:val="es-ES"/>
          </w:rPr>
          <w:t>Se asume que cobertura agrícola no significa 100% del predio conectado, basta con al menos un punto que permita la recopilación, envío y recepción de datos.</w:t>
        </w:r>
      </w:ins>
    </w:p>
    <w:p w:rsidR="00C66CF8" w:rsidRPr="00067AA5" w:rsidRDefault="00C66CF8" w:rsidP="004423CA">
      <w:pPr>
        <w:pStyle w:val="Textoindependiente"/>
        <w:numPr>
          <w:ilvl w:val="1"/>
          <w:numId w:val="49"/>
        </w:numPr>
        <w:tabs>
          <w:tab w:val="left" w:pos="0"/>
        </w:tabs>
        <w:rPr>
          <w:ins w:id="12400" w:author="RAFAEL SOTOMAYOR" w:date="2016-12-20T17:07:00Z"/>
          <w:noProof/>
          <w:lang w:val="es-ES"/>
        </w:rPr>
        <w:pPrChange w:id="12401" w:author="RAFAEL SOTOMAYOR" w:date="2016-12-20T17:07:00Z">
          <w:pPr>
            <w:pStyle w:val="Textoindependiente"/>
            <w:numPr>
              <w:ilvl w:val="1"/>
              <w:numId w:val="50"/>
            </w:numPr>
            <w:tabs>
              <w:tab w:val="left" w:pos="0"/>
              <w:tab w:val="num" w:pos="1080"/>
            </w:tabs>
            <w:ind w:left="1080" w:hanging="360"/>
          </w:pPr>
        </w:pPrChange>
      </w:pPr>
      <w:ins w:id="12402" w:author="RAFAEL SOTOMAYOR" w:date="2016-12-20T17:07:00Z">
        <w:r w:rsidRPr="00067AA5">
          <w:rPr>
            <w:noProof/>
            <w:lang w:val="es-ES"/>
          </w:rPr>
          <w:t>Los mapas de cobertura disponibles desde las T</w:t>
        </w:r>
        <w:r>
          <w:rPr>
            <w:noProof/>
            <w:lang w:val="es-ES"/>
          </w:rPr>
          <w:t>elco no tienen la misma precisi</w:t>
        </w:r>
        <w:r w:rsidRPr="00067AA5">
          <w:rPr>
            <w:noProof/>
            <w:lang w:val="es-ES"/>
          </w:rPr>
          <w:t>ón y estándar.</w:t>
        </w:r>
      </w:ins>
    </w:p>
    <w:p w:rsidR="00C66CF8" w:rsidRPr="00067AA5" w:rsidRDefault="00C66CF8" w:rsidP="00C66CF8">
      <w:pPr>
        <w:pStyle w:val="Textoindependiente"/>
        <w:rPr>
          <w:ins w:id="12403" w:author="RAFAEL SOTOMAYOR" w:date="2016-12-20T17:07:00Z"/>
          <w:noProof/>
          <w:lang w:val="es-ES"/>
        </w:rPr>
      </w:pPr>
    </w:p>
    <w:p w:rsidR="00C66CF8" w:rsidRPr="00067AA5" w:rsidRDefault="00C66CF8" w:rsidP="00C66CF8">
      <w:pPr>
        <w:pStyle w:val="Textoindependiente"/>
        <w:rPr>
          <w:ins w:id="12404" w:author="RAFAEL SOTOMAYOR" w:date="2016-12-20T17:07:00Z"/>
          <w:noProof/>
          <w:lang w:val="es-ES"/>
        </w:rPr>
      </w:pPr>
      <w:ins w:id="12405" w:author="RAFAEL SOTOMAYOR" w:date="2016-12-20T17:07:00Z">
        <w:r w:rsidRPr="00067AA5">
          <w:rPr>
            <w:noProof/>
            <w:lang w:val="es-ES"/>
          </w:rPr>
          <w:t>La ilustración 36 muestra un ejemplo donde no existe coberura 2G para unas unidades productivas de arándano en la frontera del BioBio con la Araucanía.</w:t>
        </w:r>
      </w:ins>
    </w:p>
    <w:p w:rsidR="00C66CF8" w:rsidRPr="00067AA5" w:rsidRDefault="00C66CF8" w:rsidP="00C66CF8">
      <w:pPr>
        <w:pStyle w:val="Textoindependiente"/>
        <w:rPr>
          <w:ins w:id="12406" w:author="RAFAEL SOTOMAYOR" w:date="2016-12-20T17:07:00Z"/>
          <w:noProof/>
          <w:lang w:val="es-ES"/>
        </w:rPr>
      </w:pPr>
      <w:ins w:id="12407" w:author="RAFAEL SOTOMAYOR" w:date="2016-12-20T17:07:00Z">
        <w:r w:rsidRPr="00067AA5">
          <w:rPr>
            <w:noProof/>
            <w:lang w:val="es-ES"/>
          </w:rPr>
          <w:t xml:space="preserve"> </w:t>
        </w:r>
        <w:r w:rsidRPr="00067AA5">
          <w:rPr>
            <w:noProof/>
            <w:lang w:eastAsia="es-CL" w:bidi="ar-SA"/>
          </w:rPr>
          <mc:AlternateContent>
            <mc:Choice Requires="wps">
              <w:drawing>
                <wp:anchor distT="0" distB="0" distL="0" distR="0" simplePos="0" relativeHeight="251672576" behindDoc="0" locked="0" layoutInCell="1" allowOverlap="1" wp14:anchorId="0AFE4D78" wp14:editId="58EEA06D">
                  <wp:simplePos x="0" y="0"/>
                  <wp:positionH relativeFrom="column">
                    <wp:align>center</wp:align>
                  </wp:positionH>
                  <wp:positionV relativeFrom="paragraph">
                    <wp:posOffset>635</wp:posOffset>
                  </wp:positionV>
                  <wp:extent cx="3844925" cy="4245610"/>
                  <wp:effectExtent l="0" t="0" r="0" b="0"/>
                  <wp:wrapSquare wrapText="largest"/>
                  <wp:docPr id="117" name="Marco26"/>
                  <wp:cNvGraphicFramePr/>
                  <a:graphic xmlns:a="http://schemas.openxmlformats.org/drawingml/2006/main">
                    <a:graphicData uri="http://schemas.microsoft.com/office/word/2010/wordprocessingShape">
                      <wps:wsp>
                        <wps:cNvSpPr txBox="1"/>
                        <wps:spPr>
                          <a:xfrm>
                            <a:off x="0" y="0"/>
                            <a:ext cx="3844925" cy="4245610"/>
                          </a:xfrm>
                          <a:prstGeom prst="rect">
                            <a:avLst/>
                          </a:prstGeom>
                        </wps:spPr>
                        <wps:txbx>
                          <w:txbxContent>
                            <w:p w:rsidR="00C66CF8" w:rsidRDefault="00C66CF8" w:rsidP="00C66CF8">
                              <w:pPr>
                                <w:pStyle w:val="Figura"/>
                              </w:pPr>
                              <w:r>
                                <w:rPr>
                                  <w:noProof/>
                                  <w:lang w:val="es-CL" w:eastAsia="es-CL" w:bidi="ar-SA"/>
                                </w:rPr>
                                <w:drawing>
                                  <wp:inline distT="0" distB="0" distL="0" distR="0" wp14:anchorId="2CA99C54" wp14:editId="01DF15EA">
                                    <wp:extent cx="3612641" cy="3752850"/>
                                    <wp:effectExtent l="0" t="0" r="0" b="0"/>
                                    <wp:docPr id="256"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27"/>
                                            <pic:cNvPicPr>
                                              <a:picLocks noChangeAspect="1" noChangeArrowheads="1"/>
                                            </pic:cNvPicPr>
                                          </pic:nvPicPr>
                                          <pic:blipFill>
                                            <a:blip r:embed="rId89"/>
                                            <a:stretch>
                                              <a:fillRect/>
                                            </a:stretch>
                                          </pic:blipFill>
                                          <pic:spPr bwMode="auto">
                                            <a:xfrm>
                                              <a:off x="0" y="0"/>
                                              <a:ext cx="3615515" cy="3755836"/>
                                            </a:xfrm>
                                            <a:prstGeom prst="rect">
                                              <a:avLst/>
                                            </a:prstGeom>
                                          </pic:spPr>
                                        </pic:pic>
                                      </a:graphicData>
                                    </a:graphic>
                                  </wp:inline>
                                </w:drawing>
                              </w:r>
                            </w:p>
                            <w:p w:rsidR="00C66CF8" w:rsidRDefault="00C66CF8" w:rsidP="00C66CF8">
                              <w:pPr>
                                <w:pStyle w:val="Epgrafe"/>
                                <w:jc w:val="center"/>
                              </w:pPr>
                              <w:bookmarkStart w:id="12408" w:name="_Toc470016032"/>
                              <w:r>
                                <w:t xml:space="preserve">Ilustración  </w:t>
                              </w:r>
                              <w:r>
                                <w:fldChar w:fldCharType="begin"/>
                              </w:r>
                              <w:r>
                                <w:instrText xml:space="preserve"> SEQ Ilustración \* ARABIC </w:instrText>
                              </w:r>
                              <w:r>
                                <w:fldChar w:fldCharType="separate"/>
                              </w:r>
                              <w:r>
                                <w:rPr>
                                  <w:noProof/>
                                </w:rPr>
                                <w:t>36</w:t>
                              </w:r>
                              <w:r>
                                <w:rPr>
                                  <w:noProof/>
                                </w:rPr>
                                <w:fldChar w:fldCharType="end"/>
                              </w:r>
                              <w:r>
                                <w:t xml:space="preserve">: </w:t>
                              </w:r>
                              <w:r w:rsidRPr="007D54CA">
                                <w:t>Cobertura 2G para unidades productivas de Arándano</w:t>
                              </w:r>
                              <w:bookmarkEnd w:id="12408"/>
                            </w:p>
                            <w:p w:rsidR="00C66CF8" w:rsidRDefault="00C66CF8" w:rsidP="00C66CF8">
                              <w:pPr>
                                <w:pStyle w:val="Figura"/>
                              </w:pPr>
                            </w:p>
                          </w:txbxContent>
                        </wps:txbx>
                        <wps:bodyPr lIns="0" tIns="0" rIns="0" bIns="0" anchor="t">
                          <a:noAutofit/>
                        </wps:bodyPr>
                      </wps:wsp>
                    </a:graphicData>
                  </a:graphic>
                </wp:anchor>
              </w:drawing>
            </mc:Choice>
            <mc:Fallback>
              <w:pict>
                <v:shape id="Marco26" o:spid="_x0000_s1055" type="#_x0000_t202" style="position:absolute;left:0;text-align:left;margin-left:0;margin-top:.05pt;width:302.75pt;height:334.3pt;z-index:25167257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Xg7WmQEAACEDAAAOAAAAZHJzL2Uyb0RvYy54bWysUsFu2zAMvQ/YPwi6L469JEuNOMWGosOA bR3Q7gMUWYoFWKJAKbHz96OUOC3WW9GLTJH043uP2tyOtmdHhcGAa3g5m3OmnITWuH3D/z7df1pz FqJwrejBqYafVOC3248fNoOvVQUd9K1CRiAu1INveBejr4siyE5ZEWbglaOiBrQi0hX3RYtiIHTb F9V8vioGwNYjSBUCZe/ORb7N+ForGR+0DiqyvuHELeYT87lLZ7HdiHqPwndGXmiIN7CwwjgaeoW6 E1GwA5pXUNZIhAA6ziTYArQ2UmUNpKac/6fmsRNeZS1kTvBXm8L7wcrfxz/ITEu7K79w5oSlJf0S KKFaJXMGH2rqefTUFcdvMFLjlA+UTJpHjTZ9SQ2jOtl8ulqrxsgkJT+vF4ubasmZpNqiWixXZTa/ eP7dY4jfFViWgoYj7S5bKo4/QyQq1Dq10CUROxNIURx3Y1ZR3UzsdtCeiHT/w5FdafVTgFOwmwLh ZAf0KM7zHHw9RNAmz0zgZ6TLTNpDpnJ5M2nRL++56/llb/8BAAD//wMAUEsDBBQABgAIAAAAIQBE umnV1wAAAAIBAAAPAAAAZHJzL2Rvd25yZXYueG1sTI/NbsIwEITvSLyDtXewW4mURnFQVdETEmpI DxydeEks4nUam5++fZdTe9vZWc18W2zufhBXnKILpOFpqUAgtcE66jR81R+LNYiYDFkzBEINPxhh U85nhcltuFGF10PqBIdQzI2GPqUxlzK2PXoTl2FEYu8UJm8Sy6mTdjI3DveDfFYqk9444obejPje Y3s+XLyGtyNVW/e9bz6rU+Xq+lXRLjtrPZ+BSHhPf5fwYGduKBmoCReyUQwa+Iv02Ar2MrVagWh4 yNYvIMtC/kcvfwEAAP//AwBQSwECLQAUAAYACAAAACEAtoM4kv4AAADhAQAAEwAAAAAAAAAAAAAA AAAAAAAAW0NvbnRlbnRfVHlwZXNdLnhtbFBLAQItABQABgAIAAAAIQA4/SH/1gAAAJQBAAALAAAA AAAAAAAAAAAAAC8BAABfcmVscy8ucmVsc1BLAQItABQABgAIAAAAIQDOXg7WmQEAACEDAAAOAAAA AAAAAAAAAAAAAC4CAABkcnMvZTJvRG9jLnhtbFBLAQItABQABgAIAAAAIQBEumnV1wAAAAIBAAAP AAAAAAAAAAAAAAAAAPMDAABkcnMvZG93bnJldi54bWxQSwUGAAAAAAQABADzAAAA9wQAAAAA " filled="f" stroked="f">
                  <v:textbox inset="0,0,0,0">
                    <w:txbxContent>
                      <w:p w:rsidR="00C66CF8" w:rsidRDefault="00C66CF8" w:rsidP="00C66CF8">
                        <w:pPr>
                          <w:pStyle w:val="Figura"/>
                        </w:pPr>
                        <w:r>
                          <w:rPr>
                            <w:noProof/>
                            <w:lang w:val="es-CL" w:eastAsia="es-CL" w:bidi="ar-SA"/>
                          </w:rPr>
                          <w:drawing>
                            <wp:inline distT="0" distB="0" distL="0" distR="0" wp14:anchorId="2CA99C54" wp14:editId="01DF15EA">
                              <wp:extent cx="3612641" cy="3752850"/>
                              <wp:effectExtent l="0" t="0" r="0" b="0"/>
                              <wp:docPr id="256"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27"/>
                                      <pic:cNvPicPr>
                                        <a:picLocks noChangeAspect="1" noChangeArrowheads="1"/>
                                      </pic:cNvPicPr>
                                    </pic:nvPicPr>
                                    <pic:blipFill>
                                      <a:blip r:embed="rId89"/>
                                      <a:stretch>
                                        <a:fillRect/>
                                      </a:stretch>
                                    </pic:blipFill>
                                    <pic:spPr bwMode="auto">
                                      <a:xfrm>
                                        <a:off x="0" y="0"/>
                                        <a:ext cx="3615515" cy="3755836"/>
                                      </a:xfrm>
                                      <a:prstGeom prst="rect">
                                        <a:avLst/>
                                      </a:prstGeom>
                                    </pic:spPr>
                                  </pic:pic>
                                </a:graphicData>
                              </a:graphic>
                            </wp:inline>
                          </w:drawing>
                        </w:r>
                      </w:p>
                      <w:p w:rsidR="00C66CF8" w:rsidRDefault="00C66CF8" w:rsidP="00C66CF8">
                        <w:pPr>
                          <w:pStyle w:val="Epgrafe"/>
                          <w:jc w:val="center"/>
                        </w:pPr>
                        <w:bookmarkStart w:id="12409" w:name="_Toc470016032"/>
                        <w:r>
                          <w:t xml:space="preserve">Ilustración  </w:t>
                        </w:r>
                        <w:r>
                          <w:fldChar w:fldCharType="begin"/>
                        </w:r>
                        <w:r>
                          <w:instrText xml:space="preserve"> SEQ Ilustración \* ARABIC </w:instrText>
                        </w:r>
                        <w:r>
                          <w:fldChar w:fldCharType="separate"/>
                        </w:r>
                        <w:r>
                          <w:rPr>
                            <w:noProof/>
                          </w:rPr>
                          <w:t>36</w:t>
                        </w:r>
                        <w:r>
                          <w:rPr>
                            <w:noProof/>
                          </w:rPr>
                          <w:fldChar w:fldCharType="end"/>
                        </w:r>
                        <w:r>
                          <w:t xml:space="preserve">: </w:t>
                        </w:r>
                        <w:r w:rsidRPr="007D54CA">
                          <w:t>Cobertura 2G para unidades productivas de Arándano</w:t>
                        </w:r>
                        <w:bookmarkEnd w:id="12409"/>
                      </w:p>
                      <w:p w:rsidR="00C66CF8" w:rsidRDefault="00C66CF8" w:rsidP="00C66CF8">
                        <w:pPr>
                          <w:pStyle w:val="Figura"/>
                        </w:pPr>
                      </w:p>
                    </w:txbxContent>
                  </v:textbox>
                  <w10:wrap type="square" side="largest"/>
                </v:shape>
              </w:pict>
            </mc:Fallback>
          </mc:AlternateContent>
        </w:r>
      </w:ins>
    </w:p>
    <w:p w:rsidR="00C66CF8" w:rsidRPr="00067AA5" w:rsidRDefault="00C66CF8" w:rsidP="00C66CF8">
      <w:pPr>
        <w:pStyle w:val="Textoindependiente"/>
        <w:rPr>
          <w:ins w:id="12410" w:author="RAFAEL SOTOMAYOR" w:date="2016-12-20T17:07:00Z"/>
          <w:noProof/>
          <w:lang w:val="es-ES"/>
        </w:rPr>
      </w:pPr>
    </w:p>
    <w:p w:rsidR="00C66CF8" w:rsidRPr="00067AA5" w:rsidRDefault="00C66CF8" w:rsidP="00C66CF8">
      <w:pPr>
        <w:pStyle w:val="Textoindependiente"/>
        <w:rPr>
          <w:ins w:id="12411" w:author="RAFAEL SOTOMAYOR" w:date="2016-12-20T17:07:00Z"/>
          <w:noProof/>
          <w:lang w:val="es-ES"/>
        </w:rPr>
      </w:pPr>
    </w:p>
    <w:p w:rsidR="00C66CF8" w:rsidRPr="00067AA5" w:rsidRDefault="00C66CF8" w:rsidP="00C66CF8">
      <w:pPr>
        <w:pStyle w:val="Textoindependiente"/>
        <w:rPr>
          <w:ins w:id="12412" w:author="RAFAEL SOTOMAYOR" w:date="2016-12-20T17:07:00Z"/>
          <w:noProof/>
          <w:lang w:val="es-ES"/>
        </w:rPr>
      </w:pPr>
    </w:p>
    <w:p w:rsidR="00C66CF8" w:rsidRPr="00067AA5" w:rsidRDefault="00C66CF8" w:rsidP="00C66CF8">
      <w:pPr>
        <w:pStyle w:val="Textoindependiente"/>
        <w:rPr>
          <w:ins w:id="12413" w:author="RAFAEL SOTOMAYOR" w:date="2016-12-20T17:07:00Z"/>
          <w:noProof/>
          <w:lang w:val="es-ES"/>
        </w:rPr>
      </w:pPr>
    </w:p>
    <w:p w:rsidR="00C66CF8" w:rsidRPr="00067AA5" w:rsidRDefault="00C66CF8" w:rsidP="00C66CF8">
      <w:pPr>
        <w:pStyle w:val="Textoindependiente"/>
        <w:rPr>
          <w:ins w:id="12414" w:author="RAFAEL SOTOMAYOR" w:date="2016-12-20T17:07:00Z"/>
          <w:noProof/>
          <w:lang w:val="es-ES"/>
        </w:rPr>
      </w:pPr>
    </w:p>
    <w:p w:rsidR="00C66CF8" w:rsidRPr="00067AA5" w:rsidRDefault="00C66CF8" w:rsidP="00C66CF8">
      <w:pPr>
        <w:pStyle w:val="Textoindependiente"/>
        <w:rPr>
          <w:ins w:id="12415" w:author="RAFAEL SOTOMAYOR" w:date="2016-12-20T17:07:00Z"/>
          <w:noProof/>
          <w:lang w:val="es-ES"/>
        </w:rPr>
      </w:pPr>
    </w:p>
    <w:p w:rsidR="00C66CF8" w:rsidRPr="00067AA5" w:rsidRDefault="00C66CF8" w:rsidP="00C66CF8">
      <w:pPr>
        <w:pStyle w:val="Textoindependiente"/>
        <w:rPr>
          <w:ins w:id="12416" w:author="RAFAEL SOTOMAYOR" w:date="2016-12-20T17:07:00Z"/>
          <w:noProof/>
          <w:lang w:val="es-ES"/>
        </w:rPr>
      </w:pPr>
    </w:p>
    <w:p w:rsidR="00C66CF8" w:rsidRPr="00067AA5" w:rsidRDefault="00C66CF8" w:rsidP="00C66CF8">
      <w:pPr>
        <w:pStyle w:val="Textoindependiente"/>
        <w:rPr>
          <w:ins w:id="12417" w:author="RAFAEL SOTOMAYOR" w:date="2016-12-20T17:07:00Z"/>
          <w:noProof/>
          <w:lang w:val="es-ES"/>
        </w:rPr>
      </w:pPr>
    </w:p>
    <w:p w:rsidR="00C66CF8" w:rsidRPr="00067AA5" w:rsidRDefault="00C66CF8" w:rsidP="00C66CF8">
      <w:pPr>
        <w:pStyle w:val="Textoindependiente"/>
        <w:rPr>
          <w:ins w:id="12418" w:author="RAFAEL SOTOMAYOR" w:date="2016-12-20T17:07:00Z"/>
          <w:noProof/>
          <w:lang w:val="es-ES"/>
        </w:rPr>
      </w:pPr>
    </w:p>
    <w:p w:rsidR="00C66CF8" w:rsidRPr="00067AA5" w:rsidRDefault="00C66CF8" w:rsidP="00C66CF8">
      <w:pPr>
        <w:pStyle w:val="Textoindependiente"/>
        <w:rPr>
          <w:ins w:id="12419" w:author="RAFAEL SOTOMAYOR" w:date="2016-12-20T17:07:00Z"/>
          <w:noProof/>
          <w:lang w:val="es-ES"/>
        </w:rPr>
      </w:pPr>
    </w:p>
    <w:p w:rsidR="00C66CF8" w:rsidRPr="00067AA5" w:rsidRDefault="00C66CF8" w:rsidP="00C66CF8">
      <w:pPr>
        <w:pStyle w:val="Textoindependiente"/>
        <w:rPr>
          <w:ins w:id="12420" w:author="RAFAEL SOTOMAYOR" w:date="2016-12-20T17:07:00Z"/>
          <w:noProof/>
          <w:lang w:val="es-ES"/>
        </w:rPr>
      </w:pPr>
    </w:p>
    <w:p w:rsidR="00C66CF8" w:rsidRPr="00067AA5" w:rsidRDefault="00C66CF8" w:rsidP="00C66CF8">
      <w:pPr>
        <w:pStyle w:val="Textoindependiente"/>
        <w:rPr>
          <w:ins w:id="12421" w:author="RAFAEL SOTOMAYOR" w:date="2016-12-20T17:07:00Z"/>
          <w:noProof/>
          <w:lang w:val="es-ES"/>
        </w:rPr>
      </w:pPr>
    </w:p>
    <w:p w:rsidR="00C66CF8" w:rsidRPr="00067AA5" w:rsidRDefault="00C66CF8" w:rsidP="00C66CF8">
      <w:pPr>
        <w:pStyle w:val="Textoindependiente"/>
        <w:rPr>
          <w:ins w:id="12422" w:author="RAFAEL SOTOMAYOR" w:date="2016-12-20T17:07:00Z"/>
          <w:noProof/>
          <w:lang w:val="es-ES"/>
        </w:rPr>
      </w:pPr>
    </w:p>
    <w:p w:rsidR="00C66CF8" w:rsidRPr="00067AA5" w:rsidRDefault="00C66CF8" w:rsidP="00C66CF8">
      <w:pPr>
        <w:pStyle w:val="Textoindependiente"/>
        <w:rPr>
          <w:ins w:id="12423" w:author="RAFAEL SOTOMAYOR" w:date="2016-12-20T17:07:00Z"/>
          <w:noProof/>
          <w:lang w:val="es-ES"/>
        </w:rPr>
      </w:pPr>
    </w:p>
    <w:p w:rsidR="00C66CF8" w:rsidRPr="00067AA5" w:rsidRDefault="00C66CF8" w:rsidP="00C66CF8">
      <w:pPr>
        <w:pStyle w:val="Textoindependiente"/>
        <w:rPr>
          <w:ins w:id="12424" w:author="RAFAEL SOTOMAYOR" w:date="2016-12-20T17:07:00Z"/>
          <w:noProof/>
          <w:lang w:val="es-ES"/>
        </w:rPr>
      </w:pPr>
    </w:p>
    <w:p w:rsidR="00C66CF8" w:rsidRPr="00067AA5" w:rsidRDefault="00C66CF8" w:rsidP="00C66CF8">
      <w:pPr>
        <w:pStyle w:val="Textoindependiente"/>
        <w:rPr>
          <w:ins w:id="12425" w:author="RAFAEL SOTOMAYOR" w:date="2016-12-20T17:07:00Z"/>
          <w:noProof/>
          <w:lang w:val="es-ES"/>
        </w:rPr>
      </w:pPr>
    </w:p>
    <w:p w:rsidR="00C66CF8" w:rsidRPr="00067AA5" w:rsidRDefault="00C66CF8" w:rsidP="00C66CF8">
      <w:pPr>
        <w:pStyle w:val="Textoindependiente"/>
        <w:rPr>
          <w:ins w:id="12426" w:author="RAFAEL SOTOMAYOR" w:date="2016-12-20T17:07:00Z"/>
          <w:noProof/>
          <w:lang w:val="es-ES"/>
        </w:rPr>
      </w:pPr>
    </w:p>
    <w:p w:rsidR="00C66CF8" w:rsidRPr="00067AA5" w:rsidRDefault="00C66CF8" w:rsidP="00C66CF8">
      <w:pPr>
        <w:pStyle w:val="Textoindependiente"/>
        <w:rPr>
          <w:ins w:id="12427" w:author="RAFAEL SOTOMAYOR" w:date="2016-12-20T17:07:00Z"/>
          <w:noProof/>
          <w:lang w:val="es-ES"/>
        </w:rPr>
      </w:pPr>
    </w:p>
    <w:p w:rsidR="00C66CF8" w:rsidRPr="00067AA5" w:rsidRDefault="00C66CF8" w:rsidP="00C66CF8">
      <w:pPr>
        <w:pStyle w:val="Textoindependiente"/>
        <w:rPr>
          <w:ins w:id="12428" w:author="RAFAEL SOTOMAYOR" w:date="2016-12-20T17:07:00Z"/>
          <w:noProof/>
          <w:lang w:val="es-ES"/>
        </w:rPr>
      </w:pPr>
    </w:p>
    <w:p w:rsidR="00C66CF8" w:rsidRPr="00067AA5" w:rsidRDefault="00C66CF8" w:rsidP="00C66CF8">
      <w:pPr>
        <w:pStyle w:val="Textoindependiente"/>
        <w:rPr>
          <w:ins w:id="12429" w:author="RAFAEL SOTOMAYOR" w:date="2016-12-20T17:07:00Z"/>
          <w:noProof/>
          <w:lang w:val="es-ES"/>
        </w:rPr>
      </w:pPr>
    </w:p>
    <w:p w:rsidR="00C66CF8" w:rsidRPr="00067AA5" w:rsidRDefault="00C66CF8" w:rsidP="00C66CF8">
      <w:pPr>
        <w:pStyle w:val="Textoindependiente"/>
        <w:rPr>
          <w:ins w:id="12430" w:author="RAFAEL SOTOMAYOR" w:date="2016-12-20T17:07:00Z"/>
          <w:noProof/>
          <w:lang w:val="es-ES"/>
        </w:rPr>
      </w:pPr>
    </w:p>
    <w:p w:rsidR="00C66CF8" w:rsidRPr="00067AA5" w:rsidRDefault="00C66CF8" w:rsidP="00C66CF8">
      <w:pPr>
        <w:pStyle w:val="Textoindependiente"/>
        <w:rPr>
          <w:ins w:id="12431" w:author="RAFAEL SOTOMAYOR" w:date="2016-12-20T17:07:00Z"/>
          <w:noProof/>
          <w:lang w:val="es-ES"/>
        </w:rPr>
      </w:pPr>
      <w:ins w:id="12432" w:author="RAFAEL SOTOMAYOR" w:date="2016-12-20T17:07:00Z">
        <w:r w:rsidRPr="00067AA5">
          <w:rPr>
            <w:noProof/>
            <w:lang w:val="es-ES"/>
          </w:rPr>
          <w:t xml:space="preserve">Análogamente, de </w:t>
        </w:r>
        <w:r w:rsidRPr="00067AA5">
          <w:rPr>
            <w:noProof/>
            <w:lang w:val="es-ES"/>
          </w:rPr>
          <w:lastRenderedPageBreak/>
          <w:t xml:space="preserve">la Ilustración 36, interesa ver la cobertura 3G en la misma área y para la misma especie se puede observar que la cobertura es similar o mayor, lo que puede indicar que en algunas estaciones base nuevas no se </w:t>
        </w:r>
        <w:r>
          <w:rPr>
            <w:noProof/>
            <w:lang w:val="es-ES"/>
          </w:rPr>
          <w:t>incorporen tecnolog</w:t>
        </w:r>
        <w:r w:rsidRPr="00067AA5">
          <w:rPr>
            <w:noProof/>
            <w:lang w:val="es-ES"/>
          </w:rPr>
          <w:t>ía 2G o hayan sido retiradas.</w:t>
        </w:r>
      </w:ins>
    </w:p>
    <w:p w:rsidR="00C66CF8" w:rsidRPr="00067AA5" w:rsidRDefault="00C66CF8" w:rsidP="00C66CF8">
      <w:pPr>
        <w:pStyle w:val="Textoindependiente"/>
        <w:rPr>
          <w:ins w:id="12433" w:author="RAFAEL SOTOMAYOR" w:date="2016-12-20T17:07:00Z"/>
          <w:noProof/>
          <w:lang w:val="es-ES"/>
        </w:rPr>
      </w:pPr>
      <w:ins w:id="12434" w:author="RAFAEL SOTOMAYOR" w:date="2016-12-20T17:07:00Z">
        <w:r w:rsidRPr="00067AA5">
          <w:rPr>
            <w:noProof/>
            <w:lang w:eastAsia="es-CL" w:bidi="ar-SA"/>
          </w:rPr>
          <mc:AlternateContent>
            <mc:Choice Requires="wps">
              <w:drawing>
                <wp:anchor distT="0" distB="0" distL="0" distR="0" simplePos="0" relativeHeight="251673600" behindDoc="0" locked="0" layoutInCell="1" allowOverlap="1" wp14:anchorId="70215D9B" wp14:editId="4B10EA43">
                  <wp:simplePos x="0" y="0"/>
                  <wp:positionH relativeFrom="column">
                    <wp:align>center</wp:align>
                  </wp:positionH>
                  <wp:positionV relativeFrom="paragraph">
                    <wp:posOffset>635</wp:posOffset>
                  </wp:positionV>
                  <wp:extent cx="3049270" cy="2983865"/>
                  <wp:effectExtent l="0" t="0" r="0" b="0"/>
                  <wp:wrapSquare wrapText="largest"/>
                  <wp:docPr id="120" name="Marco27"/>
                  <wp:cNvGraphicFramePr/>
                  <a:graphic xmlns:a="http://schemas.openxmlformats.org/drawingml/2006/main">
                    <a:graphicData uri="http://schemas.microsoft.com/office/word/2010/wordprocessingShape">
                      <wps:wsp>
                        <wps:cNvSpPr txBox="1"/>
                        <wps:spPr>
                          <a:xfrm>
                            <a:off x="0" y="0"/>
                            <a:ext cx="3049270" cy="2983865"/>
                          </a:xfrm>
                          <a:prstGeom prst="rect">
                            <a:avLst/>
                          </a:prstGeom>
                        </wps:spPr>
                        <wps:txbx>
                          <w:txbxContent>
                            <w:p w:rsidR="00C66CF8" w:rsidRDefault="00C66CF8" w:rsidP="00C66CF8">
                              <w:pPr>
                                <w:pStyle w:val="Figura"/>
                              </w:pPr>
                              <w:r>
                                <w:rPr>
                                  <w:noProof/>
                                  <w:lang w:val="es-CL" w:eastAsia="es-CL" w:bidi="ar-SA"/>
                                </w:rPr>
                                <w:drawing>
                                  <wp:inline distT="0" distB="0" distL="0" distR="0" wp14:anchorId="762D308D" wp14:editId="3EAC8BBB">
                                    <wp:extent cx="3049270" cy="2698750"/>
                                    <wp:effectExtent l="0" t="0" r="0" b="0"/>
                                    <wp:docPr id="257"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28"/>
                                            <pic:cNvPicPr>
                                              <a:picLocks noChangeAspect="1" noChangeArrowheads="1"/>
                                            </pic:cNvPicPr>
                                          </pic:nvPicPr>
                                          <pic:blipFill>
                                            <a:blip r:embed="rId90"/>
                                            <a:stretch>
                                              <a:fillRect/>
                                            </a:stretch>
                                          </pic:blipFill>
                                          <pic:spPr bwMode="auto">
                                            <a:xfrm>
                                              <a:off x="0" y="0"/>
                                              <a:ext cx="3049270" cy="2698750"/>
                                            </a:xfrm>
                                            <a:prstGeom prst="rect">
                                              <a:avLst/>
                                            </a:prstGeom>
                                          </pic:spPr>
                                        </pic:pic>
                                      </a:graphicData>
                                    </a:graphic>
                                  </wp:inline>
                                </w:drawing>
                              </w:r>
                            </w:p>
                            <w:p w:rsidR="00C66CF8" w:rsidRDefault="00C66CF8" w:rsidP="00C66CF8">
                              <w:pPr>
                                <w:pStyle w:val="Epgrafe"/>
                                <w:jc w:val="center"/>
                              </w:pPr>
                              <w:bookmarkStart w:id="12435" w:name="_Toc470016033"/>
                              <w:r>
                                <w:t xml:space="preserve">Ilustración </w:t>
                              </w:r>
                              <w:r>
                                <w:fldChar w:fldCharType="begin"/>
                              </w:r>
                              <w:r>
                                <w:instrText xml:space="preserve"> SEQ Ilustración \* ARABIC </w:instrText>
                              </w:r>
                              <w:r>
                                <w:fldChar w:fldCharType="separate"/>
                              </w:r>
                              <w:r>
                                <w:rPr>
                                  <w:noProof/>
                                </w:rPr>
                                <w:t>37</w:t>
                              </w:r>
                              <w:r>
                                <w:rPr>
                                  <w:noProof/>
                                </w:rPr>
                                <w:fldChar w:fldCharType="end"/>
                              </w:r>
                              <w:r>
                                <w:t xml:space="preserve">: </w:t>
                              </w:r>
                              <w:r w:rsidRPr="0005405F">
                                <w:t>Cobertura 3G para Arándano</w:t>
                              </w:r>
                              <w:bookmarkEnd w:id="12435"/>
                            </w:p>
                            <w:p w:rsidR="00C66CF8" w:rsidRDefault="00C66CF8" w:rsidP="00C66CF8">
                              <w:pPr>
                                <w:pStyle w:val="Figura"/>
                              </w:pPr>
                            </w:p>
                          </w:txbxContent>
                        </wps:txbx>
                        <wps:bodyPr lIns="0" tIns="0" rIns="0" bIns="0" anchor="t">
                          <a:noAutofit/>
                        </wps:bodyPr>
                      </wps:wsp>
                    </a:graphicData>
                  </a:graphic>
                </wp:anchor>
              </w:drawing>
            </mc:Choice>
            <mc:Fallback>
              <w:pict>
                <v:shape id="Marco27" o:spid="_x0000_s1056" type="#_x0000_t202" style="position:absolute;left:0;text-align:left;margin-left:0;margin-top:.05pt;width:240.1pt;height:234.95pt;z-index:251673600;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KwSwlgEAACEDAAAOAAAAZHJzL2Uyb0RvYy54bWysUsFu2zAMvQ/oPwi6N3acrk2NOMWKYsOA di3Q7QMUWYoFWKJAqbHz96OUOBnaW7GLTJPU43uPWt2Ntmc7hcGAa/h8VnKmnITWuG3D//z+frnk LEThWtGDUw3fq8Dv1hdfVoOvVQUd9K1CRiAu1INveBejr4siyE5ZEWbglaOiBrQi0i9uixbFQOi2 L6qyvC4GwNYjSBUCZR8ORb7O+ForGZ+1DiqyvuHELeYT87lJZ7FeiXqLwndGHmmIT7CwwjgaeoJ6 EFGwNzQfoKyRCAF0nEmwBWhtpMoaSM28fKfmtRNeZS1kTvAnm8L/g5W/di/ITEu7q8gfJywt6Umg hOommTP4UFPPq6euON7DSI1TPlAyaR412vQlNYzqBLM/WavGyCQlF+XVbXVDJUm16na5WF5/TTjF +brHEH8osCwFDUfaXbZU7B5DPLROLXQvETsQSFEcN2NWscgrTakNtHsi3f90ZFda/RTgFGymQDjZ AT2KwzwH394iaJNnnpGOM2kPmfXxzaRF//ufu84ve/0XAAD//wMAUEsDBBQABgAIAAAAIQCmKt+m 1gAAAAIBAAAPAAAAZHJzL2Rvd25yZXYueG1sTI/NbsIwEITvSLyDtfdiF1WURnFQheBUqWpIDxyd eEks4nWIzd/bs5za287OaubbfHXzvbjgGF0gDa8zBQKpCdZRq+G32r4sQcRkyJo+EGq4Y4RVMZ3k JrPhSiVedqkVHEIxMxq6lIZMyth06E2chQGJvUMYvUksx1ba0Vw53PdyrtRCeuOIGzoz4LrD5rg7 ew2feyo37vRd/5SH0lXVh6KvxVHr6QREwlv6u4QnO3NDwUB1OJONotfAX6TnVrD3tlRzEDUP70qB LHL5H714AAAA//8DAFBLAQItABQABgAIAAAAIQC2gziS/gAAAOEBAAATAAAAAAAAAAAAAAAAAAAA AABbQ29udGVudF9UeXBlc10ueG1sUEsBAi0AFAAGAAgAAAAhADj9If/WAAAAlAEAAAsAAAAAAAAA AAAAAAAALwEAAF9yZWxzLy5yZWxzUEsBAi0AFAAGAAgAAAAhAJgrBLCWAQAAIQMAAA4AAAAAAAAA AAAAAAAALgIAAGRycy9lMm9Eb2MueG1sUEsBAi0AFAAGAAgAAAAhAKYq36bWAAAAAgEAAA8AAAAA AAAAAAAAAAAA8AMAAGRycy9kb3ducmV2LnhtbFBLBQYAAAAABAAEAPMAAADzBAAAAAA= " filled="f" stroked="f">
                  <v:textbox inset="0,0,0,0">
                    <w:txbxContent>
                      <w:p w:rsidR="00C66CF8" w:rsidRDefault="00C66CF8" w:rsidP="00C66CF8">
                        <w:pPr>
                          <w:pStyle w:val="Figura"/>
                        </w:pPr>
                        <w:r>
                          <w:rPr>
                            <w:noProof/>
                            <w:lang w:val="es-CL" w:eastAsia="es-CL" w:bidi="ar-SA"/>
                          </w:rPr>
                          <w:drawing>
                            <wp:inline distT="0" distB="0" distL="0" distR="0" wp14:anchorId="762D308D" wp14:editId="3EAC8BBB">
                              <wp:extent cx="3049270" cy="2698750"/>
                              <wp:effectExtent l="0" t="0" r="0" b="0"/>
                              <wp:docPr id="257"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28"/>
                                      <pic:cNvPicPr>
                                        <a:picLocks noChangeAspect="1" noChangeArrowheads="1"/>
                                      </pic:cNvPicPr>
                                    </pic:nvPicPr>
                                    <pic:blipFill>
                                      <a:blip r:embed="rId90"/>
                                      <a:stretch>
                                        <a:fillRect/>
                                      </a:stretch>
                                    </pic:blipFill>
                                    <pic:spPr bwMode="auto">
                                      <a:xfrm>
                                        <a:off x="0" y="0"/>
                                        <a:ext cx="3049270" cy="2698750"/>
                                      </a:xfrm>
                                      <a:prstGeom prst="rect">
                                        <a:avLst/>
                                      </a:prstGeom>
                                    </pic:spPr>
                                  </pic:pic>
                                </a:graphicData>
                              </a:graphic>
                            </wp:inline>
                          </w:drawing>
                        </w:r>
                      </w:p>
                      <w:p w:rsidR="00C66CF8" w:rsidRDefault="00C66CF8" w:rsidP="00C66CF8">
                        <w:pPr>
                          <w:pStyle w:val="Epgrafe"/>
                          <w:jc w:val="center"/>
                        </w:pPr>
                        <w:bookmarkStart w:id="12436" w:name="_Toc470016033"/>
                        <w:r>
                          <w:t xml:space="preserve">Ilustración </w:t>
                        </w:r>
                        <w:r>
                          <w:fldChar w:fldCharType="begin"/>
                        </w:r>
                        <w:r>
                          <w:instrText xml:space="preserve"> SEQ Ilustración \* ARABIC </w:instrText>
                        </w:r>
                        <w:r>
                          <w:fldChar w:fldCharType="separate"/>
                        </w:r>
                        <w:r>
                          <w:rPr>
                            <w:noProof/>
                          </w:rPr>
                          <w:t>37</w:t>
                        </w:r>
                        <w:r>
                          <w:rPr>
                            <w:noProof/>
                          </w:rPr>
                          <w:fldChar w:fldCharType="end"/>
                        </w:r>
                        <w:r>
                          <w:t xml:space="preserve">: </w:t>
                        </w:r>
                        <w:r w:rsidRPr="0005405F">
                          <w:t>Cobertura 3G para Arándano</w:t>
                        </w:r>
                        <w:bookmarkEnd w:id="12436"/>
                      </w:p>
                      <w:p w:rsidR="00C66CF8" w:rsidRDefault="00C66CF8" w:rsidP="00C66CF8">
                        <w:pPr>
                          <w:pStyle w:val="Figura"/>
                        </w:pPr>
                      </w:p>
                    </w:txbxContent>
                  </v:textbox>
                  <w10:wrap type="square" side="largest"/>
                </v:shape>
              </w:pict>
            </mc:Fallback>
          </mc:AlternateContent>
        </w:r>
      </w:ins>
    </w:p>
    <w:p w:rsidR="00C66CF8" w:rsidRPr="00067AA5" w:rsidRDefault="00C66CF8" w:rsidP="00C66CF8">
      <w:pPr>
        <w:pStyle w:val="Textoindependiente"/>
        <w:rPr>
          <w:ins w:id="12437" w:author="RAFAEL SOTOMAYOR" w:date="2016-12-20T17:07:00Z"/>
          <w:noProof/>
          <w:lang w:val="es-ES"/>
        </w:rPr>
      </w:pPr>
    </w:p>
    <w:p w:rsidR="00C66CF8" w:rsidRPr="00067AA5" w:rsidRDefault="00C66CF8" w:rsidP="00C66CF8">
      <w:pPr>
        <w:pStyle w:val="Textoindependiente"/>
        <w:rPr>
          <w:ins w:id="12438" w:author="RAFAEL SOTOMAYOR" w:date="2016-12-20T17:07:00Z"/>
          <w:noProof/>
          <w:lang w:val="es-ES"/>
        </w:rPr>
      </w:pPr>
    </w:p>
    <w:p w:rsidR="00C66CF8" w:rsidRPr="00067AA5" w:rsidRDefault="00C66CF8" w:rsidP="00C66CF8">
      <w:pPr>
        <w:pStyle w:val="Textoindependiente"/>
        <w:rPr>
          <w:ins w:id="12439" w:author="RAFAEL SOTOMAYOR" w:date="2016-12-20T17:07:00Z"/>
          <w:noProof/>
          <w:lang w:val="es-ES"/>
        </w:rPr>
      </w:pPr>
    </w:p>
    <w:p w:rsidR="00C66CF8" w:rsidRPr="00067AA5" w:rsidRDefault="00C66CF8" w:rsidP="00C66CF8">
      <w:pPr>
        <w:pStyle w:val="Textoindependiente"/>
        <w:rPr>
          <w:ins w:id="12440" w:author="RAFAEL SOTOMAYOR" w:date="2016-12-20T17:07:00Z"/>
          <w:noProof/>
          <w:lang w:val="es-ES"/>
        </w:rPr>
      </w:pPr>
    </w:p>
    <w:p w:rsidR="00C66CF8" w:rsidRPr="00067AA5" w:rsidRDefault="00C66CF8" w:rsidP="00C66CF8">
      <w:pPr>
        <w:pStyle w:val="Textoindependiente"/>
        <w:rPr>
          <w:ins w:id="12441" w:author="RAFAEL SOTOMAYOR" w:date="2016-12-20T17:07:00Z"/>
          <w:noProof/>
          <w:lang w:val="es-ES"/>
        </w:rPr>
      </w:pPr>
    </w:p>
    <w:p w:rsidR="00C66CF8" w:rsidRPr="00067AA5" w:rsidRDefault="00C66CF8" w:rsidP="00C66CF8">
      <w:pPr>
        <w:pStyle w:val="Textoindependiente"/>
        <w:rPr>
          <w:ins w:id="12442" w:author="RAFAEL SOTOMAYOR" w:date="2016-12-20T17:07:00Z"/>
          <w:noProof/>
          <w:lang w:val="es-ES"/>
        </w:rPr>
      </w:pPr>
    </w:p>
    <w:p w:rsidR="00C66CF8" w:rsidRPr="00067AA5" w:rsidRDefault="00C66CF8" w:rsidP="00C66CF8">
      <w:pPr>
        <w:pStyle w:val="Textoindependiente"/>
        <w:rPr>
          <w:ins w:id="12443" w:author="RAFAEL SOTOMAYOR" w:date="2016-12-20T17:07:00Z"/>
          <w:noProof/>
          <w:lang w:val="es-ES"/>
        </w:rPr>
      </w:pPr>
    </w:p>
    <w:p w:rsidR="00C66CF8" w:rsidRPr="00067AA5" w:rsidRDefault="00C66CF8" w:rsidP="00C66CF8">
      <w:pPr>
        <w:pStyle w:val="Textoindependiente"/>
        <w:rPr>
          <w:ins w:id="12444" w:author="RAFAEL SOTOMAYOR" w:date="2016-12-20T17:07:00Z"/>
          <w:noProof/>
          <w:lang w:val="es-ES"/>
        </w:rPr>
      </w:pPr>
    </w:p>
    <w:p w:rsidR="00C66CF8" w:rsidRPr="00067AA5" w:rsidRDefault="00C66CF8" w:rsidP="00C66CF8">
      <w:pPr>
        <w:pStyle w:val="Textoindependiente"/>
        <w:rPr>
          <w:ins w:id="12445" w:author="RAFAEL SOTOMAYOR" w:date="2016-12-20T17:07:00Z"/>
          <w:noProof/>
          <w:lang w:val="es-ES"/>
        </w:rPr>
      </w:pPr>
    </w:p>
    <w:p w:rsidR="00C66CF8" w:rsidRPr="00067AA5" w:rsidRDefault="00C66CF8" w:rsidP="00C66CF8">
      <w:pPr>
        <w:pStyle w:val="Textoindependiente"/>
        <w:rPr>
          <w:ins w:id="12446" w:author="RAFAEL SOTOMAYOR" w:date="2016-12-20T17:07:00Z"/>
          <w:noProof/>
          <w:lang w:val="es-ES"/>
        </w:rPr>
      </w:pPr>
    </w:p>
    <w:p w:rsidR="00C66CF8" w:rsidRPr="00067AA5" w:rsidRDefault="00C66CF8" w:rsidP="00C66CF8">
      <w:pPr>
        <w:pStyle w:val="Textoindependiente"/>
        <w:rPr>
          <w:ins w:id="12447" w:author="RAFAEL SOTOMAYOR" w:date="2016-12-20T17:07:00Z"/>
          <w:noProof/>
          <w:lang w:val="es-ES"/>
        </w:rPr>
      </w:pPr>
    </w:p>
    <w:p w:rsidR="00C66CF8" w:rsidRPr="00067AA5" w:rsidRDefault="00C66CF8" w:rsidP="00C66CF8">
      <w:pPr>
        <w:pStyle w:val="Textoindependiente"/>
        <w:rPr>
          <w:ins w:id="12448" w:author="RAFAEL SOTOMAYOR" w:date="2016-12-20T17:07:00Z"/>
          <w:noProof/>
          <w:lang w:val="es-ES"/>
        </w:rPr>
      </w:pPr>
    </w:p>
    <w:p w:rsidR="00C66CF8" w:rsidRPr="00067AA5" w:rsidRDefault="00C66CF8" w:rsidP="00C66CF8">
      <w:pPr>
        <w:pStyle w:val="Textoindependiente"/>
        <w:rPr>
          <w:ins w:id="12449" w:author="RAFAEL SOTOMAYOR" w:date="2016-12-20T17:07:00Z"/>
          <w:noProof/>
          <w:lang w:val="es-ES"/>
        </w:rPr>
      </w:pPr>
    </w:p>
    <w:p w:rsidR="00C66CF8" w:rsidRPr="00067AA5" w:rsidRDefault="00C66CF8" w:rsidP="00C66CF8">
      <w:pPr>
        <w:pStyle w:val="Textoindependiente"/>
        <w:rPr>
          <w:ins w:id="12450" w:author="RAFAEL SOTOMAYOR" w:date="2016-12-20T17:07:00Z"/>
          <w:noProof/>
          <w:lang w:val="es-ES"/>
        </w:rPr>
      </w:pPr>
    </w:p>
    <w:p w:rsidR="00C66CF8" w:rsidRPr="00067AA5" w:rsidRDefault="00C66CF8" w:rsidP="00C66CF8">
      <w:pPr>
        <w:pStyle w:val="Textoindependiente"/>
        <w:rPr>
          <w:ins w:id="12451" w:author="RAFAEL SOTOMAYOR" w:date="2016-12-20T17:07:00Z"/>
          <w:noProof/>
          <w:lang w:val="es-ES"/>
        </w:rPr>
      </w:pPr>
    </w:p>
    <w:p w:rsidR="00C66CF8" w:rsidRPr="00067AA5" w:rsidRDefault="00C66CF8" w:rsidP="00C66CF8">
      <w:pPr>
        <w:pStyle w:val="Textoindependiente"/>
        <w:rPr>
          <w:ins w:id="12452" w:author="RAFAEL SOTOMAYOR" w:date="2016-12-20T17:07:00Z"/>
          <w:noProof/>
          <w:lang w:val="es-ES"/>
        </w:rPr>
      </w:pPr>
    </w:p>
    <w:p w:rsidR="00C66CF8" w:rsidRPr="00067AA5" w:rsidRDefault="00C66CF8" w:rsidP="00C66CF8">
      <w:pPr>
        <w:pStyle w:val="Textoindependiente"/>
        <w:rPr>
          <w:ins w:id="12453" w:author="RAFAEL SOTOMAYOR" w:date="2016-12-20T17:07:00Z"/>
          <w:noProof/>
          <w:lang w:val="es-ES"/>
        </w:rPr>
      </w:pPr>
      <w:ins w:id="12454" w:author="RAFAEL SOTOMAYOR" w:date="2016-12-20T17:07:00Z">
        <w:r w:rsidRPr="00067AA5">
          <w:rPr>
            <w:noProof/>
            <w:lang w:val="es-ES"/>
          </w:rPr>
          <w:t xml:space="preserve">Caso muy distinto es la tecnología 4G que es relativamente nueva y tiene menor cobertura, </w:t>
        </w:r>
        <w:r>
          <w:rPr>
            <w:noProof/>
            <w:lang w:val="es-ES"/>
          </w:rPr>
          <w:t>como muestra la ilustraci</w:t>
        </w:r>
        <w:r w:rsidRPr="00067AA5">
          <w:rPr>
            <w:noProof/>
            <w:lang w:val="es-ES"/>
          </w:rPr>
          <w:t>ón 38.</w:t>
        </w:r>
      </w:ins>
    </w:p>
    <w:p w:rsidR="00C66CF8" w:rsidRPr="00067AA5" w:rsidRDefault="00C66CF8" w:rsidP="00C66CF8">
      <w:pPr>
        <w:pStyle w:val="Textoindependiente"/>
        <w:rPr>
          <w:ins w:id="12455" w:author="RAFAEL SOTOMAYOR" w:date="2016-12-20T17:07:00Z"/>
          <w:noProof/>
          <w:lang w:val="es-ES"/>
        </w:rPr>
      </w:pPr>
      <w:ins w:id="12456" w:author="RAFAEL SOTOMAYOR" w:date="2016-12-20T17:07:00Z">
        <w:r w:rsidRPr="00067AA5">
          <w:rPr>
            <w:noProof/>
            <w:lang w:eastAsia="es-CL" w:bidi="ar-SA"/>
          </w:rPr>
          <mc:AlternateContent>
            <mc:Choice Requires="wps">
              <w:drawing>
                <wp:anchor distT="0" distB="0" distL="0" distR="0" simplePos="0" relativeHeight="251674624" behindDoc="0" locked="0" layoutInCell="1" allowOverlap="1" wp14:anchorId="7E5C84EF" wp14:editId="3E64CE3E">
                  <wp:simplePos x="0" y="0"/>
                  <wp:positionH relativeFrom="column">
                    <wp:align>center</wp:align>
                  </wp:positionH>
                  <wp:positionV relativeFrom="paragraph">
                    <wp:posOffset>635</wp:posOffset>
                  </wp:positionV>
                  <wp:extent cx="2777490" cy="3155315"/>
                  <wp:effectExtent l="0" t="0" r="0" b="0"/>
                  <wp:wrapSquare wrapText="largest"/>
                  <wp:docPr id="123" name="Marco28"/>
                  <wp:cNvGraphicFramePr/>
                  <a:graphic xmlns:a="http://schemas.openxmlformats.org/drawingml/2006/main">
                    <a:graphicData uri="http://schemas.microsoft.com/office/word/2010/wordprocessingShape">
                      <wps:wsp>
                        <wps:cNvSpPr txBox="1"/>
                        <wps:spPr>
                          <a:xfrm>
                            <a:off x="0" y="0"/>
                            <a:ext cx="2777490" cy="3155752"/>
                          </a:xfrm>
                          <a:prstGeom prst="rect">
                            <a:avLst/>
                          </a:prstGeom>
                        </wps:spPr>
                        <wps:txbx>
                          <w:txbxContent>
                            <w:p w:rsidR="00C66CF8" w:rsidRDefault="00C66CF8" w:rsidP="00C66CF8">
                              <w:pPr>
                                <w:pStyle w:val="Figura"/>
                              </w:pPr>
                              <w:r>
                                <w:rPr>
                                  <w:noProof/>
                                  <w:lang w:val="es-CL" w:eastAsia="es-CL" w:bidi="ar-SA"/>
                                </w:rPr>
                                <w:drawing>
                                  <wp:inline distT="0" distB="0" distL="0" distR="0" wp14:anchorId="616643D8" wp14:editId="2B459D65">
                                    <wp:extent cx="2777490" cy="2703195"/>
                                    <wp:effectExtent l="0" t="0" r="0" b="0"/>
                                    <wp:docPr id="258"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29"/>
                                            <pic:cNvPicPr>
                                              <a:picLocks noChangeAspect="1" noChangeArrowheads="1"/>
                                            </pic:cNvPicPr>
                                          </pic:nvPicPr>
                                          <pic:blipFill>
                                            <a:blip r:embed="rId91"/>
                                            <a:stretch>
                                              <a:fillRect/>
                                            </a:stretch>
                                          </pic:blipFill>
                                          <pic:spPr bwMode="auto">
                                            <a:xfrm>
                                              <a:off x="0" y="0"/>
                                              <a:ext cx="2777490" cy="2703195"/>
                                            </a:xfrm>
                                            <a:prstGeom prst="rect">
                                              <a:avLst/>
                                            </a:prstGeom>
                                          </pic:spPr>
                                        </pic:pic>
                                      </a:graphicData>
                                    </a:graphic>
                                  </wp:inline>
                                </w:drawing>
                              </w:r>
                            </w:p>
                            <w:p w:rsidR="00C66CF8" w:rsidRDefault="00C66CF8" w:rsidP="00C66CF8">
                              <w:pPr>
                                <w:pStyle w:val="Epgrafe"/>
                                <w:jc w:val="center"/>
                              </w:pPr>
                              <w:bookmarkStart w:id="12457" w:name="_Toc470016034"/>
                              <w:r>
                                <w:t xml:space="preserve">Ilustración </w:t>
                              </w:r>
                              <w:r>
                                <w:fldChar w:fldCharType="begin"/>
                              </w:r>
                              <w:r>
                                <w:instrText xml:space="preserve"> SEQ Ilustración \* ARABIC </w:instrText>
                              </w:r>
                              <w:r>
                                <w:fldChar w:fldCharType="separate"/>
                              </w:r>
                              <w:r>
                                <w:rPr>
                                  <w:noProof/>
                                </w:rPr>
                                <w:t>38</w:t>
                              </w:r>
                              <w:r>
                                <w:rPr>
                                  <w:noProof/>
                                </w:rPr>
                                <w:fldChar w:fldCharType="end"/>
                              </w:r>
                              <w:r>
                                <w:t xml:space="preserve">: </w:t>
                              </w:r>
                              <w:r w:rsidRPr="00700F06">
                                <w:t>Cobertura 4G LTE para Arándano</w:t>
                              </w:r>
                              <w:bookmarkEnd w:id="12457"/>
                            </w:p>
                            <w:p w:rsidR="00C66CF8" w:rsidRDefault="00C66CF8" w:rsidP="00C66CF8">
                              <w:pPr>
                                <w:pStyle w:val="Figura"/>
                              </w:pPr>
                            </w:p>
                          </w:txbxContent>
                        </wps:txbx>
                        <wps:bodyPr lIns="0" tIns="0" rIns="0" bIns="0" anchor="t">
                          <a:noAutofit/>
                        </wps:bodyPr>
                      </wps:wsp>
                    </a:graphicData>
                  </a:graphic>
                  <wp14:sizeRelV relativeFrom="margin">
                    <wp14:pctHeight>0</wp14:pctHeight>
                  </wp14:sizeRelV>
                </wp:anchor>
              </w:drawing>
            </mc:Choice>
            <mc:Fallback>
              <w:pict>
                <v:shape id="Marco28" o:spid="_x0000_s1057" type="#_x0000_t202" style="position:absolute;left:0;text-align:left;margin-left:0;margin-top:.05pt;width:218.7pt;height:248.45pt;z-index:251674624;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mLvylwEAACEDAAAOAAAAZHJzL2Uyb0RvYy54bWysUsFu2zAMvRfoPwi6N06cZWmNOEWLYkOB rS3Q7gMUWYoFWKJAqbHz96XkOB2227CLTJPU43uP2twOtmMHhcGAq/liNudMOQmNcfua/3r7dnXN WYjCNaIDp2p+VIHfbi8vNr2vVAktdI1CRiAuVL2veRujr4oiyFZZEWbglaOiBrQi0i/uiwZFT+i2 K8r5/GvRAzYeQaoQKPswFvk242utZHzWOqjIupoTt5hPzOcuncV2I6o9Ct8aeaIh/oGFFcbR0DPU g4iCvaP5C8oaiRBAx5kEW4DWRqqsgdQs5n+oeW2FV1kLmRP82abw/2Dl0+EFmWlod+WSMycsLemn QAnldTKn96GinldPXXG4h4Eap3ygZNI8aLTpS2oY1cnm49laNUQmKVmu1+svN1SSVFsuVqv1qkw4 xed1jyF+V2BZCmqOtLtsqTj8CHFsnVroXiI2EkhRHHZDVrE8s9tBcyTS3aMju9LqpwCnYDcFwskW 6FGM8xzcvUfQJs9M4CPSaSbtIbM+vZm06N//c9fny95+AAAA//8DAFBLAwQUAAYACAAAACEAb7xZ H9cAAAACAQAADwAAAGRycy9kb3ducmV2LnhtbEyPO2/DMAyE9wD5DwL3Rkob5GFYDoqinQoUdZwh o2wxthCLci3l0X9fZmo2Ho+4+5hvb74XFxyjC6RhPlMgkJpgHbUa9tXH0xpETIas6QOhhl+MsC2m k9xkNlypxMsutYJDKGZGQ5fSkEkZmw69ibMwILF3DKM3ieXYSjuaK4f7Xj4rtZTeOOKGzgz41mFz 2p29htcDle/u56v+Lo+lq6qNos/lSevpBETCW/q/hDs7c0PBQHU4k42i18BfpPtWsLd4WS1A1Dxs VgpkkctH9OIPAAD//wMAUEsBAi0AFAAGAAgAAAAhALaDOJL+AAAA4QEAABMAAAAAAAAAAAAAAAAA AAAAAFtDb250ZW50X1R5cGVzXS54bWxQSwECLQAUAAYACAAAACEAOP0h/9YAAACUAQAACwAAAAAA AAAAAAAAAAAvAQAAX3JlbHMvLnJlbHNQSwECLQAUAAYACAAAACEAuZi78pcBAAAhAwAADgAAAAAA AAAAAAAAAAAuAgAAZHJzL2Uyb0RvYy54bWxQSwECLQAUAAYACAAAACEAb7xZH9cAAAACAQAADwAA AAAAAAAAAAAAAADxAwAAZHJzL2Rvd25yZXYueG1sUEsFBgAAAAAEAAQA8wAAAPUEAAAAAA== " filled="f" stroked="f">
                  <v:textbox inset="0,0,0,0">
                    <w:txbxContent>
                      <w:p w:rsidR="00C66CF8" w:rsidRDefault="00C66CF8" w:rsidP="00C66CF8">
                        <w:pPr>
                          <w:pStyle w:val="Figura"/>
                        </w:pPr>
                        <w:r>
                          <w:rPr>
                            <w:noProof/>
                            <w:lang w:val="es-CL" w:eastAsia="es-CL" w:bidi="ar-SA"/>
                          </w:rPr>
                          <w:drawing>
                            <wp:inline distT="0" distB="0" distL="0" distR="0" wp14:anchorId="616643D8" wp14:editId="2B459D65">
                              <wp:extent cx="2777490" cy="2703195"/>
                              <wp:effectExtent l="0" t="0" r="0" b="0"/>
                              <wp:docPr id="258"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29"/>
                                      <pic:cNvPicPr>
                                        <a:picLocks noChangeAspect="1" noChangeArrowheads="1"/>
                                      </pic:cNvPicPr>
                                    </pic:nvPicPr>
                                    <pic:blipFill>
                                      <a:blip r:embed="rId91"/>
                                      <a:stretch>
                                        <a:fillRect/>
                                      </a:stretch>
                                    </pic:blipFill>
                                    <pic:spPr bwMode="auto">
                                      <a:xfrm>
                                        <a:off x="0" y="0"/>
                                        <a:ext cx="2777490" cy="2703195"/>
                                      </a:xfrm>
                                      <a:prstGeom prst="rect">
                                        <a:avLst/>
                                      </a:prstGeom>
                                    </pic:spPr>
                                  </pic:pic>
                                </a:graphicData>
                              </a:graphic>
                            </wp:inline>
                          </w:drawing>
                        </w:r>
                      </w:p>
                      <w:p w:rsidR="00C66CF8" w:rsidRDefault="00C66CF8" w:rsidP="00C66CF8">
                        <w:pPr>
                          <w:pStyle w:val="Epgrafe"/>
                          <w:jc w:val="center"/>
                        </w:pPr>
                        <w:bookmarkStart w:id="12458" w:name="_Toc470016034"/>
                        <w:r>
                          <w:t xml:space="preserve">Ilustración </w:t>
                        </w:r>
                        <w:r>
                          <w:fldChar w:fldCharType="begin"/>
                        </w:r>
                        <w:r>
                          <w:instrText xml:space="preserve"> SEQ Ilustración \* ARABIC </w:instrText>
                        </w:r>
                        <w:r>
                          <w:fldChar w:fldCharType="separate"/>
                        </w:r>
                        <w:r>
                          <w:rPr>
                            <w:noProof/>
                          </w:rPr>
                          <w:t>38</w:t>
                        </w:r>
                        <w:r>
                          <w:rPr>
                            <w:noProof/>
                          </w:rPr>
                          <w:fldChar w:fldCharType="end"/>
                        </w:r>
                        <w:r>
                          <w:t xml:space="preserve">: </w:t>
                        </w:r>
                        <w:r w:rsidRPr="00700F06">
                          <w:t>Cobertura 4G LTE para Arándano</w:t>
                        </w:r>
                        <w:bookmarkEnd w:id="12458"/>
                      </w:p>
                      <w:p w:rsidR="00C66CF8" w:rsidRDefault="00C66CF8" w:rsidP="00C66CF8">
                        <w:pPr>
                          <w:pStyle w:val="Figura"/>
                        </w:pPr>
                      </w:p>
                    </w:txbxContent>
                  </v:textbox>
                  <w10:wrap type="square" side="largest"/>
                </v:shape>
              </w:pict>
            </mc:Fallback>
          </mc:AlternateContent>
        </w:r>
        <w:r w:rsidRPr="00067AA5">
          <w:rPr>
            <w:noProof/>
            <w:lang w:val="es-ES"/>
          </w:rPr>
          <w:br w:type="page"/>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2459" w:author="RAFAEL SOTOMAYOR" w:date="2016-12-20T17:07:00Z"/>
          <w:noProof/>
        </w:rPr>
        <w:pPrChange w:id="12460"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2461" w:name="_Toc470016899"/>
      <w:ins w:id="12462" w:author="RAFAEL SOTOMAYOR" w:date="2016-12-20T17:07:00Z">
        <w:r w:rsidRPr="00067AA5">
          <w:rPr>
            <w:noProof/>
          </w:rPr>
          <w:lastRenderedPageBreak/>
          <w:t>Extrapolación hacia otros cluster agrícolas.</w:t>
        </w:r>
        <w:bookmarkEnd w:id="12461"/>
      </w:ins>
    </w:p>
    <w:p w:rsidR="00C66CF8" w:rsidRPr="00067AA5" w:rsidRDefault="00C66CF8" w:rsidP="00C66CF8">
      <w:pPr>
        <w:pStyle w:val="Textoindependiente"/>
        <w:rPr>
          <w:ins w:id="12463" w:author="RAFAEL SOTOMAYOR" w:date="2016-12-20T17:07:00Z"/>
          <w:noProof/>
          <w:lang w:val="es-ES"/>
        </w:rPr>
      </w:pPr>
    </w:p>
    <w:p w:rsidR="00C66CF8" w:rsidRPr="00067AA5" w:rsidRDefault="00C66CF8" w:rsidP="00C66CF8">
      <w:pPr>
        <w:pStyle w:val="Textoindependiente"/>
        <w:rPr>
          <w:ins w:id="12464" w:author="RAFAEL SOTOMAYOR" w:date="2016-12-20T17:07:00Z"/>
          <w:noProof/>
          <w:lang w:val="es-ES"/>
        </w:rPr>
      </w:pPr>
      <w:ins w:id="12465" w:author="RAFAEL SOTOMAYOR" w:date="2016-12-20T17:07:00Z">
        <w:r w:rsidRPr="00067AA5">
          <w:rPr>
            <w:noProof/>
            <w:lang w:val="es-ES"/>
          </w:rPr>
          <w:t>Para poder extrapolar hacia otros sectores agrícolas, sobre los cuales se tiene menor información, se parametrizó de acuerdo a:</w:t>
        </w:r>
      </w:ins>
    </w:p>
    <w:p w:rsidR="00C66CF8" w:rsidRPr="00067AA5" w:rsidRDefault="00C66CF8" w:rsidP="004423CA">
      <w:pPr>
        <w:pStyle w:val="Textoindependiente"/>
        <w:numPr>
          <w:ilvl w:val="0"/>
          <w:numId w:val="50"/>
        </w:numPr>
        <w:rPr>
          <w:ins w:id="12466" w:author="RAFAEL SOTOMAYOR" w:date="2016-12-20T17:07:00Z"/>
          <w:noProof/>
          <w:lang w:val="es-ES"/>
        </w:rPr>
        <w:pPrChange w:id="12467" w:author="RAFAEL SOTOMAYOR" w:date="2016-12-20T17:07:00Z">
          <w:pPr>
            <w:pStyle w:val="Textoindependiente"/>
            <w:numPr>
              <w:numId w:val="51"/>
            </w:numPr>
            <w:tabs>
              <w:tab w:val="num" w:pos="720"/>
            </w:tabs>
            <w:ind w:left="720" w:hanging="360"/>
          </w:pPr>
        </w:pPrChange>
      </w:pPr>
      <w:ins w:id="12468" w:author="RAFAEL SOTOMAYOR" w:date="2016-12-20T17:07:00Z">
        <w:r w:rsidRPr="00067AA5">
          <w:rPr>
            <w:noProof/>
            <w:lang w:val="es-ES"/>
          </w:rPr>
          <w:t>Viñas y Parronales con superficie mayor a 5 hectáreas</w:t>
        </w:r>
      </w:ins>
    </w:p>
    <w:p w:rsidR="00C66CF8" w:rsidRPr="00067AA5" w:rsidRDefault="00C66CF8" w:rsidP="004423CA">
      <w:pPr>
        <w:pStyle w:val="Textoindependiente"/>
        <w:numPr>
          <w:ilvl w:val="0"/>
          <w:numId w:val="50"/>
        </w:numPr>
        <w:rPr>
          <w:ins w:id="12469" w:author="RAFAEL SOTOMAYOR" w:date="2016-12-20T17:07:00Z"/>
          <w:noProof/>
          <w:lang w:val="es-ES"/>
        </w:rPr>
        <w:pPrChange w:id="12470" w:author="RAFAEL SOTOMAYOR" w:date="2016-12-20T17:07:00Z">
          <w:pPr>
            <w:pStyle w:val="Textoindependiente"/>
            <w:numPr>
              <w:numId w:val="51"/>
            </w:numPr>
            <w:tabs>
              <w:tab w:val="num" w:pos="720"/>
            </w:tabs>
            <w:ind w:left="720" w:hanging="360"/>
          </w:pPr>
        </w:pPrChange>
      </w:pPr>
      <w:ins w:id="12471" w:author="RAFAEL SOTOMAYOR" w:date="2016-12-20T17:07:00Z">
        <w:r w:rsidRPr="00067AA5">
          <w:rPr>
            <w:noProof/>
            <w:lang w:val="es-ES"/>
          </w:rPr>
          <w:t>Hortalizas con Superficie mayor a 5 hectáreas</w:t>
        </w:r>
      </w:ins>
    </w:p>
    <w:p w:rsidR="00C66CF8" w:rsidRPr="00067AA5" w:rsidRDefault="00C66CF8" w:rsidP="004423CA">
      <w:pPr>
        <w:pStyle w:val="Textoindependiente"/>
        <w:numPr>
          <w:ilvl w:val="0"/>
          <w:numId w:val="50"/>
        </w:numPr>
        <w:rPr>
          <w:ins w:id="12472" w:author="RAFAEL SOTOMAYOR" w:date="2016-12-20T17:07:00Z"/>
          <w:noProof/>
          <w:lang w:val="es-ES"/>
        </w:rPr>
        <w:pPrChange w:id="12473" w:author="RAFAEL SOTOMAYOR" w:date="2016-12-20T17:07:00Z">
          <w:pPr>
            <w:pStyle w:val="Textoindependiente"/>
            <w:numPr>
              <w:numId w:val="51"/>
            </w:numPr>
            <w:tabs>
              <w:tab w:val="num" w:pos="720"/>
            </w:tabs>
            <w:ind w:left="720" w:hanging="360"/>
          </w:pPr>
        </w:pPrChange>
      </w:pPr>
      <w:ins w:id="12474" w:author="RAFAEL SOTOMAYOR" w:date="2016-12-20T17:07:00Z">
        <w:r w:rsidRPr="00067AA5">
          <w:rPr>
            <w:noProof/>
            <w:lang w:val="es-ES"/>
          </w:rPr>
          <w:t>Cultivos anuales con superficie mayor a 5 hectáreas</w:t>
        </w:r>
      </w:ins>
    </w:p>
    <w:p w:rsidR="00C66CF8" w:rsidRPr="00067AA5" w:rsidRDefault="00C66CF8" w:rsidP="00C66CF8">
      <w:pPr>
        <w:pStyle w:val="Textoindependiente"/>
        <w:rPr>
          <w:ins w:id="12475" w:author="RAFAEL SOTOMAYOR" w:date="2016-12-20T17:07:00Z"/>
          <w:noProof/>
          <w:lang w:val="es-ES"/>
        </w:rPr>
      </w:pPr>
    </w:p>
    <w:p w:rsidR="00C66CF8" w:rsidRDefault="00C66CF8" w:rsidP="00C66CF8">
      <w:pPr>
        <w:pStyle w:val="Textoindependiente"/>
        <w:rPr>
          <w:ins w:id="12476" w:author="RAFAEL SOTOMAYOR" w:date="2016-12-20T17:07:00Z"/>
          <w:noProof/>
          <w:lang w:val="es-ES"/>
        </w:rPr>
      </w:pPr>
      <w:ins w:id="12477" w:author="RAFAEL SOTOMAYOR" w:date="2016-12-20T17:07:00Z">
        <w:r w:rsidRPr="00067AA5">
          <w:rPr>
            <w:noProof/>
            <w:lang w:val="es-ES"/>
          </w:rPr>
          <w:t>Se obtiene la cartografía asociada, la cual se puede visualizar en la Ilustraci</w:t>
        </w:r>
        <w:r>
          <w:rPr>
            <w:noProof/>
            <w:lang w:val="es-ES"/>
          </w:rPr>
          <w:t>ón 39.</w:t>
        </w:r>
      </w:ins>
    </w:p>
    <w:p w:rsidR="00C66CF8" w:rsidRDefault="00C66CF8" w:rsidP="00C66CF8">
      <w:pPr>
        <w:pStyle w:val="Textoindependiente"/>
        <w:rPr>
          <w:ins w:id="12478" w:author="RAFAEL SOTOMAYOR" w:date="2016-12-20T17:07:00Z"/>
          <w:noProof/>
          <w:lang w:val="es-ES"/>
        </w:rPr>
      </w:pPr>
    </w:p>
    <w:p w:rsidR="00C66CF8" w:rsidRDefault="00C66CF8" w:rsidP="00C66CF8">
      <w:pPr>
        <w:pStyle w:val="Textoindependiente"/>
        <w:rPr>
          <w:ins w:id="12479" w:author="RAFAEL SOTOMAYOR" w:date="2016-12-20T17:07:00Z"/>
          <w:noProof/>
          <w:lang w:val="es-ES"/>
        </w:rPr>
      </w:pPr>
      <w:ins w:id="12480" w:author="RAFAEL SOTOMAYOR" w:date="2016-12-20T17:07:00Z">
        <w:r>
          <w:rPr>
            <w:noProof/>
            <w:lang w:eastAsia="es-CL" w:bidi="ar-SA"/>
          </w:rPr>
          <w:drawing>
            <wp:inline distT="0" distB="0" distL="0" distR="0" wp14:anchorId="19AD3464" wp14:editId="24BF9C33">
              <wp:extent cx="4144899" cy="3158018"/>
              <wp:effectExtent l="0" t="0" r="0" b="0"/>
              <wp:docPr id="259"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24"/>
                      <pic:cNvPicPr>
                        <a:picLocks noChangeAspect="1" noChangeArrowheads="1"/>
                      </pic:cNvPicPr>
                    </pic:nvPicPr>
                    <pic:blipFill>
                      <a:blip r:embed="rId92"/>
                      <a:stretch>
                        <a:fillRect/>
                      </a:stretch>
                    </pic:blipFill>
                    <pic:spPr bwMode="auto">
                      <a:xfrm>
                        <a:off x="0" y="0"/>
                        <a:ext cx="4146790" cy="3159459"/>
                      </a:xfrm>
                      <a:prstGeom prst="rect">
                        <a:avLst/>
                      </a:prstGeom>
                    </pic:spPr>
                  </pic:pic>
                </a:graphicData>
              </a:graphic>
            </wp:inline>
          </w:drawing>
        </w:r>
      </w:ins>
    </w:p>
    <w:p w:rsidR="00C66CF8" w:rsidRDefault="00C66CF8" w:rsidP="00C66CF8">
      <w:pPr>
        <w:pStyle w:val="Textoindependiente"/>
        <w:rPr>
          <w:ins w:id="12481" w:author="RAFAEL SOTOMAYOR" w:date="2016-12-20T17:07:00Z"/>
          <w:noProof/>
          <w:lang w:val="es-ES"/>
        </w:rPr>
      </w:pPr>
      <w:ins w:id="12482" w:author="RAFAEL SOTOMAYOR" w:date="2016-12-20T17:07:00Z">
        <w:r w:rsidRPr="00067AA5">
          <w:rPr>
            <w:noProof/>
            <w:lang w:eastAsia="es-CL" w:bidi="ar-SA"/>
          </w:rPr>
          <mc:AlternateContent>
            <mc:Choice Requires="wps">
              <w:drawing>
                <wp:anchor distT="0" distB="0" distL="0" distR="0" simplePos="0" relativeHeight="251679744" behindDoc="0" locked="0" layoutInCell="1" allowOverlap="1" wp14:anchorId="35B9E8AA" wp14:editId="381F86B1">
                  <wp:simplePos x="0" y="0"/>
                  <wp:positionH relativeFrom="column">
                    <wp:posOffset>66040</wp:posOffset>
                  </wp:positionH>
                  <wp:positionV relativeFrom="paragraph">
                    <wp:posOffset>97155</wp:posOffset>
                  </wp:positionV>
                  <wp:extent cx="2799080" cy="382270"/>
                  <wp:effectExtent l="0" t="0" r="0" b="0"/>
                  <wp:wrapSquare wrapText="largest"/>
                  <wp:docPr id="126" name="Marco21"/>
                  <wp:cNvGraphicFramePr/>
                  <a:graphic xmlns:a="http://schemas.openxmlformats.org/drawingml/2006/main">
                    <a:graphicData uri="http://schemas.microsoft.com/office/word/2010/wordprocessingShape">
                      <wps:wsp>
                        <wps:cNvSpPr txBox="1"/>
                        <wps:spPr>
                          <a:xfrm>
                            <a:off x="0" y="0"/>
                            <a:ext cx="2799080" cy="382270"/>
                          </a:xfrm>
                          <a:prstGeom prst="rect">
                            <a:avLst/>
                          </a:prstGeom>
                        </wps:spPr>
                        <wps:txbx>
                          <w:txbxContent>
                            <w:p w:rsidR="00C66CF8" w:rsidRDefault="00C66CF8" w:rsidP="00C66CF8">
                              <w:pPr>
                                <w:pStyle w:val="Figura"/>
                                <w:jc w:val="both"/>
                              </w:pPr>
                            </w:p>
                            <w:p w:rsidR="00C66CF8" w:rsidRDefault="00C66CF8" w:rsidP="00C66CF8">
                              <w:pPr>
                                <w:pStyle w:val="Epgrafe"/>
                              </w:pPr>
                              <w:bookmarkStart w:id="12483" w:name="_Toc470016035"/>
                              <w:r>
                                <w:t xml:space="preserve">lustración </w:t>
                              </w:r>
                              <w:r>
                                <w:fldChar w:fldCharType="begin"/>
                              </w:r>
                              <w:r>
                                <w:instrText xml:space="preserve"> SEQ Ilustración \* ARABIC </w:instrText>
                              </w:r>
                              <w:r>
                                <w:fldChar w:fldCharType="separate"/>
                              </w:r>
                              <w:r>
                                <w:rPr>
                                  <w:noProof/>
                                </w:rPr>
                                <w:t>39</w:t>
                              </w:r>
                              <w:r>
                                <w:rPr>
                                  <w:noProof/>
                                </w:rPr>
                                <w:fldChar w:fldCharType="end"/>
                              </w:r>
                              <w:r>
                                <w:t xml:space="preserve">: </w:t>
                              </w:r>
                              <w:r w:rsidRPr="007F155C">
                                <w:t>Extrapolación hacia la agricultura</w:t>
                              </w:r>
                              <w:bookmarkEnd w:id="12483"/>
                            </w:p>
                            <w:p w:rsidR="00C66CF8" w:rsidRDefault="00C66CF8" w:rsidP="00C66CF8">
                              <w:pPr>
                                <w:pStyle w:val="Figura"/>
                                <w:jc w:val="both"/>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21" o:spid="_x0000_s1058" type="#_x0000_t202" style="position:absolute;left:0;text-align:left;margin-left:5.2pt;margin-top:7.65pt;width:220.4pt;height:30.1pt;z-index:2516797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fUq/nwEAAC4DAAAOAAAAZHJzL2Uyb0RvYy54bWysUttO4zAQfUfaf7D8vk0aJChRUwRCi5B2 AQn4ANexG0uxxzt2m/Tvd+w2BS1viBdnbjlz5swsr0fbs53CYMA1fD4rOVNOQmvcpuFvr79+LjgL UbhW9OBUw/cq8OvVj7Pl4GtVQQd9q5ARiAv14BvexejrogiyU1aEGXjlKKkBrYjk4qZoUQyEbvui KsuLYgBsPYJUIVD07pDkq4yvtZLxSeugIusbTtxifjG/6/QWq6WoNyh8Z+SRhvgCCyuMo6YnqDsR Bdui+QRljUQIoONMgi1AayNVnoGmmZf/TfPSCa/yLCRO8CeZwvfBysfdMzLT0u6qC86csLSkPwIl VPMkzuBDTTUvnqrieAsjFU7xQME086jRpi9NwyhPMu9P0qoxMknB6vLqqlxQSlLufFFVl1n74v1v jyHeK7AsGQ1HWl1WVOx+h0hMqHQqISfxOvRPVhzXYx7ivJrIraHdE+eBVtvw8HcrUHHWPzjSLt3B ZOBkrCdDONkBXcihu4ObbQRtMoPU6oB7ZEBLycSOB5S2/tHPVe9nvvoHAAD//wMAUEsDBBQABgAI AAAAIQA2DEMg2QAAAAUBAAAPAAAAZHJzL2Rvd25yZXYueG1sTI5LT8MwEITvlfofrL1Tu48UiOJU FYITEiINB45OvE2sxusQuw/+PcsJTqPRjGa+Ynfzg7jgFF0gDcuFAoHUBuuo0/BRv9w9gIjJkDVD INTwjRF25XxWmNyGK1V4OaRO8AjF3GjoUxpzKWPbozdxEUYkzo5h8iaxnTppJ3PlcT/IlVJb6Y0j fujNiE89tqfD2WvYf1L17L7emvfqWLm6flT0uj1pPZ+BSHhLf034ZWduKBmoCWeyUQzs1YabrNka BOebbLkC0Wi4zzKQZSH/05c/AAAA//8DAFBLAQItABQABgAIAAAAIQC2gziS/gAAAOEBAAATAAAA AAAAAAAAAAAAAAAAAABbQ29udGVudF9UeXBlc10ueG1sUEsBAi0AFAAGAAgAAAAhADj9If/WAAAA lAEAAAsAAAAAAAAAAAAAAAAALwEAAF9yZWxzLy5yZWxzUEsBAi0AFAAGAAgAAAAhAB59Sr+fAQAA LgMAAA4AAAAAAAAAAAAAAAAALgIAAGRycy9lMm9Eb2MueG1sUEsBAi0AFAAGAAgAAAAhADYMQyDZ AAAABQEAAA8AAAAAAAAAAAAAAAAA+QMAAGRycy9kb3ducmV2LnhtbFBLBQYAAAAABAAEAPMAAAD/ BAAAAAA= " filled="f" stroked="f">
                  <v:textbox inset="0,0,0,0">
                    <w:txbxContent>
                      <w:p w:rsidR="00C66CF8" w:rsidRDefault="00C66CF8" w:rsidP="00C66CF8">
                        <w:pPr>
                          <w:pStyle w:val="Figura"/>
                          <w:jc w:val="both"/>
                        </w:pPr>
                      </w:p>
                      <w:p w:rsidR="00C66CF8" w:rsidRDefault="00C66CF8" w:rsidP="00C66CF8">
                        <w:pPr>
                          <w:pStyle w:val="Epgrafe"/>
                        </w:pPr>
                        <w:bookmarkStart w:id="12484" w:name="_Toc470016035"/>
                        <w:r>
                          <w:t xml:space="preserve">lustración </w:t>
                        </w:r>
                        <w:r>
                          <w:fldChar w:fldCharType="begin"/>
                        </w:r>
                        <w:r>
                          <w:instrText xml:space="preserve"> SEQ Ilustración \* ARABIC </w:instrText>
                        </w:r>
                        <w:r>
                          <w:fldChar w:fldCharType="separate"/>
                        </w:r>
                        <w:r>
                          <w:rPr>
                            <w:noProof/>
                          </w:rPr>
                          <w:t>39</w:t>
                        </w:r>
                        <w:r>
                          <w:rPr>
                            <w:noProof/>
                          </w:rPr>
                          <w:fldChar w:fldCharType="end"/>
                        </w:r>
                        <w:r>
                          <w:t xml:space="preserve">: </w:t>
                        </w:r>
                        <w:r w:rsidRPr="007F155C">
                          <w:t>Extrapolación hacia la agricultura</w:t>
                        </w:r>
                        <w:bookmarkEnd w:id="12484"/>
                      </w:p>
                      <w:p w:rsidR="00C66CF8" w:rsidRDefault="00C66CF8" w:rsidP="00C66CF8">
                        <w:pPr>
                          <w:pStyle w:val="Figura"/>
                          <w:jc w:val="both"/>
                        </w:pPr>
                      </w:p>
                    </w:txbxContent>
                  </v:textbox>
                  <w10:wrap type="square" side="largest"/>
                </v:shape>
              </w:pict>
            </mc:Fallback>
          </mc:AlternateContent>
        </w:r>
      </w:ins>
    </w:p>
    <w:p w:rsidR="00C66CF8" w:rsidRDefault="00C66CF8" w:rsidP="00C66CF8">
      <w:pPr>
        <w:pStyle w:val="Textoindependiente"/>
        <w:rPr>
          <w:ins w:id="12485" w:author="RAFAEL SOTOMAYOR" w:date="2016-12-20T17:07:00Z"/>
          <w:noProof/>
          <w:lang w:val="es-ES"/>
        </w:rPr>
      </w:pPr>
    </w:p>
    <w:p w:rsidR="00C66CF8" w:rsidRPr="00067AA5" w:rsidRDefault="00C66CF8" w:rsidP="00C66CF8">
      <w:pPr>
        <w:pStyle w:val="Textoindependiente"/>
        <w:rPr>
          <w:ins w:id="12486" w:author="RAFAEL SOTOMAYOR" w:date="2016-12-20T17:07:00Z"/>
          <w:noProof/>
          <w:lang w:val="es-ES"/>
        </w:rPr>
      </w:pPr>
    </w:p>
    <w:p w:rsidR="00C66CF8" w:rsidRDefault="00C66CF8" w:rsidP="00C66CF8">
      <w:pPr>
        <w:pStyle w:val="Textoindependiente"/>
        <w:rPr>
          <w:ins w:id="12487" w:author="RAFAEL SOTOMAYOR" w:date="2016-12-20T17:07:00Z"/>
          <w:noProof/>
          <w:lang w:val="es-ES"/>
        </w:rPr>
      </w:pPr>
    </w:p>
    <w:p w:rsidR="00C66CF8" w:rsidRPr="00067AA5" w:rsidRDefault="00C66CF8" w:rsidP="00C66CF8">
      <w:pPr>
        <w:pStyle w:val="Textoindependiente"/>
        <w:rPr>
          <w:ins w:id="12488" w:author="RAFAEL SOTOMAYOR" w:date="2016-12-20T17:07:00Z"/>
          <w:noProof/>
          <w:lang w:val="es-ES"/>
        </w:rPr>
      </w:pPr>
      <w:ins w:id="12489" w:author="RAFAEL SOTOMAYOR" w:date="2016-12-20T17:07:00Z">
        <w:r w:rsidRPr="00067AA5">
          <w:rPr>
            <w:noProof/>
            <w:lang w:val="es-ES"/>
          </w:rPr>
          <w:t>Para poder extrapolar se parametrizará de la siguiente forma:</w:t>
        </w:r>
      </w:ins>
    </w:p>
    <w:p w:rsidR="00C66CF8" w:rsidRPr="00067AA5" w:rsidRDefault="00C66CF8" w:rsidP="004423CA">
      <w:pPr>
        <w:pStyle w:val="Textoindependiente"/>
        <w:numPr>
          <w:ilvl w:val="1"/>
          <w:numId w:val="62"/>
        </w:numPr>
        <w:rPr>
          <w:ins w:id="12490" w:author="RAFAEL SOTOMAYOR" w:date="2016-12-20T17:07:00Z"/>
          <w:noProof/>
          <w:lang w:val="es-ES"/>
        </w:rPr>
        <w:pPrChange w:id="12491" w:author="RAFAEL SOTOMAYOR" w:date="2016-12-20T17:07:00Z">
          <w:pPr>
            <w:pStyle w:val="Textoindependiente"/>
            <w:numPr>
              <w:ilvl w:val="1"/>
              <w:numId w:val="64"/>
            </w:numPr>
            <w:ind w:left="1440" w:hanging="360"/>
          </w:pPr>
        </w:pPrChange>
      </w:pPr>
      <w:ins w:id="12492" w:author="RAFAEL SOTOMAYOR" w:date="2016-12-20T17:07:00Z">
        <w:r w:rsidRPr="00067AA5">
          <w:rPr>
            <w:noProof/>
            <w:lang w:val="es-ES"/>
          </w:rPr>
          <w:t>Superficie en He</w:t>
        </w:r>
        <w:r>
          <w:rPr>
            <w:noProof/>
            <w:lang w:val="es-ES"/>
          </w:rPr>
          <w:t>ct</w:t>
        </w:r>
        <w:r w:rsidRPr="00067AA5">
          <w:rPr>
            <w:noProof/>
            <w:lang w:val="es-ES"/>
          </w:rPr>
          <w:t>área y/o Km2 por cada polígono.</w:t>
        </w:r>
      </w:ins>
    </w:p>
    <w:p w:rsidR="00C66CF8" w:rsidRPr="00067AA5" w:rsidRDefault="00C66CF8" w:rsidP="004423CA">
      <w:pPr>
        <w:pStyle w:val="Textoindependiente"/>
        <w:numPr>
          <w:ilvl w:val="1"/>
          <w:numId w:val="62"/>
        </w:numPr>
        <w:rPr>
          <w:ins w:id="12493" w:author="RAFAEL SOTOMAYOR" w:date="2016-12-20T17:07:00Z"/>
          <w:noProof/>
          <w:lang w:val="es-ES"/>
        </w:rPr>
        <w:pPrChange w:id="12494" w:author="RAFAEL SOTOMAYOR" w:date="2016-12-20T17:07:00Z">
          <w:pPr>
            <w:pStyle w:val="Textoindependiente"/>
            <w:numPr>
              <w:ilvl w:val="1"/>
              <w:numId w:val="64"/>
            </w:numPr>
            <w:ind w:left="1440" w:hanging="360"/>
          </w:pPr>
        </w:pPrChange>
      </w:pPr>
      <w:ins w:id="12495" w:author="RAFAEL SOTOMAYOR" w:date="2016-12-20T17:07:00Z">
        <w:r w:rsidRPr="00067AA5">
          <w:rPr>
            <w:noProof/>
            <w:lang w:val="es-ES"/>
          </w:rPr>
          <w:t>Aplicar criterio de 3 km,5 km y 10km para la densidad de antenas con función de castigo (</w:t>
        </w:r>
        <w:r w:rsidRPr="00067AA5">
          <w:rPr>
            <w:i/>
            <w:noProof/>
            <w:lang w:val="es-ES"/>
          </w:rPr>
          <w:t>link budget)</w:t>
        </w:r>
        <w:r w:rsidRPr="00067AA5">
          <w:rPr>
            <w:noProof/>
            <w:lang w:val="es-ES"/>
          </w:rPr>
          <w:t xml:space="preserve"> para ver cuantas antenas corresponden a cada polígono.</w:t>
        </w:r>
      </w:ins>
    </w:p>
    <w:p w:rsidR="00C66CF8" w:rsidRPr="00067AA5" w:rsidRDefault="00C66CF8" w:rsidP="004423CA">
      <w:pPr>
        <w:pStyle w:val="Textoindependiente"/>
        <w:numPr>
          <w:ilvl w:val="1"/>
          <w:numId w:val="62"/>
        </w:numPr>
        <w:rPr>
          <w:ins w:id="12496" w:author="RAFAEL SOTOMAYOR" w:date="2016-12-20T17:07:00Z"/>
          <w:noProof/>
          <w:lang w:val="es-ES"/>
        </w:rPr>
        <w:pPrChange w:id="12497" w:author="RAFAEL SOTOMAYOR" w:date="2016-12-20T17:07:00Z">
          <w:pPr>
            <w:pStyle w:val="Textoindependiente"/>
            <w:numPr>
              <w:ilvl w:val="1"/>
              <w:numId w:val="64"/>
            </w:numPr>
            <w:ind w:left="1440" w:hanging="360"/>
          </w:pPr>
        </w:pPrChange>
      </w:pPr>
      <w:ins w:id="12498" w:author="RAFAEL SOTOMAYOR" w:date="2016-12-20T17:07:00Z">
        <w:r w:rsidRPr="00067AA5">
          <w:rPr>
            <w:noProof/>
            <w:lang w:val="es-ES"/>
          </w:rPr>
          <w:t>Indicadores de adopción de acuerdo a Tabla 28.</w:t>
        </w:r>
      </w:ins>
    </w:p>
    <w:p w:rsidR="00C66CF8" w:rsidRPr="00067AA5" w:rsidRDefault="00C66CF8" w:rsidP="004423CA">
      <w:pPr>
        <w:pStyle w:val="Textoindependiente"/>
        <w:numPr>
          <w:ilvl w:val="1"/>
          <w:numId w:val="62"/>
        </w:numPr>
        <w:rPr>
          <w:ins w:id="12499" w:author="RAFAEL SOTOMAYOR" w:date="2016-12-20T17:07:00Z"/>
          <w:noProof/>
        </w:rPr>
        <w:pPrChange w:id="12500" w:author="RAFAEL SOTOMAYOR" w:date="2016-12-20T17:07:00Z">
          <w:pPr>
            <w:pStyle w:val="Textoindependiente"/>
            <w:numPr>
              <w:ilvl w:val="1"/>
              <w:numId w:val="64"/>
            </w:numPr>
            <w:ind w:left="1440" w:hanging="360"/>
          </w:pPr>
        </w:pPrChange>
      </w:pPr>
      <w:ins w:id="12501" w:author="RAFAEL SOTOMAYOR" w:date="2016-12-20T17:07:00Z">
        <w:r w:rsidRPr="00067AA5">
          <w:rPr>
            <w:noProof/>
            <w:lang w:val="es-ES"/>
          </w:rPr>
          <w:t xml:space="preserve">Para las capacidades máximas de transmisión se debe considerar una estimación de requerimientos de comunicaciones menor que para la fruticultura, debido a la extensión de los </w:t>
        </w:r>
        <w:r w:rsidRPr="00067AA5">
          <w:rPr>
            <w:noProof/>
            <w:lang w:val="es-ES"/>
          </w:rPr>
          <w:lastRenderedPageBreak/>
          <w:t>cultivos y variabilidad año a año de estos, a excepción del caso vitivinicola que la vigilancia de su cadena de valor tiene similares características al rubro de la fruticultura.</w:t>
        </w:r>
      </w:ins>
    </w:p>
    <w:p w:rsidR="00C66CF8" w:rsidRPr="00067AA5" w:rsidRDefault="00C66CF8" w:rsidP="00C66CF8">
      <w:pPr>
        <w:ind w:left="360"/>
        <w:rPr>
          <w:ins w:id="12502" w:author="RAFAEL SOTOMAYOR" w:date="2016-12-20T17:07:00Z"/>
          <w:noProof/>
        </w:rPr>
      </w:pPr>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2503" w:author="RAFAEL SOTOMAYOR" w:date="2016-12-20T17:07:00Z"/>
          <w:noProof/>
        </w:rPr>
        <w:pPrChange w:id="12504"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2505" w:name="_Toc470016900"/>
      <w:ins w:id="12506" w:author="RAFAEL SOTOMAYOR" w:date="2016-12-20T17:07:00Z">
        <w:r w:rsidRPr="00067AA5">
          <w:rPr>
            <w:noProof/>
          </w:rPr>
          <w:t>Herramienta GIS</w:t>
        </w:r>
        <w:bookmarkEnd w:id="12505"/>
      </w:ins>
    </w:p>
    <w:p w:rsidR="00C66CF8" w:rsidRPr="00067AA5" w:rsidRDefault="00C66CF8" w:rsidP="00C66CF8">
      <w:pPr>
        <w:rPr>
          <w:ins w:id="12507" w:author="RAFAEL SOTOMAYOR" w:date="2016-12-20T17:07:00Z"/>
          <w:noProof/>
        </w:rPr>
      </w:pPr>
    </w:p>
    <w:p w:rsidR="00C66CF8" w:rsidRPr="00067AA5" w:rsidRDefault="00C66CF8" w:rsidP="00C66CF8">
      <w:pPr>
        <w:pStyle w:val="Textoindependiente"/>
        <w:rPr>
          <w:ins w:id="12508" w:author="RAFAEL SOTOMAYOR" w:date="2016-12-20T17:07:00Z"/>
          <w:noProof/>
          <w:lang w:val="es-ES"/>
        </w:rPr>
      </w:pPr>
      <w:ins w:id="12509" w:author="RAFAEL SOTOMAYOR" w:date="2016-12-20T17:07:00Z">
        <w:r w:rsidRPr="00067AA5">
          <w:rPr>
            <w:noProof/>
            <w:lang w:val="es-ES"/>
          </w:rPr>
          <w:t xml:space="preserve">Para este proyecto se utilizó QGIS, Sistema de Información Geográfica (SIG) de código libre para plataformas GNU/Linux, Unix, Mac OS, Microsoft Windows y Android. </w:t>
        </w:r>
      </w:ins>
    </w:p>
    <w:p w:rsidR="00C66CF8" w:rsidRPr="00067AA5" w:rsidRDefault="00C66CF8" w:rsidP="004423CA">
      <w:pPr>
        <w:pStyle w:val="Textoindependiente"/>
        <w:numPr>
          <w:ilvl w:val="0"/>
          <w:numId w:val="51"/>
        </w:numPr>
        <w:rPr>
          <w:ins w:id="12510" w:author="RAFAEL SOTOMAYOR" w:date="2016-12-20T17:07:00Z"/>
          <w:noProof/>
          <w:lang w:val="es-ES"/>
        </w:rPr>
        <w:pPrChange w:id="12511" w:author="RAFAEL SOTOMAYOR" w:date="2016-12-20T17:07:00Z">
          <w:pPr>
            <w:pStyle w:val="Textoindependiente"/>
            <w:numPr>
              <w:numId w:val="52"/>
            </w:numPr>
            <w:ind w:left="720" w:hanging="360"/>
          </w:pPr>
        </w:pPrChange>
      </w:pPr>
      <w:ins w:id="12512" w:author="RAFAEL SOTOMAYOR" w:date="2016-12-20T17:07:00Z">
        <w:r w:rsidRPr="00067AA5">
          <w:rPr>
            <w:noProof/>
            <w:lang w:val="es-ES"/>
          </w:rPr>
          <w:t>Soporte para la extensión espacial de PostgreSQL, PostGIS.</w:t>
        </w:r>
      </w:ins>
    </w:p>
    <w:p w:rsidR="00C66CF8" w:rsidRPr="00067AA5" w:rsidRDefault="00C66CF8" w:rsidP="004423CA">
      <w:pPr>
        <w:pStyle w:val="Textoindependiente"/>
        <w:numPr>
          <w:ilvl w:val="0"/>
          <w:numId w:val="51"/>
        </w:numPr>
        <w:rPr>
          <w:ins w:id="12513" w:author="RAFAEL SOTOMAYOR" w:date="2016-12-20T17:07:00Z"/>
          <w:noProof/>
          <w:lang w:val="es-ES"/>
        </w:rPr>
        <w:pPrChange w:id="12514" w:author="RAFAEL SOTOMAYOR" w:date="2016-12-20T17:07:00Z">
          <w:pPr>
            <w:pStyle w:val="Textoindependiente"/>
            <w:numPr>
              <w:numId w:val="52"/>
            </w:numPr>
            <w:ind w:left="720" w:hanging="360"/>
          </w:pPr>
        </w:pPrChange>
      </w:pPr>
      <w:ins w:id="12515" w:author="RAFAEL SOTOMAYOR" w:date="2016-12-20T17:07:00Z">
        <w:r w:rsidRPr="00067AA5">
          <w:rPr>
            <w:noProof/>
            <w:lang w:val="es-ES"/>
          </w:rPr>
          <w:t>Manejo de archivos vectoriales Shapefile, ArcInfo coverages, Mapinfo, GRASS GIS, etc.</w:t>
        </w:r>
      </w:ins>
    </w:p>
    <w:p w:rsidR="00C66CF8" w:rsidRPr="00067AA5" w:rsidRDefault="00C66CF8" w:rsidP="004423CA">
      <w:pPr>
        <w:pStyle w:val="Textoindependiente"/>
        <w:numPr>
          <w:ilvl w:val="0"/>
          <w:numId w:val="51"/>
        </w:numPr>
        <w:rPr>
          <w:ins w:id="12516" w:author="RAFAEL SOTOMAYOR" w:date="2016-12-20T17:07:00Z"/>
          <w:noProof/>
          <w:lang w:val="es-ES"/>
        </w:rPr>
        <w:pPrChange w:id="12517" w:author="RAFAEL SOTOMAYOR" w:date="2016-12-20T17:07:00Z">
          <w:pPr>
            <w:pStyle w:val="Textoindependiente"/>
            <w:numPr>
              <w:numId w:val="52"/>
            </w:numPr>
            <w:ind w:left="720" w:hanging="360"/>
          </w:pPr>
        </w:pPrChange>
      </w:pPr>
      <w:ins w:id="12518" w:author="RAFAEL SOTOMAYOR" w:date="2016-12-20T17:07:00Z">
        <w:r w:rsidRPr="00067AA5">
          <w:rPr>
            <w:noProof/>
            <w:lang w:val="es-ES"/>
          </w:rPr>
          <w:t>Soporte para un importante número de tipos de archivos Raster (GRASS GIS, GeoTIFF, TIFF, JPG, etc.)</w:t>
        </w:r>
      </w:ins>
    </w:p>
    <w:p w:rsidR="00C66CF8" w:rsidRPr="00067AA5" w:rsidRDefault="00C66CF8" w:rsidP="004423CA">
      <w:pPr>
        <w:pStyle w:val="Textoindependiente"/>
        <w:numPr>
          <w:ilvl w:val="0"/>
          <w:numId w:val="51"/>
        </w:numPr>
        <w:rPr>
          <w:ins w:id="12519" w:author="RAFAEL SOTOMAYOR" w:date="2016-12-20T17:07:00Z"/>
          <w:noProof/>
          <w:lang w:val="es-ES"/>
        </w:rPr>
        <w:pPrChange w:id="12520" w:author="RAFAEL SOTOMAYOR" w:date="2016-12-20T17:07:00Z">
          <w:pPr>
            <w:pStyle w:val="Textoindependiente"/>
            <w:numPr>
              <w:numId w:val="52"/>
            </w:numPr>
            <w:ind w:left="720" w:hanging="360"/>
          </w:pPr>
        </w:pPrChange>
      </w:pPr>
      <w:ins w:id="12521" w:author="RAFAEL SOTOMAYOR" w:date="2016-12-20T17:07:00Z">
        <w:r w:rsidRPr="00067AA5">
          <w:rPr>
            <w:noProof/>
            <w:lang w:val="es-ES"/>
          </w:rPr>
          <w:t>Una de sus mayores ventajas es que permite la integración de “plugins” desarrollados tanto en C++ como Python para análisis de propósito especifico.</w:t>
        </w:r>
      </w:ins>
    </w:p>
    <w:p w:rsidR="00C66CF8" w:rsidRPr="00067AA5" w:rsidRDefault="00C66CF8" w:rsidP="00C66CF8">
      <w:pPr>
        <w:pStyle w:val="Textoindependiente"/>
        <w:rPr>
          <w:ins w:id="12522" w:author="RAFAEL SOTOMAYOR" w:date="2016-12-20T17:07:00Z"/>
          <w:noProof/>
          <w:lang w:val="es-ES"/>
        </w:rPr>
      </w:pPr>
    </w:p>
    <w:p w:rsidR="00C66CF8" w:rsidRPr="00067AA5" w:rsidRDefault="00C66CF8" w:rsidP="00C66CF8">
      <w:pPr>
        <w:pStyle w:val="Textoindependiente"/>
        <w:rPr>
          <w:ins w:id="12523" w:author="RAFAEL SOTOMAYOR" w:date="2016-12-20T17:07:00Z"/>
          <w:noProof/>
          <w:lang w:val="es-ES" w:eastAsia="es-CL" w:bidi="ar-SA"/>
        </w:rPr>
      </w:pPr>
      <w:ins w:id="12524" w:author="RAFAEL SOTOMAYOR" w:date="2016-12-20T17:07:00Z">
        <w:r>
          <w:rPr>
            <w:noProof/>
            <w:lang w:val="es-ES"/>
          </w:rPr>
          <w:t>La Ilustraci</w:t>
        </w:r>
        <w:r w:rsidRPr="00067AA5">
          <w:rPr>
            <w:noProof/>
            <w:lang w:val="es-ES"/>
          </w:rPr>
          <w:t xml:space="preserve">ón 40 </w:t>
        </w:r>
        <w:r>
          <w:rPr>
            <w:noProof/>
            <w:lang w:val="es-ES"/>
          </w:rPr>
          <w:t>muestra la versi</w:t>
        </w:r>
        <w:r w:rsidRPr="00067AA5">
          <w:rPr>
            <w:noProof/>
            <w:lang w:val="es-ES"/>
          </w:rPr>
          <w:t>ón de software utilizado.</w:t>
        </w:r>
        <w:r w:rsidRPr="00067AA5">
          <w:rPr>
            <w:noProof/>
            <w:lang w:val="es-ES" w:eastAsia="es-CL" w:bidi="ar-SA"/>
          </w:rPr>
          <w:t xml:space="preserve"> </w:t>
        </w:r>
      </w:ins>
    </w:p>
    <w:p w:rsidR="00C66CF8" w:rsidRPr="00067AA5" w:rsidRDefault="00C66CF8" w:rsidP="00C66CF8">
      <w:pPr>
        <w:pStyle w:val="Textoindependiente"/>
        <w:rPr>
          <w:ins w:id="12525" w:author="RAFAEL SOTOMAYOR" w:date="2016-12-20T17:07:00Z"/>
          <w:noProof/>
          <w:lang w:val="es-ES"/>
        </w:rPr>
      </w:pPr>
      <w:ins w:id="12526" w:author="RAFAEL SOTOMAYOR" w:date="2016-12-20T17:07:00Z">
        <w:r w:rsidRPr="00067AA5">
          <w:rPr>
            <w:noProof/>
            <w:lang w:eastAsia="es-CL" w:bidi="ar-SA"/>
          </w:rPr>
          <w:drawing>
            <wp:inline distT="0" distB="0" distL="0" distR="0" wp14:anchorId="11DB651F" wp14:editId="28C309D0">
              <wp:extent cx="5219700" cy="2690443"/>
              <wp:effectExtent l="0" t="0" r="0" b="0"/>
              <wp:docPr id="131"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25"/>
                      <pic:cNvPicPr>
                        <a:picLocks noChangeAspect="1" noChangeArrowheads="1"/>
                      </pic:cNvPicPr>
                    </pic:nvPicPr>
                    <pic:blipFill>
                      <a:blip r:embed="rId93"/>
                      <a:stretch>
                        <a:fillRect/>
                      </a:stretch>
                    </pic:blipFill>
                    <pic:spPr bwMode="auto">
                      <a:xfrm>
                        <a:off x="0" y="0"/>
                        <a:ext cx="5219177" cy="2690173"/>
                      </a:xfrm>
                      <a:prstGeom prst="rect">
                        <a:avLst/>
                      </a:prstGeom>
                    </pic:spPr>
                  </pic:pic>
                </a:graphicData>
              </a:graphic>
            </wp:inline>
          </w:drawing>
        </w:r>
      </w:ins>
    </w:p>
    <w:p w:rsidR="00C66CF8" w:rsidRDefault="00C66CF8" w:rsidP="00C66CF8">
      <w:pPr>
        <w:pStyle w:val="Epgrafe"/>
        <w:rPr>
          <w:ins w:id="12527" w:author="RAFAEL SOTOMAYOR" w:date="2016-12-20T17:07:00Z"/>
          <w:noProof/>
        </w:rPr>
      </w:pPr>
      <w:bookmarkStart w:id="12528" w:name="_Toc469954942"/>
      <w:bookmarkStart w:id="12529" w:name="_Toc470016036"/>
      <w:ins w:id="12530" w:author="RAFAEL SOTOMAYOR" w:date="2016-12-20T17:07:00Z">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40</w:t>
        </w:r>
        <w:r w:rsidRPr="00067AA5">
          <w:rPr>
            <w:noProof/>
          </w:rPr>
          <w:fldChar w:fldCharType="end"/>
        </w:r>
        <w:r>
          <w:rPr>
            <w:noProof/>
          </w:rPr>
          <w:t>:</w:t>
        </w:r>
        <w:r w:rsidRPr="00067AA5">
          <w:rPr>
            <w:noProof/>
          </w:rPr>
          <w:t xml:space="preserve"> Software GIS</w:t>
        </w:r>
        <w:bookmarkEnd w:id="12528"/>
        <w:bookmarkEnd w:id="12529"/>
      </w:ins>
    </w:p>
    <w:p w:rsidR="00C66CF8" w:rsidRPr="008565D8" w:rsidRDefault="00C66CF8" w:rsidP="00C66CF8">
      <w:pPr>
        <w:rPr>
          <w:ins w:id="12531" w:author="RAFAEL SOTOMAYOR" w:date="2016-12-20T17:07:00Z"/>
        </w:rPr>
      </w:pPr>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2532" w:author="RAFAEL SOTOMAYOR" w:date="2016-12-20T17:07:00Z"/>
          <w:noProof/>
        </w:rPr>
        <w:pPrChange w:id="12533"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2534" w:name="_Toc470016901"/>
      <w:ins w:id="12535" w:author="RAFAEL SOTOMAYOR" w:date="2016-12-20T17:07:00Z">
        <w:r w:rsidRPr="00067AA5">
          <w:rPr>
            <w:noProof/>
          </w:rPr>
          <w:t>Entregables GIS</w:t>
        </w:r>
        <w:bookmarkEnd w:id="12534"/>
      </w:ins>
    </w:p>
    <w:p w:rsidR="00C66CF8" w:rsidRPr="00067AA5" w:rsidRDefault="00C66CF8" w:rsidP="00C66CF8">
      <w:pPr>
        <w:rPr>
          <w:ins w:id="12536" w:author="RAFAEL SOTOMAYOR" w:date="2016-12-20T17:07:00Z"/>
          <w:noProof/>
        </w:rPr>
      </w:pPr>
    </w:p>
    <w:p w:rsidR="00C66CF8" w:rsidRPr="00067AA5" w:rsidRDefault="00C66CF8" w:rsidP="00C66CF8">
      <w:pPr>
        <w:pStyle w:val="Textoindependiente"/>
        <w:rPr>
          <w:ins w:id="12537" w:author="RAFAEL SOTOMAYOR" w:date="2016-12-20T17:07:00Z"/>
          <w:noProof/>
          <w:lang w:val="es-ES"/>
        </w:rPr>
      </w:pPr>
      <w:ins w:id="12538" w:author="RAFAEL SOTOMAYOR" w:date="2016-12-20T17:07:00Z">
        <w:r w:rsidRPr="00067AA5">
          <w:rPr>
            <w:noProof/>
            <w:lang w:val="es-ES"/>
          </w:rPr>
          <w:t>La carpeta de respaldo digital workspace/gissubtel/ tiene todos los archivos necesarios de este proyecto que se denominan “entregables”.</w:t>
        </w:r>
      </w:ins>
    </w:p>
    <w:p w:rsidR="00C66CF8" w:rsidRPr="00067AA5" w:rsidRDefault="00C66CF8" w:rsidP="00C66CF8">
      <w:pPr>
        <w:rPr>
          <w:ins w:id="12539" w:author="RAFAEL SOTOMAYOR" w:date="2016-12-20T17:07:00Z"/>
          <w:b/>
          <w:noProof/>
          <w:color w:val="333399"/>
          <w:sz w:val="28"/>
          <w:szCs w:val="28"/>
        </w:rPr>
      </w:pPr>
    </w:p>
    <w:p w:rsidR="00C66CF8" w:rsidRPr="00067AA5" w:rsidRDefault="00C66CF8" w:rsidP="00C66CF8">
      <w:pPr>
        <w:rPr>
          <w:ins w:id="12540" w:author="RAFAEL SOTOMAYOR" w:date="2016-12-20T17:07:00Z"/>
          <w:b/>
          <w:noProof/>
          <w:color w:val="333399"/>
          <w:sz w:val="28"/>
          <w:szCs w:val="28"/>
        </w:rPr>
      </w:pPr>
      <w:ins w:id="12541" w:author="RAFAEL SOTOMAYOR" w:date="2016-12-20T17:07:00Z">
        <w:r w:rsidRPr="00067AA5">
          <w:rPr>
            <w:b/>
            <w:noProof/>
            <w:color w:val="333399"/>
            <w:sz w:val="28"/>
            <w:szCs w:val="28"/>
          </w:rPr>
          <w:lastRenderedPageBreak/>
          <w:br w:type="page"/>
        </w:r>
      </w:ins>
    </w:p>
    <w:p w:rsidR="00C66CF8" w:rsidRPr="00067AA5" w:rsidRDefault="00C66CF8" w:rsidP="004423CA">
      <w:pPr>
        <w:pStyle w:val="Ttulo1"/>
        <w:widowControl/>
        <w:numPr>
          <w:ilvl w:val="0"/>
          <w:numId w:val="58"/>
        </w:numPr>
        <w:pBdr>
          <w:bottom w:val="single" w:sz="12" w:space="1" w:color="365F91" w:themeColor="accent1" w:themeShade="BF"/>
        </w:pBdr>
        <w:spacing w:before="600" w:after="80" w:line="240" w:lineRule="auto"/>
        <w:contextualSpacing w:val="0"/>
        <w:rPr>
          <w:ins w:id="12542" w:author="RAFAEL SOTOMAYOR" w:date="2016-12-20T17:07:00Z"/>
          <w:noProof/>
        </w:rPr>
        <w:pPrChange w:id="12543" w:author="RAFAEL SOTOMAYOR" w:date="2016-12-20T17:07:00Z">
          <w:pPr>
            <w:pStyle w:val="Ttulo1"/>
            <w:widowControl/>
            <w:numPr>
              <w:numId w:val="60"/>
            </w:numPr>
            <w:pBdr>
              <w:bottom w:val="single" w:sz="12" w:space="1" w:color="365F91" w:themeColor="accent1" w:themeShade="BF"/>
            </w:pBdr>
            <w:spacing w:before="600" w:after="80" w:line="240" w:lineRule="auto"/>
            <w:ind w:left="720" w:hanging="360"/>
            <w:contextualSpacing w:val="0"/>
          </w:pPr>
        </w:pPrChange>
      </w:pPr>
      <w:bookmarkStart w:id="12544" w:name="_Toc470016902"/>
      <w:ins w:id="12545" w:author="RAFAEL SOTOMAYOR" w:date="2016-12-20T17:07:00Z">
        <w:r w:rsidRPr="00067AA5">
          <w:rPr>
            <w:noProof/>
          </w:rPr>
          <w:lastRenderedPageBreak/>
          <w:t>Etapa II: Estimación de demanda prospectiva de consumo de datos a 5, 10 y 20 años.</w:t>
        </w:r>
        <w:bookmarkEnd w:id="12544"/>
      </w:ins>
    </w:p>
    <w:p w:rsidR="00C66CF8" w:rsidRPr="00067AA5" w:rsidRDefault="00C66CF8" w:rsidP="00C66CF8">
      <w:pPr>
        <w:rPr>
          <w:ins w:id="12546" w:author="RAFAEL SOTOMAYOR" w:date="2016-12-20T17:07:00Z"/>
          <w:noProof/>
        </w:rPr>
      </w:pPr>
    </w:p>
    <w:p w:rsidR="00C66CF8" w:rsidRPr="00067AA5" w:rsidRDefault="00C66CF8" w:rsidP="004423CA">
      <w:pPr>
        <w:pStyle w:val="Ttulo2"/>
        <w:widowControl/>
        <w:numPr>
          <w:ilvl w:val="1"/>
          <w:numId w:val="58"/>
        </w:numPr>
        <w:pBdr>
          <w:bottom w:val="single" w:sz="8" w:space="1" w:color="4F81BD" w:themeColor="accent1"/>
        </w:pBdr>
        <w:spacing w:before="200" w:after="80" w:line="240" w:lineRule="auto"/>
        <w:contextualSpacing w:val="0"/>
        <w:rPr>
          <w:ins w:id="12547" w:author="RAFAEL SOTOMAYOR" w:date="2016-12-20T17:07:00Z"/>
          <w:noProof/>
        </w:rPr>
        <w:pPrChange w:id="12548" w:author="RAFAEL SOTOMAYOR" w:date="2016-12-20T17:07:00Z">
          <w:pPr>
            <w:pStyle w:val="Ttulo2"/>
            <w:widowControl/>
            <w:numPr>
              <w:ilvl w:val="1"/>
              <w:numId w:val="60"/>
            </w:numPr>
            <w:pBdr>
              <w:bottom w:val="single" w:sz="8" w:space="1" w:color="4F81BD" w:themeColor="accent1"/>
            </w:pBdr>
            <w:spacing w:before="200" w:after="80" w:line="240" w:lineRule="auto"/>
            <w:ind w:left="1440" w:hanging="360"/>
            <w:contextualSpacing w:val="0"/>
          </w:pPr>
        </w:pPrChange>
      </w:pPr>
      <w:bookmarkStart w:id="12549" w:name="_Toc470016903"/>
      <w:ins w:id="12550" w:author="RAFAEL SOTOMAYOR" w:date="2016-12-20T17:07:00Z">
        <w:r w:rsidRPr="00067AA5">
          <w:rPr>
            <w:noProof/>
          </w:rPr>
          <w:t>Análisis de los escenarios probables a 5, 10 y 20 años del área de fruticultura.</w:t>
        </w:r>
        <w:bookmarkEnd w:id="12549"/>
      </w:ins>
    </w:p>
    <w:p w:rsidR="00C66CF8" w:rsidRPr="00067AA5" w:rsidRDefault="00C66CF8" w:rsidP="00C66CF8">
      <w:pPr>
        <w:rPr>
          <w:ins w:id="12551" w:author="RAFAEL SOTOMAYOR" w:date="2016-12-20T17:07:00Z"/>
          <w:noProof/>
        </w:rPr>
      </w:pPr>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2552" w:author="RAFAEL SOTOMAYOR" w:date="2016-12-20T17:07:00Z"/>
          <w:noProof/>
        </w:rPr>
        <w:pPrChange w:id="12553"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2554" w:name="_Toc469962300"/>
      <w:bookmarkStart w:id="12555" w:name="_Toc470016904"/>
      <w:ins w:id="12556" w:author="RAFAEL SOTOMAYOR" w:date="2016-12-20T17:07:00Z">
        <w:r w:rsidRPr="00067AA5">
          <w:rPr>
            <w:noProof/>
          </w:rPr>
          <w:t>Factores que intervienen en el crecimiento</w:t>
        </w:r>
        <w:bookmarkEnd w:id="12554"/>
        <w:bookmarkEnd w:id="12555"/>
      </w:ins>
    </w:p>
    <w:p w:rsidR="00C66CF8" w:rsidRPr="00067AA5" w:rsidRDefault="00C66CF8" w:rsidP="00C66CF8">
      <w:pPr>
        <w:rPr>
          <w:ins w:id="12557" w:author="RAFAEL SOTOMAYOR" w:date="2016-12-20T17:07:00Z"/>
          <w:noProof/>
        </w:rPr>
      </w:pPr>
      <w:ins w:id="12558" w:author="RAFAEL SOTOMAYOR" w:date="2016-12-20T17:07:00Z">
        <w:r w:rsidRPr="00067AA5">
          <w:rPr>
            <w:noProof/>
          </w:rPr>
          <w:t>Los factores que intervienen en la demanda futura de uso de datos de variables críticas que influirán, las cuales han sido detalladas en estudios anteriores, planteando escenarios 1,2 y 3, siendo el 1 el más optimista.</w:t>
        </w:r>
      </w:ins>
    </w:p>
    <w:p w:rsidR="00C66CF8" w:rsidRPr="00067AA5" w:rsidRDefault="00C66CF8" w:rsidP="00C66CF8">
      <w:pPr>
        <w:rPr>
          <w:ins w:id="12559" w:author="RAFAEL SOTOMAYOR" w:date="2016-12-20T17:07:00Z"/>
          <w:noProof/>
        </w:rPr>
      </w:pPr>
    </w:p>
    <w:p w:rsidR="00C66CF8" w:rsidRPr="00067AA5" w:rsidRDefault="00C66CF8" w:rsidP="00C66CF8">
      <w:pPr>
        <w:pStyle w:val="Contenidodelatabla"/>
        <w:rPr>
          <w:ins w:id="12560" w:author="RAFAEL SOTOMAYOR" w:date="2016-12-20T17:07:00Z"/>
          <w:noProof/>
          <w:lang w:val="es-ES"/>
        </w:rPr>
      </w:pPr>
      <w:ins w:id="12561" w:author="RAFAEL SOTOMAYOR" w:date="2016-12-20T17:07:00Z">
        <w:r w:rsidRPr="00067AA5">
          <w:rPr>
            <w:noProof/>
            <w:lang w:eastAsia="es-CL" w:bidi="ar-SA"/>
          </w:rPr>
          <w:drawing>
            <wp:inline distT="0" distB="0" distL="0" distR="0" wp14:anchorId="337D5CE8" wp14:editId="6B620E50">
              <wp:extent cx="5601843" cy="4324985"/>
              <wp:effectExtent l="0" t="0" r="1206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22388" cy="4340847"/>
                      </a:xfrm>
                      <a:prstGeom prst="rect">
                        <a:avLst/>
                      </a:prstGeom>
                    </pic:spPr>
                  </pic:pic>
                </a:graphicData>
              </a:graphic>
            </wp:inline>
          </w:drawing>
        </w:r>
      </w:ins>
    </w:p>
    <w:p w:rsidR="00C66CF8" w:rsidRPr="00067AA5" w:rsidRDefault="00C66CF8" w:rsidP="00C66CF8">
      <w:pPr>
        <w:pStyle w:val="Epgrafe"/>
        <w:rPr>
          <w:ins w:id="12562" w:author="RAFAEL SOTOMAYOR" w:date="2016-12-20T17:07:00Z"/>
          <w:noProof/>
        </w:rPr>
      </w:pPr>
      <w:bookmarkStart w:id="12563" w:name="_Toc470016037"/>
      <w:ins w:id="12564" w:author="RAFAEL SOTOMAYOR" w:date="2016-12-20T17:07:00Z">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41</w:t>
        </w:r>
        <w:r w:rsidRPr="00067AA5">
          <w:rPr>
            <w:noProof/>
          </w:rPr>
          <w:fldChar w:fldCharType="end"/>
        </w:r>
        <w:r>
          <w:rPr>
            <w:noProof/>
          </w:rPr>
          <w:t xml:space="preserve">: </w:t>
        </w:r>
        <w:r w:rsidRPr="00067AA5">
          <w:rPr>
            <w:noProof/>
          </w:rPr>
          <w:t>Variables críticas de mercado para el crecimiento de la fruticultura</w:t>
        </w:r>
        <w:bookmarkEnd w:id="12563"/>
      </w:ins>
    </w:p>
    <w:p w:rsidR="00C66CF8" w:rsidRDefault="00C66CF8" w:rsidP="00C66CF8">
      <w:pPr>
        <w:rPr>
          <w:ins w:id="12565" w:author="RAFAEL SOTOMAYOR" w:date="2016-12-20T17:07:00Z"/>
          <w:noProof/>
        </w:rPr>
      </w:pPr>
      <w:ins w:id="12566" w:author="RAFAEL SOTOMAYOR" w:date="2016-12-20T17:07:00Z">
        <w:r w:rsidRPr="00067AA5">
          <w:rPr>
            <w:noProof/>
          </w:rPr>
          <w:t>Fuente: FIA, Estudio de la Fruticultura Chilena al 2030.</w:t>
        </w:r>
      </w:ins>
    </w:p>
    <w:p w:rsidR="00C66CF8" w:rsidRPr="00067AA5" w:rsidRDefault="00C66CF8" w:rsidP="00C66CF8">
      <w:pPr>
        <w:rPr>
          <w:ins w:id="12567" w:author="RAFAEL SOTOMAYOR" w:date="2016-12-20T17:07:00Z"/>
          <w:noProof/>
        </w:rPr>
      </w:pPr>
    </w:p>
    <w:p w:rsidR="00C66CF8" w:rsidRPr="00067AA5" w:rsidRDefault="00C66CF8" w:rsidP="00C66CF8">
      <w:pPr>
        <w:rPr>
          <w:ins w:id="12568" w:author="RAFAEL SOTOMAYOR" w:date="2016-12-20T17:07:00Z"/>
          <w:noProof/>
        </w:rPr>
      </w:pPr>
      <w:bookmarkStart w:id="12569" w:name="OLE_LINK1"/>
      <w:bookmarkStart w:id="12570" w:name="OLE_LINK2"/>
      <w:ins w:id="12571" w:author="RAFAEL SOTOMAYOR" w:date="2016-12-20T17:07:00Z">
        <w:r w:rsidRPr="00067AA5">
          <w:rPr>
            <w:noProof/>
          </w:rPr>
          <w:t>La Illustración 41 pone su foco en cómo influye</w:t>
        </w:r>
        <w:r>
          <w:rPr>
            <w:noProof/>
          </w:rPr>
          <w:t>n</w:t>
        </w:r>
        <w:r w:rsidRPr="00067AA5">
          <w:rPr>
            <w:noProof/>
          </w:rPr>
          <w:t xml:space="preserve"> las variables del mercado en el crecimiento del sector, de acuerdo a los escenarios planteados.</w:t>
        </w:r>
      </w:ins>
    </w:p>
    <w:bookmarkEnd w:id="12569"/>
    <w:bookmarkEnd w:id="12570"/>
    <w:p w:rsidR="00C66CF8" w:rsidRPr="00067AA5" w:rsidRDefault="00C66CF8" w:rsidP="00C66CF8">
      <w:pPr>
        <w:keepNext/>
        <w:spacing w:after="142" w:line="288" w:lineRule="auto"/>
        <w:rPr>
          <w:ins w:id="12572" w:author="RAFAEL SOTOMAYOR" w:date="2016-12-20T17:07:00Z"/>
          <w:noProof/>
        </w:rPr>
      </w:pPr>
    </w:p>
    <w:p w:rsidR="00C66CF8" w:rsidRPr="00067AA5" w:rsidRDefault="00C66CF8" w:rsidP="00C66CF8">
      <w:pPr>
        <w:rPr>
          <w:ins w:id="12573" w:author="RAFAEL SOTOMAYOR" w:date="2016-12-20T17:07:00Z"/>
          <w:noProof/>
        </w:rPr>
      </w:pPr>
      <w:ins w:id="12574" w:author="RAFAEL SOTOMAYOR" w:date="2016-12-20T17:07:00Z">
        <w:r w:rsidRPr="00067AA5">
          <w:rPr>
            <w:noProof/>
          </w:rPr>
          <w:br w:type="page"/>
        </w:r>
      </w:ins>
    </w:p>
    <w:p w:rsidR="00C66CF8" w:rsidRPr="00067AA5" w:rsidRDefault="00C66CF8" w:rsidP="00C66CF8">
      <w:pPr>
        <w:rPr>
          <w:ins w:id="12575" w:author="RAFAEL SOTOMAYOR" w:date="2016-12-20T17:07:00Z"/>
          <w:noProof/>
        </w:rPr>
      </w:pPr>
    </w:p>
    <w:p w:rsidR="00C66CF8" w:rsidRPr="00067AA5" w:rsidRDefault="00C66CF8" w:rsidP="00C66CF8">
      <w:pPr>
        <w:keepNext/>
        <w:rPr>
          <w:ins w:id="12576" w:author="RAFAEL SOTOMAYOR" w:date="2016-12-20T17:07:00Z"/>
          <w:noProof/>
        </w:rPr>
      </w:pPr>
      <w:ins w:id="12577" w:author="RAFAEL SOTOMAYOR" w:date="2016-12-20T17:07:00Z">
        <w:r w:rsidRPr="00067AA5">
          <w:rPr>
            <w:noProof/>
          </w:rPr>
          <w:drawing>
            <wp:inline distT="0" distB="0" distL="0" distR="0" wp14:anchorId="361856E5" wp14:editId="5ECA7099">
              <wp:extent cx="5601843" cy="4229735"/>
              <wp:effectExtent l="0" t="0" r="12065" b="1206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3789" cy="4238755"/>
                      </a:xfrm>
                      <a:prstGeom prst="rect">
                        <a:avLst/>
                      </a:prstGeom>
                    </pic:spPr>
                  </pic:pic>
                </a:graphicData>
              </a:graphic>
            </wp:inline>
          </w:drawing>
        </w:r>
      </w:ins>
    </w:p>
    <w:p w:rsidR="00C66CF8" w:rsidRPr="00067AA5" w:rsidRDefault="00C66CF8" w:rsidP="00C66CF8">
      <w:pPr>
        <w:pStyle w:val="Epgrafe"/>
        <w:rPr>
          <w:ins w:id="12578" w:author="RAFAEL SOTOMAYOR" w:date="2016-12-20T17:07:00Z"/>
          <w:noProof/>
        </w:rPr>
      </w:pPr>
      <w:bookmarkStart w:id="12579" w:name="_Toc470016038"/>
      <w:ins w:id="12580" w:author="RAFAEL SOTOMAYOR" w:date="2016-12-20T17:07:00Z">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42</w:t>
        </w:r>
        <w:r w:rsidRPr="00067AA5">
          <w:rPr>
            <w:noProof/>
          </w:rPr>
          <w:fldChar w:fldCharType="end"/>
        </w:r>
        <w:r w:rsidRPr="00067AA5">
          <w:rPr>
            <w:noProof/>
          </w:rPr>
          <w:t>, Variables críticas de producto para el crecimiento de la fruticultura</w:t>
        </w:r>
        <w:bookmarkEnd w:id="12579"/>
      </w:ins>
    </w:p>
    <w:p w:rsidR="00C66CF8" w:rsidRPr="00067AA5" w:rsidRDefault="00C66CF8" w:rsidP="00C66CF8">
      <w:pPr>
        <w:rPr>
          <w:ins w:id="12581" w:author="RAFAEL SOTOMAYOR" w:date="2016-12-20T17:07:00Z"/>
          <w:noProof/>
        </w:rPr>
      </w:pPr>
      <w:ins w:id="12582" w:author="RAFAEL SOTOMAYOR" w:date="2016-12-20T17:07:00Z">
        <w:r w:rsidRPr="00067AA5">
          <w:rPr>
            <w:noProof/>
          </w:rPr>
          <w:t>Fuente: FIA, Estudio de la Fruticultura Chilena al 2030.</w:t>
        </w:r>
      </w:ins>
    </w:p>
    <w:p w:rsidR="00C66CF8" w:rsidRPr="00067AA5" w:rsidRDefault="00C66CF8" w:rsidP="00C66CF8">
      <w:pPr>
        <w:rPr>
          <w:ins w:id="12583" w:author="RAFAEL SOTOMAYOR" w:date="2016-12-20T17:07:00Z"/>
          <w:noProof/>
        </w:rPr>
      </w:pPr>
    </w:p>
    <w:p w:rsidR="00C66CF8" w:rsidRPr="00067AA5" w:rsidRDefault="00C66CF8" w:rsidP="00C66CF8">
      <w:pPr>
        <w:rPr>
          <w:ins w:id="12584" w:author="RAFAEL SOTOMAYOR" w:date="2016-12-20T17:07:00Z"/>
          <w:noProof/>
        </w:rPr>
      </w:pPr>
      <w:ins w:id="12585" w:author="RAFAEL SOTOMAYOR" w:date="2016-12-20T17:07:00Z">
        <w:r>
          <w:rPr>
            <w:noProof/>
          </w:rPr>
          <w:t xml:space="preserve">La llustration 42 </w:t>
        </w:r>
        <w:r w:rsidRPr="00067AA5">
          <w:rPr>
            <w:noProof/>
          </w:rPr>
          <w:t>hace énfasis en la evoluc</w:t>
        </w:r>
        <w:r>
          <w:rPr>
            <w:noProof/>
          </w:rPr>
          <w:t xml:space="preserve">ión de los productos, destacando que el </w:t>
        </w:r>
        <w:r w:rsidRPr="00067AA5">
          <w:rPr>
            <w:noProof/>
          </w:rPr>
          <w:t xml:space="preserve"> arándano </w:t>
        </w:r>
        <w:r>
          <w:rPr>
            <w:noProof/>
          </w:rPr>
          <w:t xml:space="preserve">está </w:t>
        </w:r>
        <w:r w:rsidRPr="00067AA5">
          <w:rPr>
            <w:noProof/>
          </w:rPr>
          <w:t xml:space="preserve">por </w:t>
        </w:r>
        <w:r>
          <w:rPr>
            <w:noProof/>
          </w:rPr>
          <w:t>sobre la manzana. S</w:t>
        </w:r>
        <w:r w:rsidRPr="00067AA5">
          <w:rPr>
            <w:noProof/>
          </w:rPr>
          <w:t>i se revisa la definición de indicadores para la adopción de tecnologías en 2.2. se visualiza que existe una correlación entre lo p</w:t>
        </w:r>
        <w:r>
          <w:rPr>
            <w:noProof/>
          </w:rPr>
          <w:t>lanteado por el estudio y los cá</w:t>
        </w:r>
        <w:r w:rsidRPr="00067AA5">
          <w:rPr>
            <w:noProof/>
          </w:rPr>
          <w:t>lculos realizados.</w:t>
        </w:r>
      </w:ins>
    </w:p>
    <w:p w:rsidR="00C66CF8" w:rsidRPr="00067AA5" w:rsidRDefault="00C66CF8" w:rsidP="00C66CF8">
      <w:pPr>
        <w:rPr>
          <w:ins w:id="12586" w:author="RAFAEL SOTOMAYOR" w:date="2016-12-20T17:07:00Z"/>
          <w:noProof/>
        </w:rPr>
      </w:pPr>
    </w:p>
    <w:p w:rsidR="00C66CF8" w:rsidRPr="00067AA5" w:rsidRDefault="00C66CF8" w:rsidP="00C66CF8">
      <w:pPr>
        <w:rPr>
          <w:ins w:id="12587" w:author="RAFAEL SOTOMAYOR" w:date="2016-12-20T17:07:00Z"/>
          <w:noProof/>
        </w:rPr>
      </w:pPr>
      <w:ins w:id="12588" w:author="RAFAEL SOTOMAYOR" w:date="2016-12-20T17:07:00Z">
        <w:r w:rsidRPr="00067AA5">
          <w:rPr>
            <w:noProof/>
          </w:rPr>
          <w:br w:type="page"/>
        </w:r>
      </w:ins>
    </w:p>
    <w:p w:rsidR="00C66CF8" w:rsidRPr="00067AA5" w:rsidRDefault="00C66CF8" w:rsidP="00C66CF8">
      <w:pPr>
        <w:rPr>
          <w:ins w:id="12589" w:author="RAFAEL SOTOMAYOR" w:date="2016-12-20T17:07:00Z"/>
          <w:noProof/>
        </w:rPr>
      </w:pPr>
    </w:p>
    <w:p w:rsidR="00C66CF8" w:rsidRPr="00067AA5" w:rsidRDefault="00C66CF8" w:rsidP="00C66CF8">
      <w:pPr>
        <w:rPr>
          <w:ins w:id="12590" w:author="RAFAEL SOTOMAYOR" w:date="2016-12-20T17:07:00Z"/>
          <w:noProof/>
        </w:rPr>
      </w:pPr>
    </w:p>
    <w:p w:rsidR="00C66CF8" w:rsidRPr="00067AA5" w:rsidRDefault="00C66CF8" w:rsidP="00C66CF8">
      <w:pPr>
        <w:keepNext/>
        <w:rPr>
          <w:ins w:id="12591" w:author="RAFAEL SOTOMAYOR" w:date="2016-12-20T17:07:00Z"/>
          <w:noProof/>
        </w:rPr>
      </w:pPr>
      <w:ins w:id="12592" w:author="RAFAEL SOTOMAYOR" w:date="2016-12-20T17:07:00Z">
        <w:r w:rsidRPr="00067AA5">
          <w:rPr>
            <w:noProof/>
          </w:rPr>
          <w:drawing>
            <wp:inline distT="0" distB="0" distL="0" distR="0" wp14:anchorId="377F98A1" wp14:editId="350F1EB2">
              <wp:extent cx="5601843" cy="4555066"/>
              <wp:effectExtent l="0" t="0" r="1206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20051" cy="4569871"/>
                      </a:xfrm>
                      <a:prstGeom prst="rect">
                        <a:avLst/>
                      </a:prstGeom>
                    </pic:spPr>
                  </pic:pic>
                </a:graphicData>
              </a:graphic>
            </wp:inline>
          </w:drawing>
        </w:r>
      </w:ins>
    </w:p>
    <w:p w:rsidR="00C66CF8" w:rsidRPr="00067AA5" w:rsidRDefault="00C66CF8" w:rsidP="00C66CF8">
      <w:pPr>
        <w:pStyle w:val="Epgrafe"/>
        <w:rPr>
          <w:ins w:id="12593" w:author="RAFAEL SOTOMAYOR" w:date="2016-12-20T17:07:00Z"/>
          <w:noProof/>
        </w:rPr>
      </w:pPr>
      <w:bookmarkStart w:id="12594" w:name="_Toc470016039"/>
      <w:ins w:id="12595" w:author="RAFAEL SOTOMAYOR" w:date="2016-12-20T17:07:00Z">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43</w:t>
        </w:r>
        <w:r w:rsidRPr="00067AA5">
          <w:rPr>
            <w:noProof/>
          </w:rPr>
          <w:fldChar w:fldCharType="end"/>
        </w:r>
        <w:r w:rsidRPr="00067AA5">
          <w:rPr>
            <w:noProof/>
          </w:rPr>
          <w:t>, Variables críticas de productividad para el crecimiento de la fruticultura</w:t>
        </w:r>
        <w:bookmarkEnd w:id="12594"/>
      </w:ins>
    </w:p>
    <w:p w:rsidR="00C66CF8" w:rsidRPr="00067AA5" w:rsidRDefault="00C66CF8" w:rsidP="00C66CF8">
      <w:pPr>
        <w:rPr>
          <w:ins w:id="12596" w:author="RAFAEL SOTOMAYOR" w:date="2016-12-20T17:07:00Z"/>
          <w:noProof/>
        </w:rPr>
      </w:pPr>
      <w:ins w:id="12597" w:author="RAFAEL SOTOMAYOR" w:date="2016-12-20T17:07:00Z">
        <w:r w:rsidRPr="00067AA5">
          <w:rPr>
            <w:noProof/>
          </w:rPr>
          <w:t>Fuente: FIA, Estudio de la Fruticultura Chilena al 2030.</w:t>
        </w:r>
      </w:ins>
    </w:p>
    <w:p w:rsidR="00C66CF8" w:rsidRPr="00067AA5" w:rsidRDefault="00C66CF8" w:rsidP="00C66CF8">
      <w:pPr>
        <w:rPr>
          <w:ins w:id="12598" w:author="RAFAEL SOTOMAYOR" w:date="2016-12-20T17:07:00Z"/>
          <w:noProof/>
        </w:rPr>
      </w:pPr>
    </w:p>
    <w:p w:rsidR="00C66CF8" w:rsidRPr="00067AA5" w:rsidRDefault="00C66CF8" w:rsidP="00C66CF8">
      <w:pPr>
        <w:rPr>
          <w:ins w:id="12599" w:author="RAFAEL SOTOMAYOR" w:date="2016-12-20T17:07:00Z"/>
          <w:noProof/>
        </w:rPr>
      </w:pPr>
      <w:ins w:id="12600" w:author="RAFAEL SOTOMAYOR" w:date="2016-12-20T17:07:00Z">
        <w:r w:rsidRPr="00067AA5">
          <w:rPr>
            <w:noProof/>
          </w:rPr>
          <w:t>La llustration 35 hace énfasis en lo importante de la tecnología para el crecimiento ya sea mediante la adopción o la investigación.</w:t>
        </w:r>
      </w:ins>
    </w:p>
    <w:p w:rsidR="00C66CF8" w:rsidRPr="00067AA5" w:rsidRDefault="00C66CF8" w:rsidP="00C66CF8">
      <w:pPr>
        <w:rPr>
          <w:ins w:id="12601" w:author="RAFAEL SOTOMAYOR" w:date="2016-12-20T17:07:00Z"/>
          <w:noProof/>
        </w:rPr>
      </w:pPr>
    </w:p>
    <w:p w:rsidR="00C66CF8" w:rsidRPr="00067AA5" w:rsidRDefault="00C66CF8" w:rsidP="00C66CF8">
      <w:pPr>
        <w:rPr>
          <w:ins w:id="12602" w:author="RAFAEL SOTOMAYOR" w:date="2016-12-20T17:07:00Z"/>
          <w:noProof/>
        </w:rPr>
      </w:pPr>
      <w:ins w:id="12603" w:author="RAFAEL SOTOMAYOR" w:date="2016-12-20T17:07:00Z">
        <w:r w:rsidRPr="00067AA5">
          <w:rPr>
            <w:noProof/>
          </w:rPr>
          <w:br w:type="page"/>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2604" w:author="RAFAEL SOTOMAYOR" w:date="2016-12-20T17:07:00Z"/>
          <w:noProof/>
        </w:rPr>
        <w:pPrChange w:id="12605"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2606" w:name="_Toc469962301"/>
      <w:bookmarkStart w:id="12607" w:name="_Toc470016905"/>
      <w:ins w:id="12608" w:author="RAFAEL SOTOMAYOR" w:date="2016-12-20T17:07:00Z">
        <w:r w:rsidRPr="00067AA5">
          <w:rPr>
            <w:noProof/>
          </w:rPr>
          <w:lastRenderedPageBreak/>
          <w:t>Oferta Tecnológica</w:t>
        </w:r>
        <w:bookmarkEnd w:id="12606"/>
        <w:bookmarkEnd w:id="12607"/>
      </w:ins>
    </w:p>
    <w:p w:rsidR="00C66CF8" w:rsidRPr="00067AA5" w:rsidRDefault="00C66CF8" w:rsidP="00C66CF8">
      <w:pPr>
        <w:rPr>
          <w:ins w:id="12609" w:author="RAFAEL SOTOMAYOR" w:date="2016-12-20T17:07:00Z"/>
          <w:noProof/>
        </w:rPr>
      </w:pPr>
    </w:p>
    <w:p w:rsidR="00C66CF8" w:rsidRPr="00067AA5" w:rsidRDefault="00C66CF8" w:rsidP="00C66CF8">
      <w:pPr>
        <w:rPr>
          <w:ins w:id="12610" w:author="RAFAEL SOTOMAYOR" w:date="2016-12-20T17:07:00Z"/>
          <w:noProof/>
        </w:rPr>
      </w:pPr>
      <w:ins w:id="12611" w:author="RAFAEL SOTOMAYOR" w:date="2016-12-20T17:07:00Z">
        <w:r w:rsidRPr="00067AA5">
          <w:rPr>
            <w:noProof/>
          </w:rPr>
          <w:t>El escenario de oferta tecnológica para 5, 10 y 20 años crecerá a un ritmo constante, y de acuerdo a la estimación de escenario expuesto en el punto anterior, considerando que el escenario más optimista para el 2030 proyecta una adopción del 50%, lo cual es un buen numero considerando que actualmente la adopción es de menos del 1%.</w:t>
        </w:r>
      </w:ins>
    </w:p>
    <w:p w:rsidR="00C66CF8" w:rsidRPr="00067AA5" w:rsidRDefault="00C66CF8" w:rsidP="00C66CF8">
      <w:pPr>
        <w:rPr>
          <w:ins w:id="12612" w:author="RAFAEL SOTOMAYOR" w:date="2016-12-20T17:07:00Z"/>
          <w:noProof/>
        </w:rPr>
      </w:pPr>
    </w:p>
    <w:p w:rsidR="00C66CF8" w:rsidRPr="00067AA5" w:rsidRDefault="00C66CF8" w:rsidP="00C66CF8">
      <w:pPr>
        <w:rPr>
          <w:ins w:id="12613" w:author="RAFAEL SOTOMAYOR" w:date="2016-12-20T17:07:00Z"/>
          <w:noProof/>
        </w:rPr>
      </w:pPr>
      <w:ins w:id="12614" w:author="RAFAEL SOTOMAYOR" w:date="2016-12-20T17:07:00Z">
        <w:r w:rsidRPr="00067AA5">
          <w:rPr>
            <w:noProof/>
          </w:rPr>
          <w:t xml:space="preserve">Un estudio de Corfo, “Proyecto Smart Agro – Digitalización de Cadenas Agroalimentarias” </w:t>
        </w:r>
        <w:r>
          <w:rPr>
            <w:noProof/>
          </w:rPr>
          <w:fldChar w:fldCharType="begin"/>
        </w:r>
        <w:r>
          <w:rPr>
            <w:noProof/>
          </w:rPr>
          <w:instrText xml:space="preserve"> REF _Ref469961442 \r \h </w:instrText>
        </w:r>
        <w:r>
          <w:rPr>
            <w:noProof/>
          </w:rPr>
        </w:r>
        <w:r>
          <w:rPr>
            <w:noProof/>
          </w:rPr>
          <w:fldChar w:fldCharType="separate"/>
        </w:r>
        <w:r>
          <w:rPr>
            <w:noProof/>
          </w:rPr>
          <w:t>9</w:t>
        </w:r>
        <w:r>
          <w:rPr>
            <w:noProof/>
          </w:rPr>
          <w:fldChar w:fldCharType="end"/>
        </w:r>
        <w:r>
          <w:rPr>
            <w:noProof/>
          </w:rPr>
          <w:t>[R9</w:t>
        </w:r>
        <w:r w:rsidRPr="00067AA5">
          <w:rPr>
            <w:noProof/>
          </w:rPr>
          <w:t xml:space="preserve">], menciona en página 7, como limitante la calidad y cobertura de las redes móviles, en la medida que las coberturas vayan mejorando el crecimiento tenderá a ser más exponencial que lineal. Cada vertical tecnológico tiene las siguientes tendencias. </w:t>
        </w:r>
      </w:ins>
    </w:p>
    <w:p w:rsidR="00C66CF8" w:rsidRPr="00067AA5" w:rsidRDefault="00C66CF8" w:rsidP="00C66CF8">
      <w:pPr>
        <w:rPr>
          <w:ins w:id="12615" w:author="RAFAEL SOTOMAYOR" w:date="2016-12-20T17:07:00Z"/>
          <w:noProof/>
        </w:rPr>
      </w:pPr>
    </w:p>
    <w:p w:rsidR="00C66CF8" w:rsidRPr="00067AA5" w:rsidRDefault="00C66CF8" w:rsidP="00C66CF8">
      <w:pPr>
        <w:pStyle w:val="Prrafodelista"/>
        <w:rPr>
          <w:ins w:id="12616" w:author="RAFAEL SOTOMAYOR" w:date="2016-12-20T17:07:00Z"/>
          <w:noProof/>
        </w:rPr>
      </w:pPr>
      <w:ins w:id="12617" w:author="RAFAEL SOTOMAYOR" w:date="2016-12-20T17:07:00Z">
        <w:r w:rsidRPr="00067AA5">
          <w:rPr>
            <w:b/>
            <w:noProof/>
          </w:rPr>
          <w:t>Sensorización:</w:t>
        </w:r>
        <w:r w:rsidRPr="00067AA5">
          <w:rPr>
            <w:noProof/>
          </w:rPr>
          <w:t xml:space="preserve"> Las necesidades de sensorización del tipo IoT (mensajes cortos) son las que más rápido crecerán, principalmente debido a la oferta existente y la que vendrá cuando soluciones como de comunicaciones del tipo LPWA (Sigfox, Lora) se adopten.</w:t>
        </w:r>
      </w:ins>
    </w:p>
    <w:p w:rsidR="00C66CF8" w:rsidRPr="00067AA5" w:rsidRDefault="00C66CF8" w:rsidP="00C66CF8">
      <w:pPr>
        <w:pStyle w:val="Prrafodelista"/>
        <w:rPr>
          <w:ins w:id="12618" w:author="RAFAEL SOTOMAYOR" w:date="2016-12-20T17:07:00Z"/>
          <w:noProof/>
        </w:rPr>
      </w:pPr>
    </w:p>
    <w:p w:rsidR="00C66CF8" w:rsidRPr="00067AA5" w:rsidRDefault="00C66CF8" w:rsidP="00C66CF8">
      <w:pPr>
        <w:pStyle w:val="Prrafodelista"/>
        <w:rPr>
          <w:ins w:id="12619" w:author="RAFAEL SOTOMAYOR" w:date="2016-12-20T17:07:00Z"/>
          <w:noProof/>
        </w:rPr>
      </w:pPr>
      <w:ins w:id="12620" w:author="RAFAEL SOTOMAYOR" w:date="2016-12-20T17:07:00Z">
        <w:r w:rsidRPr="00067AA5">
          <w:rPr>
            <w:b/>
            <w:noProof/>
          </w:rPr>
          <w:t>Teledetección:</w:t>
        </w:r>
        <w:r w:rsidRPr="00067AA5">
          <w:rPr>
            <w:noProof/>
          </w:rPr>
          <w:t xml:space="preserve"> La teledetección es un hecho, el bajo costo de los “drones” será un incentivo a su utilización, la mayor adopción de estos vendrán de la mano de soluciones de valor agregado en el procesamiento de imágenes, en vez de la clásica exploración visual.</w:t>
        </w:r>
      </w:ins>
    </w:p>
    <w:p w:rsidR="00C66CF8" w:rsidRPr="00067AA5" w:rsidRDefault="00C66CF8" w:rsidP="00C66CF8">
      <w:pPr>
        <w:pStyle w:val="Prrafodelista"/>
        <w:rPr>
          <w:ins w:id="12621" w:author="RAFAEL SOTOMAYOR" w:date="2016-12-20T17:07:00Z"/>
          <w:noProof/>
        </w:rPr>
      </w:pPr>
    </w:p>
    <w:p w:rsidR="00C66CF8" w:rsidRPr="00067AA5" w:rsidRDefault="00C66CF8" w:rsidP="00C66CF8">
      <w:pPr>
        <w:pStyle w:val="Prrafodelista"/>
        <w:rPr>
          <w:ins w:id="12622" w:author="RAFAEL SOTOMAYOR" w:date="2016-12-20T17:07:00Z"/>
          <w:noProof/>
        </w:rPr>
      </w:pPr>
      <w:ins w:id="12623" w:author="RAFAEL SOTOMAYOR" w:date="2016-12-20T17:07:00Z">
        <w:r w:rsidRPr="00067AA5">
          <w:rPr>
            <w:b/>
            <w:noProof/>
          </w:rPr>
          <w:t>Ofimática:</w:t>
        </w:r>
        <w:r w:rsidRPr="00067AA5">
          <w:rPr>
            <w:noProof/>
          </w:rPr>
          <w:t xml:space="preserve"> La ofimática tenderá a ser transaccional y los agricultores utilizarán la nube para desplegar sus aplicaciones, como las aplicaciones móviles serán de uso intensivo.</w:t>
        </w:r>
      </w:ins>
    </w:p>
    <w:p w:rsidR="00C66CF8" w:rsidRPr="00067AA5" w:rsidRDefault="00C66CF8" w:rsidP="00C66CF8">
      <w:pPr>
        <w:pStyle w:val="Prrafodelista"/>
        <w:rPr>
          <w:ins w:id="12624" w:author="RAFAEL SOTOMAYOR" w:date="2016-12-20T17:07:00Z"/>
          <w:noProof/>
        </w:rPr>
      </w:pPr>
    </w:p>
    <w:p w:rsidR="00C66CF8" w:rsidRPr="00067AA5" w:rsidRDefault="00C66CF8" w:rsidP="00C66CF8">
      <w:pPr>
        <w:pStyle w:val="Prrafodelista"/>
        <w:rPr>
          <w:ins w:id="12625" w:author="RAFAEL SOTOMAYOR" w:date="2016-12-20T17:07:00Z"/>
          <w:noProof/>
        </w:rPr>
      </w:pPr>
      <w:ins w:id="12626" w:author="RAFAEL SOTOMAYOR" w:date="2016-12-20T17:07:00Z">
        <w:r w:rsidRPr="00067AA5">
          <w:rPr>
            <w:b/>
            <w:noProof/>
          </w:rPr>
          <w:t>Robótica en Agricultura:</w:t>
        </w:r>
        <w:r w:rsidRPr="00067AA5">
          <w:rPr>
            <w:noProof/>
          </w:rPr>
          <w:t xml:space="preserve"> Si el costo de mano de obra, y se acompaña con reducción de costos de tecnología, es muy probable la utilización de equipos robóticos para la cosecha y teledetección, a nivel de campo todavía están en desarrollo y se espera tener estos equipos a nivel comercial en los próximos años.</w:t>
        </w:r>
      </w:ins>
    </w:p>
    <w:p w:rsidR="00C66CF8" w:rsidRPr="00067AA5" w:rsidRDefault="00C66CF8" w:rsidP="00C66CF8">
      <w:pPr>
        <w:pStyle w:val="Prrafodelista"/>
        <w:rPr>
          <w:ins w:id="12627" w:author="RAFAEL SOTOMAYOR" w:date="2016-12-20T17:07:00Z"/>
          <w:noProof/>
        </w:rPr>
      </w:pPr>
    </w:p>
    <w:p w:rsidR="00C66CF8" w:rsidRPr="00067AA5" w:rsidRDefault="00C66CF8" w:rsidP="00C66CF8">
      <w:pPr>
        <w:pStyle w:val="Prrafodelista"/>
        <w:rPr>
          <w:ins w:id="12628" w:author="RAFAEL SOTOMAYOR" w:date="2016-12-20T17:07:00Z"/>
          <w:noProof/>
        </w:rPr>
      </w:pPr>
      <w:ins w:id="12629" w:author="RAFAEL SOTOMAYOR" w:date="2016-12-20T17:07:00Z">
        <w:r w:rsidRPr="00067AA5">
          <w:rPr>
            <w:b/>
            <w:noProof/>
          </w:rPr>
          <w:t>Video Vigilancia:</w:t>
        </w:r>
        <w:r w:rsidRPr="00067AA5">
          <w:rPr>
            <w:noProof/>
          </w:rPr>
          <w:t xml:space="preserve"> La video vigilancia es una componente que distorsiona los requerimientos de tecnología porque si bien es un requerimiento para “cuidar” el huerto y sus activos, no tiene relación con el crecimiento del fruto en su cadena de valor. Dado que sus consumos de ancho de banda son muy altos respecto del resto de las tecnologías, entonces sería interesante incentivar a los agricultores a buscar otras soluciones para la seguridad de sus huertos. En algunos países, con avanzado desarrollo militar han migrado sus tecnologías de seguridad militar al uso comercial, un ejemplo es la utilización de radares termales que mediante el procesamiento de imágenes pueden detectar intrusos, por lo que el tráfico pasaría de ser de “video streaming” a mensajería ante eventos. Luego, es necesario incentivar este tipo de tecnologías o soluciones.</w:t>
        </w:r>
      </w:ins>
    </w:p>
    <w:p w:rsidR="00C66CF8" w:rsidRPr="00067AA5" w:rsidRDefault="00C66CF8" w:rsidP="00C66CF8">
      <w:pPr>
        <w:pStyle w:val="Prrafodelista"/>
        <w:keepNext/>
        <w:rPr>
          <w:ins w:id="12630" w:author="RAFAEL SOTOMAYOR" w:date="2016-12-20T17:07:00Z"/>
          <w:noProof/>
        </w:rPr>
      </w:pPr>
      <w:ins w:id="12631" w:author="RAFAEL SOTOMAYOR" w:date="2016-12-20T17:07:00Z">
        <w:r w:rsidRPr="00067AA5">
          <w:rPr>
            <w:noProof/>
            <w:lang w:val="es-CL" w:eastAsia="es-CL" w:bidi="ar-SA"/>
          </w:rPr>
          <w:lastRenderedPageBreak/>
          <w:drawing>
            <wp:inline distT="0" distB="0" distL="0" distR="0" wp14:anchorId="0DBF8CB7" wp14:editId="0885FE0F">
              <wp:extent cx="2973788" cy="119449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972998" cy="1194178"/>
                      </a:xfrm>
                      <a:prstGeom prst="rect">
                        <a:avLst/>
                      </a:prstGeom>
                    </pic:spPr>
                  </pic:pic>
                </a:graphicData>
              </a:graphic>
            </wp:inline>
          </w:drawing>
        </w:r>
      </w:ins>
    </w:p>
    <w:p w:rsidR="00C66CF8" w:rsidRDefault="00C66CF8" w:rsidP="00C66CF8">
      <w:pPr>
        <w:pStyle w:val="Epgrafe"/>
        <w:rPr>
          <w:ins w:id="12632" w:author="RAFAEL SOTOMAYOR" w:date="2016-12-20T17:07:00Z"/>
          <w:noProof/>
        </w:rPr>
      </w:pPr>
      <w:bookmarkStart w:id="12633" w:name="_Toc470016040"/>
      <w:ins w:id="12634" w:author="RAFAEL SOTOMAYOR" w:date="2016-12-20T17:07:00Z">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44</w:t>
        </w:r>
        <w:r w:rsidRPr="00067AA5">
          <w:rPr>
            <w:noProof/>
          </w:rPr>
          <w:fldChar w:fldCharType="end"/>
        </w:r>
        <w:r w:rsidRPr="00067AA5">
          <w:rPr>
            <w:noProof/>
          </w:rPr>
          <w:t>, Tencologia alternativa a video vigilancia</w:t>
        </w:r>
        <w:bookmarkEnd w:id="12633"/>
      </w:ins>
    </w:p>
    <w:p w:rsidR="00C66CF8" w:rsidRPr="006E1F82" w:rsidRDefault="00C66CF8" w:rsidP="00C66CF8">
      <w:pPr>
        <w:rPr>
          <w:ins w:id="12635" w:author="RAFAEL SOTOMAYOR" w:date="2016-12-20T17:07:00Z"/>
        </w:rPr>
      </w:pPr>
    </w:p>
    <w:p w:rsidR="00C66CF8" w:rsidRPr="00067AA5" w:rsidRDefault="00C66CF8" w:rsidP="00C66CF8">
      <w:pPr>
        <w:rPr>
          <w:ins w:id="12636" w:author="RAFAEL SOTOMAYOR" w:date="2016-12-20T17:07:00Z"/>
          <w:noProof/>
        </w:rPr>
      </w:pPr>
      <w:ins w:id="12637" w:author="RAFAEL SOTOMAYOR" w:date="2016-12-20T17:07:00Z">
        <w:r w:rsidRPr="00067AA5">
          <w:rPr>
            <w:noProof/>
          </w:rPr>
          <w:t>La ilustración 45 visualiza como se irán adoptando las tecnologías, la línea de tiempo más o menos rápido dependerá del escenario en que se encuentre la fruticultura.</w:t>
        </w:r>
      </w:ins>
    </w:p>
    <w:p w:rsidR="00C66CF8" w:rsidRPr="00067AA5" w:rsidRDefault="00C66CF8" w:rsidP="00C66CF8">
      <w:pPr>
        <w:rPr>
          <w:ins w:id="12638" w:author="RAFAEL SOTOMAYOR" w:date="2016-12-20T17:07:00Z"/>
          <w:noProof/>
        </w:rPr>
      </w:pPr>
    </w:p>
    <w:p w:rsidR="00C66CF8" w:rsidRPr="00067AA5" w:rsidRDefault="00C66CF8" w:rsidP="00C66CF8">
      <w:pPr>
        <w:keepNext/>
        <w:rPr>
          <w:ins w:id="12639" w:author="RAFAEL SOTOMAYOR" w:date="2016-12-20T17:07:00Z"/>
          <w:noProof/>
        </w:rPr>
      </w:pPr>
      <w:ins w:id="12640" w:author="RAFAEL SOTOMAYOR" w:date="2016-12-20T17:07:00Z">
        <w:r w:rsidRPr="00067AA5">
          <w:rPr>
            <w:noProof/>
          </w:rPr>
          <w:drawing>
            <wp:inline distT="0" distB="0" distL="0" distR="0" wp14:anchorId="52E55D59" wp14:editId="443B13D8">
              <wp:extent cx="5601335" cy="3103753"/>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30437" cy="3119879"/>
                      </a:xfrm>
                      <a:prstGeom prst="rect">
                        <a:avLst/>
                      </a:prstGeom>
                    </pic:spPr>
                  </pic:pic>
                </a:graphicData>
              </a:graphic>
            </wp:inline>
          </w:drawing>
        </w:r>
      </w:ins>
    </w:p>
    <w:p w:rsidR="00C66CF8" w:rsidRPr="00067AA5" w:rsidRDefault="00C66CF8" w:rsidP="00C66CF8">
      <w:pPr>
        <w:pStyle w:val="Epgrafe"/>
        <w:rPr>
          <w:ins w:id="12641" w:author="RAFAEL SOTOMAYOR" w:date="2016-12-20T17:07:00Z"/>
          <w:noProof/>
        </w:rPr>
      </w:pPr>
      <w:bookmarkStart w:id="12642" w:name="_Toc470016041"/>
      <w:ins w:id="12643" w:author="RAFAEL SOTOMAYOR" w:date="2016-12-20T17:07:00Z">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45</w:t>
        </w:r>
        <w:r w:rsidRPr="00067AA5">
          <w:rPr>
            <w:noProof/>
          </w:rPr>
          <w:fldChar w:fldCharType="end"/>
        </w:r>
        <w:r w:rsidRPr="00067AA5">
          <w:rPr>
            <w:noProof/>
          </w:rPr>
          <w:t>, uso de tecnología en 5, 10, 20 años</w:t>
        </w:r>
        <w:bookmarkEnd w:id="12642"/>
      </w:ins>
    </w:p>
    <w:p w:rsidR="00C66CF8" w:rsidRPr="00067AA5" w:rsidRDefault="00C66CF8" w:rsidP="00C66CF8">
      <w:pPr>
        <w:rPr>
          <w:ins w:id="12644" w:author="RAFAEL SOTOMAYOR" w:date="2016-12-20T17:07:00Z"/>
          <w:noProof/>
        </w:rPr>
      </w:pPr>
    </w:p>
    <w:p w:rsidR="00C66CF8" w:rsidRPr="00067AA5" w:rsidRDefault="00C66CF8" w:rsidP="00C66CF8">
      <w:pPr>
        <w:rPr>
          <w:ins w:id="12645" w:author="RAFAEL SOTOMAYOR" w:date="2016-12-20T17:07:00Z"/>
          <w:noProof/>
        </w:rPr>
      </w:pPr>
      <w:ins w:id="12646" w:author="RAFAEL SOTOMAYOR" w:date="2016-12-20T17:07:00Z">
        <w:r w:rsidRPr="00067AA5">
          <w:rPr>
            <w:noProof/>
          </w:rPr>
          <w:t>La agricultura del futuro demandará de comunicaciones tendrán que ser clasificadas y proveer soluciones de acuerdo a los requerimientos de transmisión de datos de acuerdo a:</w:t>
        </w:r>
      </w:ins>
    </w:p>
    <w:p w:rsidR="00C66CF8" w:rsidRPr="00067AA5" w:rsidRDefault="00C66CF8" w:rsidP="00C66CF8">
      <w:pPr>
        <w:rPr>
          <w:ins w:id="12647" w:author="RAFAEL SOTOMAYOR" w:date="2016-12-20T17:07:00Z"/>
          <w:noProof/>
        </w:rPr>
      </w:pPr>
    </w:p>
    <w:p w:rsidR="00C66CF8" w:rsidRPr="00067AA5" w:rsidRDefault="00C66CF8" w:rsidP="004423CA">
      <w:pPr>
        <w:pStyle w:val="Prrafodelista"/>
        <w:numPr>
          <w:ilvl w:val="0"/>
          <w:numId w:val="60"/>
        </w:numPr>
        <w:rPr>
          <w:ins w:id="12648" w:author="RAFAEL SOTOMAYOR" w:date="2016-12-20T17:07:00Z"/>
          <w:noProof/>
        </w:rPr>
        <w:pPrChange w:id="12649" w:author="RAFAEL SOTOMAYOR" w:date="2016-12-20T17:07:00Z">
          <w:pPr>
            <w:pStyle w:val="Prrafodelista"/>
            <w:numPr>
              <w:numId w:val="62"/>
            </w:numPr>
            <w:ind w:left="360" w:hanging="360"/>
          </w:pPr>
        </w:pPrChange>
      </w:pPr>
      <w:ins w:id="12650" w:author="RAFAEL SOTOMAYOR" w:date="2016-12-20T17:07:00Z">
        <w:r w:rsidRPr="00067AA5">
          <w:rPr>
            <w:noProof/>
          </w:rPr>
          <w:t>Mensajes cortos de alta frecuencia</w:t>
        </w:r>
      </w:ins>
    </w:p>
    <w:p w:rsidR="00C66CF8" w:rsidRPr="00067AA5" w:rsidRDefault="00C66CF8" w:rsidP="004423CA">
      <w:pPr>
        <w:pStyle w:val="Prrafodelista"/>
        <w:numPr>
          <w:ilvl w:val="0"/>
          <w:numId w:val="60"/>
        </w:numPr>
        <w:rPr>
          <w:ins w:id="12651" w:author="RAFAEL SOTOMAYOR" w:date="2016-12-20T17:07:00Z"/>
          <w:noProof/>
        </w:rPr>
        <w:pPrChange w:id="12652" w:author="RAFAEL SOTOMAYOR" w:date="2016-12-20T17:07:00Z">
          <w:pPr>
            <w:pStyle w:val="Prrafodelista"/>
            <w:numPr>
              <w:numId w:val="62"/>
            </w:numPr>
            <w:ind w:left="360" w:hanging="360"/>
          </w:pPr>
        </w:pPrChange>
      </w:pPr>
      <w:ins w:id="12653" w:author="RAFAEL SOTOMAYOR" w:date="2016-12-20T17:07:00Z">
        <w:r w:rsidRPr="00067AA5">
          <w:rPr>
            <w:noProof/>
          </w:rPr>
          <w:t>Sistemas transaccionales para aplicaciones Ofimática, Web y moviles</w:t>
        </w:r>
      </w:ins>
    </w:p>
    <w:p w:rsidR="00C66CF8" w:rsidRPr="00067AA5" w:rsidRDefault="00C66CF8" w:rsidP="004423CA">
      <w:pPr>
        <w:pStyle w:val="Prrafodelista"/>
        <w:numPr>
          <w:ilvl w:val="0"/>
          <w:numId w:val="60"/>
        </w:numPr>
        <w:rPr>
          <w:ins w:id="12654" w:author="RAFAEL SOTOMAYOR" w:date="2016-12-20T17:07:00Z"/>
          <w:noProof/>
        </w:rPr>
        <w:pPrChange w:id="12655" w:author="RAFAEL SOTOMAYOR" w:date="2016-12-20T17:07:00Z">
          <w:pPr>
            <w:pStyle w:val="Prrafodelista"/>
            <w:numPr>
              <w:numId w:val="62"/>
            </w:numPr>
            <w:ind w:left="360" w:hanging="360"/>
          </w:pPr>
        </w:pPrChange>
      </w:pPr>
      <w:ins w:id="12656" w:author="RAFAEL SOTOMAYOR" w:date="2016-12-20T17:07:00Z">
        <w:r w:rsidRPr="00067AA5">
          <w:rPr>
            <w:noProof/>
          </w:rPr>
          <w:t>Transmisión de imágenes en tiempo real</w:t>
        </w:r>
      </w:ins>
    </w:p>
    <w:p w:rsidR="00C66CF8" w:rsidRDefault="00C66CF8" w:rsidP="004423CA">
      <w:pPr>
        <w:pStyle w:val="Prrafodelista"/>
        <w:numPr>
          <w:ilvl w:val="0"/>
          <w:numId w:val="60"/>
        </w:numPr>
        <w:contextualSpacing w:val="0"/>
        <w:rPr>
          <w:ins w:id="12657" w:author="RAFAEL SOTOMAYOR" w:date="2016-12-20T17:07:00Z"/>
          <w:noProof/>
        </w:rPr>
        <w:pPrChange w:id="12658" w:author="RAFAEL SOTOMAYOR" w:date="2016-12-20T17:07:00Z">
          <w:pPr>
            <w:pStyle w:val="Prrafodelista"/>
            <w:numPr>
              <w:numId w:val="62"/>
            </w:numPr>
            <w:ind w:left="360" w:hanging="360"/>
            <w:contextualSpacing w:val="0"/>
          </w:pPr>
        </w:pPrChange>
      </w:pPr>
      <w:ins w:id="12659" w:author="RAFAEL SOTOMAYOR" w:date="2016-12-20T17:07:00Z">
        <w:r w:rsidRPr="00067AA5">
          <w:rPr>
            <w:noProof/>
          </w:rPr>
          <w:t>Video “Streaming"</w:t>
        </w:r>
      </w:ins>
    </w:p>
    <w:p w:rsidR="00C66CF8" w:rsidRDefault="00C66CF8" w:rsidP="00C66CF8">
      <w:pPr>
        <w:ind w:firstLine="360"/>
        <w:rPr>
          <w:ins w:id="12660" w:author="RAFAEL SOTOMAYOR" w:date="2016-12-20T17:07:00Z"/>
          <w:noProof/>
        </w:rPr>
      </w:pPr>
      <w:ins w:id="12661" w:author="RAFAEL SOTOMAYOR" w:date="2016-12-20T17:07:00Z">
        <w:r>
          <w:rPr>
            <w:noProof/>
          </w:rPr>
          <w:br w:type="page"/>
        </w:r>
      </w:ins>
    </w:p>
    <w:p w:rsidR="00C66CF8" w:rsidRPr="00067AA5" w:rsidRDefault="00C66CF8" w:rsidP="004423CA">
      <w:pPr>
        <w:pStyle w:val="Ttulo3"/>
        <w:widowControl/>
        <w:numPr>
          <w:ilvl w:val="2"/>
          <w:numId w:val="58"/>
        </w:numPr>
        <w:pBdr>
          <w:bottom w:val="single" w:sz="4" w:space="1" w:color="95B3D7" w:themeColor="accent1" w:themeTint="99"/>
        </w:pBdr>
        <w:spacing w:before="200" w:after="80" w:line="240" w:lineRule="auto"/>
        <w:contextualSpacing w:val="0"/>
        <w:jc w:val="both"/>
        <w:rPr>
          <w:ins w:id="12662" w:author="RAFAEL SOTOMAYOR" w:date="2016-12-20T17:07:00Z"/>
          <w:noProof/>
        </w:rPr>
        <w:pPrChange w:id="12663" w:author="RAFAEL SOTOMAYOR" w:date="2016-12-20T17:07:00Z">
          <w:pPr>
            <w:pStyle w:val="Ttulo3"/>
            <w:widowControl/>
            <w:numPr>
              <w:ilvl w:val="2"/>
              <w:numId w:val="60"/>
            </w:numPr>
            <w:pBdr>
              <w:bottom w:val="single" w:sz="4" w:space="1" w:color="95B3D7" w:themeColor="accent1" w:themeTint="99"/>
            </w:pBdr>
            <w:spacing w:before="200" w:after="80" w:line="240" w:lineRule="auto"/>
            <w:ind w:left="2160" w:hanging="360"/>
            <w:contextualSpacing w:val="0"/>
            <w:jc w:val="both"/>
          </w:pPr>
        </w:pPrChange>
      </w:pPr>
      <w:bookmarkStart w:id="12664" w:name="_Toc469962302"/>
      <w:bookmarkStart w:id="12665" w:name="_Toc470016906"/>
      <w:ins w:id="12666" w:author="RAFAEL SOTOMAYOR" w:date="2016-12-20T17:07:00Z">
        <w:r w:rsidRPr="00067AA5">
          <w:rPr>
            <w:noProof/>
          </w:rPr>
          <w:lastRenderedPageBreak/>
          <w:t>Solución estándar para la agricultura de precisión</w:t>
        </w:r>
        <w:bookmarkEnd w:id="12664"/>
        <w:bookmarkEnd w:id="12665"/>
      </w:ins>
    </w:p>
    <w:p w:rsidR="00C66CF8" w:rsidRDefault="00C66CF8" w:rsidP="00C66CF8">
      <w:pPr>
        <w:rPr>
          <w:ins w:id="12667" w:author="RAFAEL SOTOMAYOR" w:date="2016-12-20T17:07:00Z"/>
          <w:noProof/>
        </w:rPr>
      </w:pPr>
      <w:ins w:id="12668" w:author="RAFAEL SOTOMAYOR" w:date="2016-12-20T17:07:00Z">
        <w:r w:rsidRPr="00067AA5">
          <w:rPr>
            <w:noProof/>
          </w:rPr>
          <w:t>Consideramos a una UMA (Unidad de medida de análisis), está asociado al indicador de consumo de tecnología en un sector agrícola, se ha definido previamente como una unidad productiva de 10 hectáreas, las cuales tiene requerimientos transversales para:</w:t>
        </w:r>
      </w:ins>
    </w:p>
    <w:p w:rsidR="00C66CF8" w:rsidRDefault="00C66CF8" w:rsidP="00C66CF8">
      <w:pPr>
        <w:rPr>
          <w:ins w:id="12669" w:author="RAFAEL SOTOMAYOR" w:date="2016-12-20T17:07:00Z"/>
          <w:noProof/>
        </w:rPr>
      </w:pPr>
    </w:p>
    <w:p w:rsidR="00C66CF8" w:rsidRPr="00067AA5" w:rsidRDefault="00C66CF8" w:rsidP="00C66CF8">
      <w:pPr>
        <w:rPr>
          <w:ins w:id="12670" w:author="RAFAEL SOTOMAYOR" w:date="2016-12-20T17:07:00Z"/>
          <w:noProof/>
        </w:rPr>
      </w:pPr>
      <w:ins w:id="12671" w:author="RAFAEL SOTOMAYOR" w:date="2016-12-20T17:07:00Z">
        <w:r w:rsidRPr="00067AA5">
          <w:rPr>
            <w:noProof/>
          </w:rPr>
          <w:t>La ilustración 46 presenta una solución estándar de agricultura de precisión.</w:t>
        </w:r>
      </w:ins>
    </w:p>
    <w:p w:rsidR="00C66CF8" w:rsidRPr="00067AA5" w:rsidRDefault="00C66CF8" w:rsidP="00C66CF8">
      <w:pPr>
        <w:rPr>
          <w:ins w:id="12672" w:author="RAFAEL SOTOMAYOR" w:date="2016-12-20T17:07:00Z"/>
          <w:noProof/>
        </w:rPr>
      </w:pPr>
      <w:ins w:id="12673" w:author="RAFAEL SOTOMAYOR" w:date="2016-12-20T17:07:00Z">
        <w:r w:rsidRPr="00067AA5">
          <w:rPr>
            <w:noProof/>
          </w:rPr>
          <w:lastRenderedPageBreak/>
          <w:drawing>
            <wp:inline distT="0" distB="0" distL="0" distR="0" wp14:anchorId="0A29C35C" wp14:editId="7F385D1C">
              <wp:extent cx="5637475" cy="639434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37681" cy="6394576"/>
                      </a:xfrm>
                      <a:prstGeom prst="rect">
                        <a:avLst/>
                      </a:prstGeom>
                      <a:noFill/>
                    </pic:spPr>
                  </pic:pic>
                </a:graphicData>
              </a:graphic>
            </wp:inline>
          </w:drawing>
        </w:r>
      </w:ins>
    </w:p>
    <w:p w:rsidR="00C66CF8" w:rsidRPr="00067AA5" w:rsidRDefault="00C66CF8" w:rsidP="00C66CF8">
      <w:pPr>
        <w:pStyle w:val="Epgrafe"/>
        <w:rPr>
          <w:ins w:id="12674" w:author="RAFAEL SOTOMAYOR" w:date="2016-12-20T17:07:00Z"/>
          <w:noProof/>
        </w:rPr>
      </w:pPr>
      <w:bookmarkStart w:id="12675" w:name="_Toc470016042"/>
      <w:ins w:id="12676" w:author="RAFAEL SOTOMAYOR" w:date="2016-12-20T17:07:00Z">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Pr>
            <w:noProof/>
          </w:rPr>
          <w:t>46</w:t>
        </w:r>
        <w:r w:rsidRPr="00067AA5">
          <w:rPr>
            <w:noProof/>
          </w:rPr>
          <w:fldChar w:fldCharType="end"/>
        </w:r>
        <w:r w:rsidRPr="00067AA5">
          <w:rPr>
            <w:noProof/>
          </w:rPr>
          <w:t>, Solución estándar para la agricultura de precisión</w:t>
        </w:r>
        <w:bookmarkEnd w:id="12675"/>
      </w:ins>
    </w:p>
    <w:p w:rsidR="00C66CF8" w:rsidRDefault="00C66CF8" w:rsidP="00C66CF8">
      <w:pPr>
        <w:rPr>
          <w:ins w:id="12677" w:author="RAFAEL SOTOMAYOR" w:date="2016-12-20T17:07:00Z"/>
          <w:noProof/>
        </w:rPr>
      </w:pPr>
      <w:ins w:id="12678" w:author="RAFAEL SOTOMAYOR" w:date="2016-12-20T17:07:00Z">
        <w:r>
          <w:rPr>
            <w:noProof/>
          </w:rPr>
          <w:t xml:space="preserve">La ilustración 46 considera la cadena de valor </w:t>
        </w:r>
      </w:ins>
    </w:p>
    <w:p w:rsidR="00C66CF8" w:rsidRPr="00067AA5" w:rsidRDefault="00C66CF8" w:rsidP="00C66CF8">
      <w:pPr>
        <w:rPr>
          <w:ins w:id="12679" w:author="RAFAEL SOTOMAYOR" w:date="2016-12-20T17:07:00Z"/>
          <w:noProof/>
        </w:rPr>
      </w:pPr>
    </w:p>
    <w:p w:rsidR="00C66CF8" w:rsidRPr="00067AA5" w:rsidRDefault="00C66CF8" w:rsidP="004423CA">
      <w:pPr>
        <w:pStyle w:val="Ttulo2"/>
        <w:widowControl/>
        <w:numPr>
          <w:ilvl w:val="1"/>
          <w:numId w:val="58"/>
        </w:numPr>
        <w:pBdr>
          <w:bottom w:val="single" w:sz="8" w:space="1" w:color="4F81BD" w:themeColor="accent1"/>
        </w:pBdr>
        <w:spacing w:before="200" w:after="80" w:line="240" w:lineRule="auto"/>
        <w:contextualSpacing w:val="0"/>
        <w:rPr>
          <w:ins w:id="12680" w:author="RAFAEL SOTOMAYOR" w:date="2016-12-20T17:07:00Z"/>
          <w:noProof/>
        </w:rPr>
        <w:pPrChange w:id="12681" w:author="RAFAEL SOTOMAYOR" w:date="2016-12-20T17:07:00Z">
          <w:pPr>
            <w:pStyle w:val="Ttulo2"/>
            <w:widowControl/>
            <w:numPr>
              <w:ilvl w:val="1"/>
              <w:numId w:val="60"/>
            </w:numPr>
            <w:pBdr>
              <w:bottom w:val="single" w:sz="8" w:space="1" w:color="4F81BD" w:themeColor="accent1"/>
            </w:pBdr>
            <w:spacing w:before="200" w:after="80" w:line="240" w:lineRule="auto"/>
            <w:ind w:left="1440" w:hanging="360"/>
            <w:contextualSpacing w:val="0"/>
          </w:pPr>
        </w:pPrChange>
      </w:pPr>
      <w:bookmarkStart w:id="12682" w:name="_Toc469962303"/>
      <w:bookmarkStart w:id="12683" w:name="_Toc470016907"/>
      <w:ins w:id="12684" w:author="RAFAEL SOTOMAYOR" w:date="2016-12-20T17:07:00Z">
        <w:r w:rsidRPr="00067AA5">
          <w:rPr>
            <w:noProof/>
          </w:rPr>
          <w:t>Modelo de Estimación de demanda prospectiva y extrapolación a utilizar</w:t>
        </w:r>
        <w:bookmarkEnd w:id="12682"/>
        <w:bookmarkEnd w:id="12683"/>
      </w:ins>
    </w:p>
    <w:p w:rsidR="00C66CF8" w:rsidRPr="00067AA5" w:rsidRDefault="00C66CF8" w:rsidP="00C66CF8">
      <w:pPr>
        <w:rPr>
          <w:ins w:id="12685" w:author="RAFAEL SOTOMAYOR" w:date="2016-12-20T17:07:00Z"/>
          <w:noProof/>
        </w:rPr>
      </w:pPr>
      <w:ins w:id="12686" w:author="RAFAEL SOTOMAYOR" w:date="2016-12-20T17:07:00Z">
        <w:r w:rsidRPr="00067AA5">
          <w:rPr>
            <w:noProof/>
          </w:rPr>
          <w:lastRenderedPageBreak/>
          <w:t>Para estimación de la demanda prospectiva consideramos como línea base la estimación de tráfico de una UMA en 2.8.</w:t>
        </w:r>
      </w:ins>
    </w:p>
    <w:p w:rsidR="00C66CF8" w:rsidRPr="00067AA5" w:rsidRDefault="00C66CF8" w:rsidP="00C66CF8">
      <w:pPr>
        <w:rPr>
          <w:ins w:id="12687" w:author="RAFAEL SOTOMAYOR" w:date="2016-12-20T17:07:00Z"/>
          <w:noProof/>
        </w:rPr>
      </w:pPr>
    </w:p>
    <w:p w:rsidR="00C66CF8" w:rsidRPr="00067AA5" w:rsidRDefault="00C66CF8" w:rsidP="004423CA">
      <w:pPr>
        <w:pStyle w:val="Prrafodelista"/>
        <w:numPr>
          <w:ilvl w:val="0"/>
          <w:numId w:val="61"/>
        </w:numPr>
        <w:rPr>
          <w:ins w:id="12688" w:author="RAFAEL SOTOMAYOR" w:date="2016-12-20T17:07:00Z"/>
          <w:noProof/>
        </w:rPr>
        <w:pPrChange w:id="12689" w:author="RAFAEL SOTOMAYOR" w:date="2016-12-20T17:07:00Z">
          <w:pPr>
            <w:pStyle w:val="Prrafodelista"/>
            <w:numPr>
              <w:numId w:val="63"/>
            </w:numPr>
            <w:ind w:hanging="360"/>
          </w:pPr>
        </w:pPrChange>
      </w:pPr>
      <w:ins w:id="12690" w:author="RAFAEL SOTOMAYOR" w:date="2016-12-20T17:07:00Z">
        <w:r w:rsidRPr="00067AA5">
          <w:rPr>
            <w:noProof/>
          </w:rPr>
          <w:t>El crecimiento por adopción tecnológica para lo cual trabajamos con encuestas de diagnóstico de utilización, la cual nos permitir ver los porcentajes de adopción.</w:t>
        </w:r>
      </w:ins>
    </w:p>
    <w:p w:rsidR="00C66CF8" w:rsidRPr="00067AA5" w:rsidRDefault="00C66CF8" w:rsidP="004423CA">
      <w:pPr>
        <w:pStyle w:val="Prrafodelista"/>
        <w:numPr>
          <w:ilvl w:val="0"/>
          <w:numId w:val="61"/>
        </w:numPr>
        <w:rPr>
          <w:ins w:id="12691" w:author="RAFAEL SOTOMAYOR" w:date="2016-12-20T17:07:00Z"/>
          <w:noProof/>
          <w:lang w:eastAsia="en-US" w:bidi="ar-SA"/>
        </w:rPr>
        <w:pPrChange w:id="12692" w:author="RAFAEL SOTOMAYOR" w:date="2016-12-20T17:07:00Z">
          <w:pPr>
            <w:pStyle w:val="Prrafodelista"/>
            <w:numPr>
              <w:numId w:val="63"/>
            </w:numPr>
            <w:ind w:hanging="360"/>
          </w:pPr>
        </w:pPrChange>
      </w:pPr>
      <w:ins w:id="12693" w:author="RAFAEL SOTOMAYOR" w:date="2016-12-20T17:07:00Z">
        <w:r w:rsidRPr="00067AA5">
          <w:rPr>
            <w:noProof/>
          </w:rPr>
          <w:t>Crecimiento del sector utilizamos las tasas de crecimiento de exportaciones como indicador.</w:t>
        </w:r>
      </w:ins>
    </w:p>
    <w:p w:rsidR="00C66CF8" w:rsidRPr="00067AA5" w:rsidRDefault="00C66CF8" w:rsidP="00C66CF8">
      <w:pPr>
        <w:rPr>
          <w:ins w:id="12694" w:author="RAFAEL SOTOMAYOR" w:date="2016-12-20T17:07:00Z"/>
          <w:noProof/>
        </w:rPr>
      </w:pPr>
    </w:p>
    <w:p w:rsidR="00C66CF8" w:rsidRPr="00067AA5" w:rsidRDefault="00C66CF8" w:rsidP="00C66CF8">
      <w:pPr>
        <w:rPr>
          <w:ins w:id="12695" w:author="RAFAEL SOTOMAYOR" w:date="2016-12-20T17:07:00Z"/>
          <w:noProof/>
        </w:rPr>
      </w:pPr>
    </w:p>
    <w:p w:rsidR="00C66CF8" w:rsidRPr="00067AA5" w:rsidRDefault="00C66CF8" w:rsidP="00C66CF8">
      <w:pPr>
        <w:rPr>
          <w:ins w:id="12696" w:author="RAFAEL SOTOMAYOR" w:date="2016-12-20T17:07:00Z"/>
          <w:noProof/>
        </w:rPr>
      </w:pPr>
    </w:p>
    <w:p w:rsidR="00C66CF8" w:rsidRPr="00067AA5" w:rsidRDefault="00C66CF8" w:rsidP="00C66CF8">
      <w:pPr>
        <w:keepNext/>
        <w:rPr>
          <w:ins w:id="12697" w:author="RAFAEL SOTOMAYOR" w:date="2016-12-20T17:07:00Z"/>
          <w:noProof/>
        </w:rPr>
      </w:pPr>
      <w:ins w:id="12698" w:author="RAFAEL SOTOMAYOR" w:date="2016-12-20T17:07:00Z">
        <w:r w:rsidRPr="00067AA5">
          <w:rPr>
            <w:noProof/>
          </w:rPr>
          <w:drawing>
            <wp:inline distT="0" distB="0" distL="0" distR="0" wp14:anchorId="121FD99C" wp14:editId="6AEBF6B5">
              <wp:extent cx="5601843" cy="744220"/>
              <wp:effectExtent l="0" t="0" r="1206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264" cy="745604"/>
                      </a:xfrm>
                      <a:prstGeom prst="rect">
                        <a:avLst/>
                      </a:prstGeom>
                      <a:noFill/>
                    </pic:spPr>
                  </pic:pic>
                </a:graphicData>
              </a:graphic>
            </wp:inline>
          </w:drawing>
        </w:r>
      </w:ins>
    </w:p>
    <w:p w:rsidR="00C66CF8" w:rsidRPr="00067AA5" w:rsidRDefault="00C66CF8" w:rsidP="00C66CF8">
      <w:pPr>
        <w:pStyle w:val="Epgrafe"/>
        <w:rPr>
          <w:ins w:id="12699" w:author="RAFAEL SOTOMAYOR" w:date="2016-12-20T17:07:00Z"/>
          <w:noProof/>
        </w:rPr>
      </w:pPr>
      <w:bookmarkStart w:id="12700" w:name="_Toc470016070"/>
      <w:ins w:id="12701" w:author="RAFAEL SOTOMAYOR" w:date="2016-12-20T17:07:00Z">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Pr>
            <w:noProof/>
          </w:rPr>
          <w:t>27</w:t>
        </w:r>
        <w:r w:rsidRPr="00067AA5">
          <w:rPr>
            <w:noProof/>
          </w:rPr>
          <w:fldChar w:fldCharType="end"/>
        </w:r>
        <w:r w:rsidRPr="00067AA5">
          <w:rPr>
            <w:noProof/>
          </w:rPr>
          <w:t xml:space="preserve"> : Estimación de crecimiento según escenarios</w:t>
        </w:r>
        <w:bookmarkEnd w:id="12700"/>
      </w:ins>
    </w:p>
    <w:p w:rsidR="00C66CF8" w:rsidRPr="00067AA5" w:rsidRDefault="00C66CF8" w:rsidP="00C66CF8">
      <w:pPr>
        <w:rPr>
          <w:ins w:id="12702" w:author="RAFAEL SOTOMAYOR" w:date="2016-12-20T17:07:00Z"/>
          <w:noProof/>
        </w:rPr>
      </w:pPr>
    </w:p>
    <w:p w:rsidR="00C66CF8" w:rsidRPr="00067AA5" w:rsidRDefault="00C66CF8" w:rsidP="00C66CF8">
      <w:pPr>
        <w:rPr>
          <w:ins w:id="12703" w:author="RAFAEL SOTOMAYOR" w:date="2016-12-20T17:07:00Z"/>
          <w:noProof/>
        </w:rPr>
      </w:pPr>
      <w:ins w:id="12704" w:author="RAFAEL SOTOMAYOR" w:date="2016-12-20T17:07:00Z">
        <w:r w:rsidRPr="00067AA5">
          <w:rPr>
            <w:noProof/>
          </w:rPr>
          <w:t>Dada la tabla anterior y en base a los cálculos de estimación por especie detallada en la planilla de cálculo adjunta nuestra línea de base de consumo nacional y cantidad de accesos para tecnologías IOT es la siguiente, considerando una adopción de 0,5%.</w:t>
        </w:r>
      </w:ins>
    </w:p>
    <w:p w:rsidR="00C66CF8" w:rsidRPr="00067AA5" w:rsidRDefault="00C66CF8" w:rsidP="00C66CF8">
      <w:pPr>
        <w:rPr>
          <w:ins w:id="12705" w:author="RAFAEL SOTOMAYOR" w:date="2016-12-20T17:07:00Z"/>
          <w:noProof/>
        </w:rPr>
      </w:pPr>
    </w:p>
    <w:p w:rsidR="00C66CF8" w:rsidRPr="00067AA5" w:rsidRDefault="00C66CF8" w:rsidP="00C66CF8">
      <w:pPr>
        <w:keepNext/>
        <w:rPr>
          <w:ins w:id="12706" w:author="RAFAEL SOTOMAYOR" w:date="2016-12-20T17:07:00Z"/>
          <w:noProof/>
        </w:rPr>
      </w:pPr>
      <w:ins w:id="12707" w:author="RAFAEL SOTOMAYOR" w:date="2016-12-20T17:07:00Z">
        <w:r w:rsidRPr="00067AA5">
          <w:rPr>
            <w:noProof/>
          </w:rPr>
          <w:drawing>
            <wp:inline distT="0" distB="0" distL="0" distR="0" wp14:anchorId="79CBDD2D" wp14:editId="1CF0EE3A">
              <wp:extent cx="5668518" cy="288607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74243" cy="2888990"/>
                      </a:xfrm>
                      <a:prstGeom prst="rect">
                        <a:avLst/>
                      </a:prstGeom>
                      <a:noFill/>
                    </pic:spPr>
                  </pic:pic>
                </a:graphicData>
              </a:graphic>
            </wp:inline>
          </w:drawing>
        </w:r>
      </w:ins>
    </w:p>
    <w:p w:rsidR="00C66CF8" w:rsidRPr="00067AA5" w:rsidRDefault="00C66CF8" w:rsidP="00C66CF8">
      <w:pPr>
        <w:pStyle w:val="Epgrafe"/>
        <w:rPr>
          <w:ins w:id="12708" w:author="RAFAEL SOTOMAYOR" w:date="2016-12-20T17:07:00Z"/>
          <w:noProof/>
        </w:rPr>
      </w:pPr>
      <w:bookmarkStart w:id="12709" w:name="_Toc470016071"/>
      <w:ins w:id="12710" w:author="RAFAEL SOTOMAYOR" w:date="2016-12-20T17:07:00Z">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Pr>
            <w:noProof/>
          </w:rPr>
          <w:t>28</w:t>
        </w:r>
        <w:r w:rsidRPr="00067AA5">
          <w:rPr>
            <w:noProof/>
          </w:rPr>
          <w:fldChar w:fldCharType="end"/>
        </w:r>
        <w:r w:rsidRPr="00067AA5">
          <w:rPr>
            <w:noProof/>
          </w:rPr>
          <w:t>: Linea base de utilización de Internet para IoT con adopción de 0,5%</w:t>
        </w:r>
        <w:bookmarkEnd w:id="12709"/>
      </w:ins>
    </w:p>
    <w:p w:rsidR="00C66CF8" w:rsidRPr="00067AA5" w:rsidRDefault="00C66CF8" w:rsidP="00C66CF8">
      <w:pPr>
        <w:ind w:firstLine="360"/>
        <w:rPr>
          <w:ins w:id="12711" w:author="RAFAEL SOTOMAYOR" w:date="2016-12-20T17:07:00Z"/>
          <w:noProof/>
        </w:rPr>
      </w:pPr>
      <w:ins w:id="12712" w:author="RAFAEL SOTOMAYOR" w:date="2016-12-20T17:07:00Z">
        <w:r w:rsidRPr="00067AA5">
          <w:rPr>
            <w:noProof/>
          </w:rPr>
          <w:br w:type="page"/>
        </w:r>
      </w:ins>
    </w:p>
    <w:p w:rsidR="00C66CF8" w:rsidRPr="00067AA5" w:rsidRDefault="00C66CF8" w:rsidP="00C66CF8">
      <w:pPr>
        <w:rPr>
          <w:ins w:id="12713" w:author="RAFAEL SOTOMAYOR" w:date="2016-12-20T17:07:00Z"/>
          <w:noProof/>
        </w:rPr>
      </w:pPr>
      <w:ins w:id="12714" w:author="RAFAEL SOTOMAYOR" w:date="2016-12-20T17:07:00Z">
        <w:r w:rsidRPr="00067AA5">
          <w:rPr>
            <w:noProof/>
          </w:rPr>
          <w:lastRenderedPageBreak/>
          <w:t>Para extrapolar hacia los otros rubros de la agricultura, en la Tabla 29 se muestran los criterios de extrapolación:</w:t>
        </w:r>
      </w:ins>
    </w:p>
    <w:p w:rsidR="00C66CF8" w:rsidRPr="00067AA5" w:rsidRDefault="00C66CF8" w:rsidP="00C66CF8">
      <w:pPr>
        <w:rPr>
          <w:ins w:id="12715" w:author="RAFAEL SOTOMAYOR" w:date="2016-12-20T17:07:00Z"/>
          <w:noProof/>
        </w:rPr>
      </w:pPr>
    </w:p>
    <w:p w:rsidR="00C66CF8" w:rsidRPr="00067AA5" w:rsidRDefault="00C66CF8" w:rsidP="00C66CF8">
      <w:pPr>
        <w:keepNext/>
        <w:rPr>
          <w:ins w:id="12716" w:author="RAFAEL SOTOMAYOR" w:date="2016-12-20T17:07:00Z"/>
          <w:noProof/>
        </w:rPr>
      </w:pPr>
      <w:ins w:id="12717" w:author="RAFAEL SOTOMAYOR" w:date="2016-12-20T17:07:00Z">
        <w:r w:rsidRPr="00067AA5">
          <w:rPr>
            <w:noProof/>
          </w:rPr>
          <w:drawing>
            <wp:inline distT="0" distB="0" distL="0" distR="0" wp14:anchorId="56EF9EFD" wp14:editId="41B32B3F">
              <wp:extent cx="5601843" cy="1162050"/>
              <wp:effectExtent l="0" t="0" r="12065"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08457" cy="1163422"/>
                      </a:xfrm>
                      <a:prstGeom prst="rect">
                        <a:avLst/>
                      </a:prstGeom>
                      <a:noFill/>
                    </pic:spPr>
                  </pic:pic>
                </a:graphicData>
              </a:graphic>
            </wp:inline>
          </w:drawing>
        </w:r>
      </w:ins>
    </w:p>
    <w:p w:rsidR="00C66CF8" w:rsidRPr="00067AA5" w:rsidRDefault="00C66CF8" w:rsidP="00C66CF8">
      <w:pPr>
        <w:pStyle w:val="Epgrafe"/>
        <w:rPr>
          <w:ins w:id="12718" w:author="RAFAEL SOTOMAYOR" w:date="2016-12-20T17:07:00Z"/>
          <w:noProof/>
        </w:rPr>
      </w:pPr>
      <w:bookmarkStart w:id="12719" w:name="_Toc470016072"/>
      <w:ins w:id="12720" w:author="RAFAEL SOTOMAYOR" w:date="2016-12-20T17:07:00Z">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Pr>
            <w:noProof/>
          </w:rPr>
          <w:t>29</w:t>
        </w:r>
        <w:r w:rsidRPr="00067AA5">
          <w:rPr>
            <w:noProof/>
          </w:rPr>
          <w:fldChar w:fldCharType="end"/>
        </w:r>
        <w:r w:rsidRPr="00067AA5">
          <w:rPr>
            <w:noProof/>
          </w:rPr>
          <w:t xml:space="preserve"> : Criteri</w:t>
        </w:r>
        <w:r>
          <w:rPr>
            <w:noProof/>
          </w:rPr>
          <w:t>o</w:t>
        </w:r>
        <w:r w:rsidRPr="00067AA5">
          <w:rPr>
            <w:noProof/>
          </w:rPr>
          <w:t>s de Extrapolación para el subsector Agrícola</w:t>
        </w:r>
        <w:bookmarkEnd w:id="12719"/>
      </w:ins>
    </w:p>
    <w:p w:rsidR="00C66CF8" w:rsidRPr="00067AA5" w:rsidRDefault="00C66CF8" w:rsidP="00C66CF8">
      <w:pPr>
        <w:rPr>
          <w:ins w:id="12721" w:author="RAFAEL SOTOMAYOR" w:date="2016-12-20T17:07:00Z"/>
          <w:noProof/>
        </w:rPr>
      </w:pPr>
    </w:p>
    <w:p w:rsidR="00C66CF8" w:rsidRPr="00067AA5" w:rsidRDefault="00C66CF8" w:rsidP="00C66CF8">
      <w:pPr>
        <w:rPr>
          <w:ins w:id="12722" w:author="RAFAEL SOTOMAYOR" w:date="2016-12-20T17:07:00Z"/>
          <w:noProof/>
        </w:rPr>
      </w:pPr>
      <w:ins w:id="12723" w:author="RAFAEL SOTOMAYOR" w:date="2016-12-20T17:07:00Z">
        <w:r w:rsidRPr="00067AA5">
          <w:rPr>
            <w:noProof/>
          </w:rPr>
          <w:t>Luego, si se extrapola se tiene la siguiente línea base para IoT en la agricultura. En la planilla de cálculo adjunto (Hoja THectareas) se puede revisar las fórmulas de extrapolación.</w:t>
        </w:r>
      </w:ins>
    </w:p>
    <w:p w:rsidR="00C66CF8" w:rsidRPr="00067AA5" w:rsidRDefault="00C66CF8" w:rsidP="00C66CF8">
      <w:pPr>
        <w:rPr>
          <w:ins w:id="12724" w:author="RAFAEL SOTOMAYOR" w:date="2016-12-20T17:07:00Z"/>
          <w:noProof/>
        </w:rPr>
      </w:pPr>
    </w:p>
    <w:p w:rsidR="00C66CF8" w:rsidRPr="00067AA5" w:rsidRDefault="00C66CF8" w:rsidP="00C66CF8">
      <w:pPr>
        <w:keepNext/>
        <w:rPr>
          <w:ins w:id="12725" w:author="RAFAEL SOTOMAYOR" w:date="2016-12-20T17:07:00Z"/>
          <w:noProof/>
        </w:rPr>
      </w:pPr>
      <w:ins w:id="12726" w:author="RAFAEL SOTOMAYOR" w:date="2016-12-20T17:07:00Z">
        <w:r w:rsidRPr="00067AA5">
          <w:rPr>
            <w:noProof/>
          </w:rPr>
          <w:drawing>
            <wp:inline distT="0" distB="0" distL="0" distR="0" wp14:anchorId="04BE5C9F" wp14:editId="15F3FA22">
              <wp:extent cx="5668518" cy="3819525"/>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0228" cy="3827415"/>
                      </a:xfrm>
                      <a:prstGeom prst="rect">
                        <a:avLst/>
                      </a:prstGeom>
                      <a:noFill/>
                    </pic:spPr>
                  </pic:pic>
                </a:graphicData>
              </a:graphic>
            </wp:inline>
          </w:drawing>
        </w:r>
      </w:ins>
    </w:p>
    <w:p w:rsidR="00C66CF8" w:rsidRPr="00067AA5" w:rsidRDefault="00C66CF8" w:rsidP="00C66CF8">
      <w:pPr>
        <w:pStyle w:val="Epgrafe"/>
        <w:rPr>
          <w:ins w:id="12727" w:author="RAFAEL SOTOMAYOR" w:date="2016-12-20T17:07:00Z"/>
          <w:noProof/>
        </w:rPr>
      </w:pPr>
      <w:bookmarkStart w:id="12728" w:name="_Toc470016073"/>
      <w:ins w:id="12729" w:author="RAFAEL SOTOMAYOR" w:date="2016-12-20T17:07:00Z">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Pr>
            <w:noProof/>
          </w:rPr>
          <w:t>30</w:t>
        </w:r>
        <w:r w:rsidRPr="00067AA5">
          <w:rPr>
            <w:noProof/>
          </w:rPr>
          <w:fldChar w:fldCharType="end"/>
        </w:r>
        <w:r w:rsidRPr="00067AA5">
          <w:rPr>
            <w:noProof/>
          </w:rPr>
          <w:t>: Extrapolación desde fruticultura a resto de la agricultura</w:t>
        </w:r>
        <w:bookmarkEnd w:id="12728"/>
      </w:ins>
    </w:p>
    <w:p w:rsidR="00C66CF8" w:rsidRPr="00067AA5" w:rsidRDefault="00C66CF8" w:rsidP="00C66CF8">
      <w:pPr>
        <w:pStyle w:val="Epgrafe"/>
        <w:rPr>
          <w:ins w:id="12730" w:author="RAFAEL SOTOMAYOR" w:date="2016-12-20T17:07:00Z"/>
          <w:noProof/>
        </w:rPr>
      </w:pPr>
    </w:p>
    <w:p w:rsidR="00C66CF8" w:rsidRPr="00067AA5" w:rsidRDefault="00C66CF8" w:rsidP="00C66CF8">
      <w:pPr>
        <w:rPr>
          <w:ins w:id="12731" w:author="RAFAEL SOTOMAYOR" w:date="2016-12-20T17:07:00Z"/>
          <w:noProof/>
        </w:rPr>
      </w:pPr>
    </w:p>
    <w:p w:rsidR="00C66CF8" w:rsidRPr="00067AA5" w:rsidRDefault="00C66CF8" w:rsidP="00C66CF8">
      <w:pPr>
        <w:rPr>
          <w:ins w:id="12732" w:author="RAFAEL SOTOMAYOR" w:date="2016-12-20T17:07:00Z"/>
          <w:noProof/>
        </w:rPr>
      </w:pPr>
    </w:p>
    <w:p w:rsidR="00C66CF8" w:rsidRPr="00067AA5" w:rsidRDefault="00C66CF8" w:rsidP="00C66CF8">
      <w:pPr>
        <w:rPr>
          <w:ins w:id="12733" w:author="RAFAEL SOTOMAYOR" w:date="2016-12-20T17:07:00Z"/>
          <w:noProof/>
        </w:rPr>
      </w:pPr>
    </w:p>
    <w:p w:rsidR="00C66CF8" w:rsidRPr="00067AA5" w:rsidRDefault="00C66CF8" w:rsidP="00C66CF8">
      <w:pPr>
        <w:rPr>
          <w:ins w:id="12734" w:author="RAFAEL SOTOMAYOR" w:date="2016-12-20T17:07:00Z"/>
          <w:noProof/>
        </w:rPr>
      </w:pPr>
    </w:p>
    <w:p w:rsidR="00C66CF8" w:rsidRPr="00067AA5" w:rsidRDefault="00C66CF8" w:rsidP="00C66CF8">
      <w:pPr>
        <w:rPr>
          <w:ins w:id="12735" w:author="RAFAEL SOTOMAYOR" w:date="2016-12-20T17:07:00Z"/>
          <w:noProof/>
        </w:rPr>
      </w:pPr>
    </w:p>
    <w:p w:rsidR="00C66CF8" w:rsidRDefault="00C66CF8" w:rsidP="00C66CF8">
      <w:pPr>
        <w:rPr>
          <w:ins w:id="12736" w:author="RAFAEL SOTOMAYOR" w:date="2016-12-20T17:07:00Z"/>
          <w:noProof/>
        </w:rPr>
      </w:pPr>
    </w:p>
    <w:p w:rsidR="00C66CF8" w:rsidRPr="00067AA5" w:rsidRDefault="00C66CF8" w:rsidP="004423CA">
      <w:pPr>
        <w:pStyle w:val="Ttulo2"/>
        <w:widowControl/>
        <w:numPr>
          <w:ilvl w:val="1"/>
          <w:numId w:val="58"/>
        </w:numPr>
        <w:pBdr>
          <w:bottom w:val="single" w:sz="8" w:space="1" w:color="4F81BD" w:themeColor="accent1"/>
        </w:pBdr>
        <w:spacing w:before="200" w:after="80" w:line="240" w:lineRule="auto"/>
        <w:contextualSpacing w:val="0"/>
        <w:rPr>
          <w:ins w:id="12737" w:author="RAFAEL SOTOMAYOR" w:date="2016-12-20T17:07:00Z"/>
        </w:rPr>
        <w:pPrChange w:id="12738" w:author="RAFAEL SOTOMAYOR" w:date="2016-12-20T17:07:00Z">
          <w:pPr>
            <w:pStyle w:val="Ttulo2"/>
            <w:widowControl/>
            <w:numPr>
              <w:ilvl w:val="1"/>
              <w:numId w:val="60"/>
            </w:numPr>
            <w:pBdr>
              <w:bottom w:val="single" w:sz="8" w:space="1" w:color="4F81BD" w:themeColor="accent1"/>
            </w:pBdr>
            <w:spacing w:before="200" w:after="80" w:line="240" w:lineRule="auto"/>
            <w:ind w:left="1440" w:hanging="360"/>
            <w:contextualSpacing w:val="0"/>
          </w:pPr>
        </w:pPrChange>
      </w:pPr>
      <w:bookmarkStart w:id="12739" w:name="_Toc470016908"/>
      <w:ins w:id="12740" w:author="RAFAEL SOTOMAYOR" w:date="2016-12-20T17:07:00Z">
        <w:r w:rsidRPr="00067AA5">
          <w:t>Estimación de demanda prospectiva a utilizar de uso de datos en el área de fruticultura.</w:t>
        </w:r>
        <w:bookmarkEnd w:id="12739"/>
      </w:ins>
    </w:p>
    <w:p w:rsidR="00C66CF8" w:rsidRPr="00067AA5" w:rsidRDefault="00C66CF8" w:rsidP="00C66CF8">
      <w:pPr>
        <w:rPr>
          <w:ins w:id="12741" w:author="RAFAEL SOTOMAYOR" w:date="2016-12-20T17:07:00Z"/>
        </w:rPr>
      </w:pPr>
    </w:p>
    <w:p w:rsidR="00C66CF8" w:rsidRPr="00067AA5" w:rsidRDefault="00C66CF8" w:rsidP="00C66CF8">
      <w:pPr>
        <w:rPr>
          <w:ins w:id="12742" w:author="RAFAEL SOTOMAYOR" w:date="2016-12-20T17:07:00Z"/>
        </w:rPr>
      </w:pPr>
      <w:ins w:id="12743" w:author="RAFAEL SOTOMAYOR" w:date="2016-12-20T17:07:00Z">
        <w:r w:rsidRPr="00067AA5">
          <w:t>Para la estimación de demanda prospectiva utilizamos la estimación de acuerdo a la tabla de escenarios siguientes:</w:t>
        </w:r>
      </w:ins>
    </w:p>
    <w:p w:rsidR="00C66CF8" w:rsidRPr="00067AA5" w:rsidRDefault="00C66CF8" w:rsidP="00C66CF8">
      <w:pPr>
        <w:rPr>
          <w:ins w:id="12744" w:author="RAFAEL SOTOMAYOR" w:date="2016-12-20T17:07:00Z"/>
        </w:rPr>
      </w:pPr>
    </w:p>
    <w:p w:rsidR="00C66CF8" w:rsidRPr="00067AA5" w:rsidRDefault="00C66CF8" w:rsidP="00C66CF8">
      <w:pPr>
        <w:keepNext/>
        <w:rPr>
          <w:ins w:id="12745" w:author="RAFAEL SOTOMAYOR" w:date="2016-12-20T17:07:00Z"/>
        </w:rPr>
      </w:pPr>
      <w:ins w:id="12746" w:author="RAFAEL SOTOMAYOR" w:date="2016-12-20T17:07:00Z">
        <w:r w:rsidRPr="00067AA5">
          <w:rPr>
            <w:noProof/>
          </w:rPr>
          <w:drawing>
            <wp:inline distT="0" distB="0" distL="0" distR="0" wp14:anchorId="3EA4063B" wp14:editId="358FE531">
              <wp:extent cx="4535043" cy="793115"/>
              <wp:effectExtent l="0" t="0" r="1206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37810" cy="793599"/>
                      </a:xfrm>
                      <a:prstGeom prst="rect">
                        <a:avLst/>
                      </a:prstGeom>
                      <a:noFill/>
                      <a:ln>
                        <a:noFill/>
                      </a:ln>
                    </pic:spPr>
                  </pic:pic>
                </a:graphicData>
              </a:graphic>
            </wp:inline>
          </w:drawing>
        </w:r>
      </w:ins>
    </w:p>
    <w:p w:rsidR="00C66CF8" w:rsidRPr="00067AA5" w:rsidRDefault="00C66CF8" w:rsidP="00C66CF8">
      <w:pPr>
        <w:pStyle w:val="Epgrafe"/>
        <w:rPr>
          <w:ins w:id="12747" w:author="RAFAEL SOTOMAYOR" w:date="2016-12-20T17:07:00Z"/>
        </w:rPr>
      </w:pPr>
      <w:bookmarkStart w:id="12748" w:name="_Toc470016043"/>
      <w:ins w:id="12749" w:author="RAFAEL SOTOMAYOR" w:date="2016-12-20T17:07:00Z">
        <w:r w:rsidRPr="00067AA5">
          <w:t xml:space="preserve">Ilustración </w:t>
        </w:r>
        <w:r w:rsidRPr="00067AA5">
          <w:fldChar w:fldCharType="begin"/>
        </w:r>
        <w:r w:rsidRPr="00067AA5">
          <w:instrText xml:space="preserve"> SEQ Ilustración \* ARABIC </w:instrText>
        </w:r>
        <w:r w:rsidRPr="00067AA5">
          <w:fldChar w:fldCharType="separate"/>
        </w:r>
        <w:r>
          <w:rPr>
            <w:noProof/>
          </w:rPr>
          <w:t>47</w:t>
        </w:r>
        <w:r w:rsidRPr="00067AA5">
          <w:fldChar w:fldCharType="end"/>
        </w:r>
        <w:r w:rsidRPr="00067AA5">
          <w:t>, Tabla de Adopción AP</w:t>
        </w:r>
        <w:bookmarkEnd w:id="12748"/>
      </w:ins>
    </w:p>
    <w:p w:rsidR="00C66CF8" w:rsidRPr="00067AA5" w:rsidRDefault="00C66CF8" w:rsidP="00C66CF8">
      <w:pPr>
        <w:rPr>
          <w:ins w:id="12750" w:author="RAFAEL SOTOMAYOR" w:date="2016-12-20T17:07:00Z"/>
        </w:rPr>
      </w:pPr>
    </w:p>
    <w:p w:rsidR="00C66CF8" w:rsidRPr="00067AA5" w:rsidRDefault="00C66CF8" w:rsidP="00C66CF8">
      <w:pPr>
        <w:rPr>
          <w:ins w:id="12751" w:author="RAFAEL SOTOMAYOR" w:date="2016-12-20T17:07:00Z"/>
        </w:rPr>
      </w:pPr>
      <w:ins w:id="12752" w:author="RAFAEL SOTOMAYOR" w:date="2016-12-20T17:07:00Z">
        <w:r w:rsidRPr="00067AA5">
          <w:t>En la planilla de cálculo se pueden revisar las fórmulas de demanda prospectiva que de acuerdo al escenario 2 tenemos la siguiente tabla de demanda para servicios de IoT.</w:t>
        </w:r>
      </w:ins>
    </w:p>
    <w:p w:rsidR="00C66CF8" w:rsidRPr="00067AA5" w:rsidRDefault="00C66CF8" w:rsidP="00C66CF8">
      <w:pPr>
        <w:rPr>
          <w:ins w:id="12753" w:author="RAFAEL SOTOMAYOR" w:date="2016-12-20T17:07:00Z"/>
        </w:rPr>
      </w:pPr>
    </w:p>
    <w:p w:rsidR="00C66CF8" w:rsidRPr="00067AA5" w:rsidRDefault="00C66CF8" w:rsidP="00C66CF8">
      <w:pPr>
        <w:keepNext/>
        <w:rPr>
          <w:ins w:id="12754" w:author="RAFAEL SOTOMAYOR" w:date="2016-12-20T17:07:00Z"/>
        </w:rPr>
      </w:pPr>
      <w:ins w:id="12755" w:author="RAFAEL SOTOMAYOR" w:date="2016-12-20T17:07:00Z">
        <w:r w:rsidRPr="00067AA5">
          <w:rPr>
            <w:noProof/>
          </w:rPr>
          <w:drawing>
            <wp:inline distT="0" distB="0" distL="0" distR="0" wp14:anchorId="277A7513" wp14:editId="1FEA297A">
              <wp:extent cx="5612130" cy="1554964"/>
              <wp:effectExtent l="0" t="0" r="762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2130" cy="1554964"/>
                      </a:xfrm>
                      <a:prstGeom prst="rect">
                        <a:avLst/>
                      </a:prstGeom>
                      <a:noFill/>
                      <a:ln>
                        <a:noFill/>
                      </a:ln>
                    </pic:spPr>
                  </pic:pic>
                </a:graphicData>
              </a:graphic>
            </wp:inline>
          </w:drawing>
        </w:r>
      </w:ins>
    </w:p>
    <w:p w:rsidR="00C66CF8" w:rsidRPr="00067AA5" w:rsidRDefault="00C66CF8" w:rsidP="00C66CF8">
      <w:pPr>
        <w:pStyle w:val="Epgrafe"/>
        <w:rPr>
          <w:ins w:id="12756" w:author="RAFAEL SOTOMAYOR" w:date="2016-12-20T17:07:00Z"/>
        </w:rPr>
      </w:pPr>
      <w:bookmarkStart w:id="12757" w:name="_Toc470016074"/>
      <w:ins w:id="12758" w:author="RAFAEL SOTOMAYOR" w:date="2016-12-20T17:07:00Z">
        <w:r w:rsidRPr="00067AA5">
          <w:t xml:space="preserve">Tabla </w:t>
        </w:r>
        <w:r w:rsidRPr="00067AA5">
          <w:fldChar w:fldCharType="begin"/>
        </w:r>
        <w:r w:rsidRPr="00067AA5">
          <w:instrText xml:space="preserve"> SEQ Tabla \* ARABIC </w:instrText>
        </w:r>
        <w:r w:rsidRPr="00067AA5">
          <w:fldChar w:fldCharType="separate"/>
        </w:r>
        <w:r>
          <w:rPr>
            <w:noProof/>
          </w:rPr>
          <w:t>31</w:t>
        </w:r>
        <w:r w:rsidRPr="00067AA5">
          <w:fldChar w:fldCharType="end"/>
        </w:r>
        <w:r>
          <w:t>:</w:t>
        </w:r>
        <w:r w:rsidRPr="00067AA5">
          <w:t xml:space="preserve"> </w:t>
        </w:r>
        <w:r>
          <w:t>D</w:t>
        </w:r>
        <w:r w:rsidRPr="00067AA5">
          <w:t>emanda prospectiva según especie</w:t>
        </w:r>
        <w:bookmarkEnd w:id="12757"/>
      </w:ins>
    </w:p>
    <w:p w:rsidR="00C66CF8" w:rsidRPr="00067AA5" w:rsidRDefault="00C66CF8" w:rsidP="00C66CF8">
      <w:pPr>
        <w:rPr>
          <w:ins w:id="12759" w:author="RAFAEL SOTOMAYOR" w:date="2016-12-20T17:07:00Z"/>
        </w:rPr>
      </w:pPr>
    </w:p>
    <w:p w:rsidR="00C66CF8" w:rsidRPr="00067AA5" w:rsidRDefault="00C66CF8" w:rsidP="00C66CF8">
      <w:pPr>
        <w:rPr>
          <w:ins w:id="12760" w:author="RAFAEL SOTOMAYOR" w:date="2016-12-20T17:07:00Z"/>
        </w:rPr>
      </w:pPr>
      <w:ins w:id="12761" w:author="RAFAEL SOTOMAYOR" w:date="2016-12-20T17:07:00Z">
        <w:r>
          <w:t>En la T</w:t>
        </w:r>
        <w:r w:rsidRPr="00067AA5">
          <w:t xml:space="preserve">abla </w:t>
        </w:r>
        <w:r>
          <w:t xml:space="preserve">31 se consideraron </w:t>
        </w:r>
        <w:r w:rsidRPr="00067AA5">
          <w:t>que todas las horas son representativas en el uso de las IoT debido a que son servicios que requieren monitoreo constante, a diferencia de las aplicaciones de Internet Transaccional, Video Streaming, Telefonía IP que la hora representativa se concentra en horario diurno.</w:t>
        </w:r>
      </w:ins>
    </w:p>
    <w:p w:rsidR="00C66CF8" w:rsidRPr="00067AA5" w:rsidRDefault="00C66CF8" w:rsidP="00C66CF8">
      <w:pPr>
        <w:rPr>
          <w:ins w:id="12762" w:author="RAFAEL SOTOMAYOR" w:date="2016-12-20T17:07:00Z"/>
        </w:rPr>
      </w:pPr>
    </w:p>
    <w:p w:rsidR="00C66CF8" w:rsidRPr="00067AA5" w:rsidRDefault="00C66CF8" w:rsidP="00C66CF8">
      <w:pPr>
        <w:rPr>
          <w:ins w:id="12763" w:author="RAFAEL SOTOMAYOR" w:date="2016-12-20T17:07:00Z"/>
        </w:rPr>
      </w:pPr>
      <w:ins w:id="12764" w:author="RAFAEL SOTOMAYOR" w:date="2016-12-20T17:07:00Z">
        <w:r w:rsidRPr="00067AA5">
          <w:t>El modelamiento de Telefonía IP se considera como parte del servicio de Video Stream</w:t>
        </w:r>
        <w:r>
          <w:t>ing, ya que la mayoría</w:t>
        </w:r>
        <w:r w:rsidRPr="00067AA5">
          <w:t xml:space="preserve"> de</w:t>
        </w:r>
        <w:r>
          <w:t xml:space="preserve"> las</w:t>
        </w:r>
        <w:r w:rsidRPr="00067AA5">
          <w:t xml:space="preserve"> llamadas serán video llamadas. Si </w:t>
        </w:r>
        <w:r>
          <w:t xml:space="preserve">se considera </w:t>
        </w:r>
        <w:r w:rsidRPr="00067AA5">
          <w:t xml:space="preserve">que una llamada de 1 minuto pesa aproximadamente 4 Mbytes, 60 minutos diarios son 480 Mbytes por día, 7,2 Gbytes mensuales, los cuales son demanda de VideoStreaming, categoría distinta a IoT o Internet Tradicional, debido a que es un servicio no directo para el crecimiento de la fruta, pero si </w:t>
        </w:r>
        <w:r>
          <w:t xml:space="preserve">es </w:t>
        </w:r>
        <w:r w:rsidRPr="00067AA5">
          <w:t>parte de la cadena de valor del producto.</w:t>
        </w:r>
      </w:ins>
    </w:p>
    <w:p w:rsidR="00C66CF8" w:rsidRPr="00067AA5" w:rsidRDefault="00C66CF8" w:rsidP="00C66CF8">
      <w:pPr>
        <w:rPr>
          <w:ins w:id="12765" w:author="RAFAEL SOTOMAYOR" w:date="2016-12-20T17:07:00Z"/>
        </w:rPr>
      </w:pPr>
    </w:p>
    <w:p w:rsidR="00C66CF8" w:rsidRPr="00067AA5" w:rsidRDefault="00C66CF8" w:rsidP="00C66CF8">
      <w:pPr>
        <w:rPr>
          <w:ins w:id="12766" w:author="RAFAEL SOTOMAYOR" w:date="2016-12-20T17:07:00Z"/>
        </w:rPr>
      </w:pPr>
      <w:ins w:id="12767" w:author="RAFAEL SOTOMAYOR" w:date="2016-12-20T17:07:00Z">
        <w:r w:rsidRPr="00067AA5">
          <w:t>En la planilla de cálculo adjunta se pueden efectuar filtros por región, de tal modo de calcular el peso de cada región en los requerimientos de Internet para la AP.</w:t>
        </w:r>
      </w:ins>
    </w:p>
    <w:p w:rsidR="00C66CF8" w:rsidRDefault="00C66CF8" w:rsidP="00C66CF8">
      <w:pPr>
        <w:rPr>
          <w:ins w:id="12768" w:author="RAFAEL SOTOMAYOR" w:date="2016-12-20T17:07:00Z"/>
        </w:rPr>
      </w:pPr>
      <w:ins w:id="12769" w:author="RAFAEL SOTOMAYOR" w:date="2016-12-20T17:07:00Z">
        <w:r>
          <w:t xml:space="preserve"> La tabla a continuación de acuerdo a  los siguientes parámetros de sensibilización:</w:t>
        </w:r>
      </w:ins>
    </w:p>
    <w:p w:rsidR="00C66CF8" w:rsidRPr="00067AA5" w:rsidRDefault="00C66CF8" w:rsidP="00C66CF8">
      <w:pPr>
        <w:rPr>
          <w:ins w:id="12770" w:author="RAFAEL SOTOMAYOR" w:date="2016-12-20T17:07:00Z"/>
        </w:rPr>
      </w:pPr>
      <w:ins w:id="12771" w:author="RAFAEL SOTOMAYOR" w:date="2016-12-20T17:07:00Z">
        <w:r w:rsidRPr="00137146">
          <w:rPr>
            <w:noProof/>
          </w:rPr>
          <w:lastRenderedPageBreak/>
          <w:drawing>
            <wp:inline distT="0" distB="0" distL="0" distR="0" wp14:anchorId="416BA5D1" wp14:editId="59C5139F">
              <wp:extent cx="5612130" cy="500529"/>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130" cy="500529"/>
                      </a:xfrm>
                      <a:prstGeom prst="rect">
                        <a:avLst/>
                      </a:prstGeom>
                      <a:noFill/>
                      <a:ln>
                        <a:noFill/>
                      </a:ln>
                    </pic:spPr>
                  </pic:pic>
                </a:graphicData>
              </a:graphic>
            </wp:inline>
          </w:drawing>
        </w:r>
      </w:ins>
    </w:p>
    <w:p w:rsidR="00C66CF8" w:rsidRPr="00067AA5" w:rsidRDefault="00C66CF8" w:rsidP="00C66CF8">
      <w:pPr>
        <w:rPr>
          <w:ins w:id="12772" w:author="RAFAEL SOTOMAYOR" w:date="2016-12-20T17:07:00Z"/>
        </w:rPr>
      </w:pPr>
    </w:p>
    <w:p w:rsidR="00C66CF8" w:rsidRDefault="00C66CF8" w:rsidP="00C66CF8">
      <w:pPr>
        <w:rPr>
          <w:ins w:id="12773" w:author="RAFAEL SOTOMAYOR" w:date="2016-12-20T17:07:00Z"/>
        </w:rPr>
      </w:pPr>
      <w:ins w:id="12774" w:author="RAFAEL SOTOMAYOR" w:date="2016-12-20T17:07:00Z">
        <w:r>
          <w:t>Se obtiene la tabla de estimación de demanda actual y prospectiva a 5, 10 y 20 años según lo siguiente:</w:t>
        </w:r>
      </w:ins>
    </w:p>
    <w:p w:rsidR="00C66CF8" w:rsidRDefault="00C66CF8" w:rsidP="00C66CF8">
      <w:pPr>
        <w:keepNext/>
        <w:rPr>
          <w:ins w:id="12775" w:author="RAFAEL SOTOMAYOR" w:date="2016-12-20T17:07:00Z"/>
        </w:rPr>
      </w:pPr>
      <w:ins w:id="12776" w:author="RAFAEL SOTOMAYOR" w:date="2016-12-20T17:07:00Z">
        <w:r w:rsidRPr="00137146">
          <w:rPr>
            <w:noProof/>
          </w:rPr>
          <w:drawing>
            <wp:inline distT="0" distB="0" distL="0" distR="0" wp14:anchorId="78BA0DC2" wp14:editId="14AED4C0">
              <wp:extent cx="5612130" cy="1554473"/>
              <wp:effectExtent l="0" t="0" r="0" b="825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1554473"/>
                      </a:xfrm>
                      <a:prstGeom prst="rect">
                        <a:avLst/>
                      </a:prstGeom>
                      <a:noFill/>
                      <a:ln>
                        <a:noFill/>
                      </a:ln>
                    </pic:spPr>
                  </pic:pic>
                </a:graphicData>
              </a:graphic>
            </wp:inline>
          </w:drawing>
        </w:r>
      </w:ins>
    </w:p>
    <w:p w:rsidR="00C66CF8" w:rsidRPr="00067AA5" w:rsidRDefault="00C66CF8" w:rsidP="00C66CF8">
      <w:pPr>
        <w:pStyle w:val="Epgrafe"/>
        <w:rPr>
          <w:ins w:id="12777" w:author="RAFAEL SOTOMAYOR" w:date="2016-12-20T17:07:00Z"/>
        </w:rPr>
      </w:pPr>
      <w:bookmarkStart w:id="12778" w:name="_Toc470016075"/>
      <w:ins w:id="12779" w:author="RAFAEL SOTOMAYOR" w:date="2016-12-20T17:07:00Z">
        <w:r>
          <w:t xml:space="preserve">Tabla </w:t>
        </w:r>
        <w:r>
          <w:fldChar w:fldCharType="begin"/>
        </w:r>
        <w:r>
          <w:instrText xml:space="preserve"> SEQ Tabla \* ARABIC </w:instrText>
        </w:r>
        <w:r>
          <w:fldChar w:fldCharType="separate"/>
        </w:r>
        <w:r>
          <w:rPr>
            <w:noProof/>
          </w:rPr>
          <w:t>32</w:t>
        </w:r>
        <w:r>
          <w:fldChar w:fldCharType="end"/>
        </w:r>
        <w:r>
          <w:t>, Tabla prospectiva por región</w:t>
        </w:r>
        <w:bookmarkEnd w:id="12778"/>
      </w:ins>
    </w:p>
    <w:p w:rsidR="00C66CF8" w:rsidRPr="00067AA5" w:rsidRDefault="00C66CF8" w:rsidP="00C66CF8">
      <w:pPr>
        <w:rPr>
          <w:ins w:id="12780" w:author="RAFAEL SOTOMAYOR" w:date="2016-12-20T17:07:00Z"/>
        </w:rPr>
      </w:pPr>
    </w:p>
    <w:p w:rsidR="00C66CF8" w:rsidRDefault="00C66CF8" w:rsidP="00C66CF8">
      <w:pPr>
        <w:rPr>
          <w:ins w:id="12781" w:author="RAFAEL SOTOMAYOR" w:date="2016-12-20T17:07:00Z"/>
        </w:rPr>
      </w:pPr>
      <w:ins w:id="12782" w:author="RAFAEL SOTOMAYOR" w:date="2016-12-20T17:07:00Z">
        <w:r>
          <w:t>Siguiendo la misma metodología se puede realizar la estimación por comuna, dato que no está disponible en Odepa, pero si se podría calcular en base a metodología GIS.</w:t>
        </w:r>
      </w:ins>
    </w:p>
    <w:p w:rsidR="00C66CF8" w:rsidRPr="00067AA5" w:rsidRDefault="00C66CF8" w:rsidP="004423CA">
      <w:pPr>
        <w:pStyle w:val="Ttulo2"/>
        <w:widowControl/>
        <w:numPr>
          <w:ilvl w:val="1"/>
          <w:numId w:val="58"/>
        </w:numPr>
        <w:pBdr>
          <w:bottom w:val="single" w:sz="8" w:space="1" w:color="4F81BD" w:themeColor="accent1"/>
        </w:pBdr>
        <w:spacing w:before="200" w:after="80" w:line="240" w:lineRule="auto"/>
        <w:contextualSpacing w:val="0"/>
        <w:rPr>
          <w:ins w:id="12783" w:author="RAFAEL SOTOMAYOR" w:date="2016-12-20T17:07:00Z"/>
        </w:rPr>
        <w:pPrChange w:id="12784" w:author="RAFAEL SOTOMAYOR" w:date="2016-12-20T17:07:00Z">
          <w:pPr>
            <w:pStyle w:val="Ttulo2"/>
            <w:widowControl/>
            <w:numPr>
              <w:ilvl w:val="1"/>
              <w:numId w:val="60"/>
            </w:numPr>
            <w:pBdr>
              <w:bottom w:val="single" w:sz="8" w:space="1" w:color="4F81BD" w:themeColor="accent1"/>
            </w:pBdr>
            <w:spacing w:before="200" w:after="80" w:line="240" w:lineRule="auto"/>
            <w:ind w:left="1440" w:hanging="360"/>
            <w:contextualSpacing w:val="0"/>
          </w:pPr>
        </w:pPrChange>
      </w:pPr>
      <w:ins w:id="12785" w:author="RAFAEL SOTOMAYOR" w:date="2016-12-20T17:07:00Z">
        <w:r w:rsidRPr="00067AA5">
          <w:br w:type="page"/>
        </w:r>
        <w:bookmarkStart w:id="12786" w:name="_Toc470016909"/>
        <w:r w:rsidRPr="00067AA5">
          <w:lastRenderedPageBreak/>
          <w:t>Extrapolación de resultados al resto de los productos agrícolas.</w:t>
        </w:r>
        <w:bookmarkEnd w:id="12786"/>
      </w:ins>
    </w:p>
    <w:p w:rsidR="00C66CF8" w:rsidRPr="00067AA5" w:rsidRDefault="00C66CF8" w:rsidP="00C66CF8">
      <w:pPr>
        <w:rPr>
          <w:ins w:id="12787" w:author="RAFAEL SOTOMAYOR" w:date="2016-12-20T17:07:00Z"/>
        </w:rPr>
      </w:pPr>
    </w:p>
    <w:p w:rsidR="00C66CF8" w:rsidRPr="00067AA5" w:rsidRDefault="00C66CF8" w:rsidP="00C66CF8">
      <w:pPr>
        <w:rPr>
          <w:ins w:id="12788" w:author="RAFAEL SOTOMAYOR" w:date="2016-12-20T17:07:00Z"/>
        </w:rPr>
      </w:pPr>
      <w:ins w:id="12789" w:author="RAFAEL SOTOMAYOR" w:date="2016-12-20T17:07:00Z">
        <w:r w:rsidRPr="00067AA5">
          <w:t xml:space="preserve">Para extrapolar los datos al resto de la agricultura, utilizamos los criterios de extrapolación en 2.2. y </w:t>
        </w:r>
        <w:r>
          <w:t>se obtienen los resultados que se muestran en la Tabla 32.</w:t>
        </w:r>
      </w:ins>
    </w:p>
    <w:p w:rsidR="00C66CF8" w:rsidRDefault="00C66CF8" w:rsidP="00C66CF8">
      <w:pPr>
        <w:keepNext/>
        <w:rPr>
          <w:ins w:id="12790" w:author="RAFAEL SOTOMAYOR" w:date="2016-12-20T17:07:00Z"/>
        </w:rPr>
      </w:pPr>
      <w:ins w:id="12791" w:author="RAFAEL SOTOMAYOR" w:date="2016-12-20T17:07:00Z">
        <w:r w:rsidRPr="00067AA5">
          <w:rPr>
            <w:noProof/>
          </w:rPr>
          <w:drawing>
            <wp:inline distT="0" distB="0" distL="0" distR="0" wp14:anchorId="4444BE29" wp14:editId="1C4010F3">
              <wp:extent cx="5612130" cy="2064232"/>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2064232"/>
                      </a:xfrm>
                      <a:prstGeom prst="rect">
                        <a:avLst/>
                      </a:prstGeom>
                      <a:noFill/>
                      <a:ln>
                        <a:noFill/>
                      </a:ln>
                    </pic:spPr>
                  </pic:pic>
                </a:graphicData>
              </a:graphic>
            </wp:inline>
          </w:drawing>
        </w:r>
      </w:ins>
    </w:p>
    <w:p w:rsidR="00C66CF8" w:rsidRPr="00067AA5" w:rsidRDefault="00C66CF8" w:rsidP="00C66CF8">
      <w:pPr>
        <w:pStyle w:val="Epgrafe"/>
        <w:rPr>
          <w:ins w:id="12792" w:author="RAFAEL SOTOMAYOR" w:date="2016-12-20T17:07:00Z"/>
        </w:rPr>
      </w:pPr>
      <w:bookmarkStart w:id="12793" w:name="_Toc470016076"/>
      <w:ins w:id="12794" w:author="RAFAEL SOTOMAYOR" w:date="2016-12-20T17:07:00Z">
        <w:r>
          <w:t xml:space="preserve">Tabla </w:t>
        </w:r>
        <w:r>
          <w:fldChar w:fldCharType="begin"/>
        </w:r>
        <w:r>
          <w:instrText xml:space="preserve"> SEQ Tabla \* ARABIC </w:instrText>
        </w:r>
        <w:r>
          <w:fldChar w:fldCharType="separate"/>
        </w:r>
        <w:r>
          <w:rPr>
            <w:noProof/>
          </w:rPr>
          <w:t>33</w:t>
        </w:r>
        <w:r>
          <w:fldChar w:fldCharType="end"/>
        </w:r>
        <w:r>
          <w:t>: Consumo de Datos Extrapolados al Sector Agrícola</w:t>
        </w:r>
        <w:bookmarkEnd w:id="12793"/>
      </w:ins>
    </w:p>
    <w:p w:rsidR="00C66CF8" w:rsidRPr="00067AA5" w:rsidRDefault="00C66CF8" w:rsidP="00C66CF8">
      <w:pPr>
        <w:rPr>
          <w:ins w:id="12795" w:author="RAFAEL SOTOMAYOR" w:date="2016-12-20T17:07:00Z"/>
        </w:rPr>
      </w:pPr>
    </w:p>
    <w:p w:rsidR="00C66CF8" w:rsidRPr="00067AA5" w:rsidRDefault="00C66CF8" w:rsidP="00C66CF8">
      <w:pPr>
        <w:rPr>
          <w:ins w:id="12796" w:author="RAFAEL SOTOMAYOR" w:date="2016-12-20T17:07:00Z"/>
        </w:rPr>
      </w:pPr>
      <w:ins w:id="12797" w:author="RAFAEL SOTOMAYOR" w:date="2016-12-20T17:07:00Z">
        <w:r w:rsidRPr="00067AA5">
          <w:t>Finalmente, se muestran los resultados de volumen de tráfico agregado al Tron</w:t>
        </w:r>
        <w:r>
          <w:t>cal Nacional de Infraestructura se muestran en la Tabla 33</w:t>
        </w:r>
      </w:ins>
    </w:p>
    <w:p w:rsidR="00C66CF8" w:rsidRPr="00067AA5" w:rsidRDefault="00C66CF8" w:rsidP="00C66CF8">
      <w:pPr>
        <w:rPr>
          <w:ins w:id="12798" w:author="RAFAEL SOTOMAYOR" w:date="2016-12-20T17:07:00Z"/>
        </w:rPr>
      </w:pPr>
    </w:p>
    <w:p w:rsidR="00C66CF8" w:rsidRDefault="00C66CF8" w:rsidP="00C66CF8">
      <w:pPr>
        <w:keepNext/>
        <w:rPr>
          <w:ins w:id="12799" w:author="RAFAEL SOTOMAYOR" w:date="2016-12-20T17:07:00Z"/>
        </w:rPr>
      </w:pPr>
      <w:ins w:id="12800" w:author="RAFAEL SOTOMAYOR" w:date="2016-12-20T17:07:00Z">
        <w:r w:rsidRPr="00067AA5">
          <w:rPr>
            <w:noProof/>
          </w:rPr>
          <w:drawing>
            <wp:inline distT="0" distB="0" distL="0" distR="0" wp14:anchorId="31A1AF4B" wp14:editId="22CEAFB5">
              <wp:extent cx="5601843" cy="392430"/>
              <wp:effectExtent l="0" t="0" r="1206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3195" cy="400931"/>
                      </a:xfrm>
                      <a:prstGeom prst="rect">
                        <a:avLst/>
                      </a:prstGeom>
                      <a:noFill/>
                      <a:ln>
                        <a:noFill/>
                      </a:ln>
                    </pic:spPr>
                  </pic:pic>
                </a:graphicData>
              </a:graphic>
            </wp:inline>
          </w:drawing>
        </w:r>
      </w:ins>
    </w:p>
    <w:p w:rsidR="00C66CF8" w:rsidRPr="00067AA5" w:rsidRDefault="00C66CF8" w:rsidP="00C66CF8">
      <w:pPr>
        <w:pStyle w:val="Epgrafe"/>
        <w:rPr>
          <w:ins w:id="12801" w:author="RAFAEL SOTOMAYOR" w:date="2016-12-20T17:07:00Z"/>
        </w:rPr>
      </w:pPr>
      <w:bookmarkStart w:id="12802" w:name="_Toc470016077"/>
      <w:ins w:id="12803" w:author="RAFAEL SOTOMAYOR" w:date="2016-12-20T17:07:00Z">
        <w:r>
          <w:t xml:space="preserve">Tabla </w:t>
        </w:r>
        <w:r>
          <w:fldChar w:fldCharType="begin"/>
        </w:r>
        <w:r>
          <w:instrText xml:space="preserve"> SEQ Tabla \* ARABIC </w:instrText>
        </w:r>
        <w:r>
          <w:fldChar w:fldCharType="separate"/>
        </w:r>
        <w:r>
          <w:rPr>
            <w:noProof/>
          </w:rPr>
          <w:t>34</w:t>
        </w:r>
        <w:r>
          <w:fldChar w:fldCharType="end"/>
        </w:r>
        <w:r>
          <w:t>: Volumen de tráfico agregado al Troncal Nacional</w:t>
        </w:r>
        <w:bookmarkEnd w:id="12802"/>
        <w:r>
          <w:t xml:space="preserve"> </w:t>
        </w:r>
      </w:ins>
    </w:p>
    <w:p w:rsidR="00C66CF8" w:rsidRPr="00067AA5" w:rsidRDefault="00C66CF8" w:rsidP="00C66CF8">
      <w:pPr>
        <w:rPr>
          <w:ins w:id="12804" w:author="RAFAEL SOTOMAYOR" w:date="2016-12-20T17:07:00Z"/>
        </w:rPr>
      </w:pPr>
    </w:p>
    <w:p w:rsidR="00C66CF8" w:rsidRPr="00067AA5" w:rsidRDefault="00C66CF8" w:rsidP="00C66CF8">
      <w:pPr>
        <w:rPr>
          <w:ins w:id="12805" w:author="RAFAEL SOTOMAYOR" w:date="2016-12-20T17:07:00Z"/>
        </w:rPr>
      </w:pPr>
    </w:p>
    <w:p w:rsidR="00C66CF8" w:rsidRDefault="00C66CF8" w:rsidP="00C66CF8">
      <w:pPr>
        <w:rPr>
          <w:ins w:id="12806" w:author="RAFAEL SOTOMAYOR" w:date="2016-12-20T17:07:00Z"/>
          <w:noProof/>
        </w:rPr>
      </w:pPr>
    </w:p>
    <w:p w:rsidR="00C66CF8" w:rsidRDefault="00C66CF8" w:rsidP="00C66CF8">
      <w:pPr>
        <w:rPr>
          <w:ins w:id="12807" w:author="RAFAEL SOTOMAYOR" w:date="2016-12-20T17:07:00Z"/>
          <w:noProof/>
        </w:rPr>
      </w:pPr>
    </w:p>
    <w:p w:rsidR="00C66CF8" w:rsidRDefault="00C66CF8" w:rsidP="00C66CF8">
      <w:pPr>
        <w:rPr>
          <w:ins w:id="12808" w:author="RAFAEL SOTOMAYOR" w:date="2016-12-20T17:07:00Z"/>
          <w:noProof/>
        </w:rPr>
      </w:pPr>
    </w:p>
    <w:p w:rsidR="00C66CF8" w:rsidRDefault="00C66CF8" w:rsidP="00C66CF8">
      <w:pPr>
        <w:rPr>
          <w:ins w:id="12809" w:author="RAFAEL SOTOMAYOR" w:date="2016-12-20T17:07:00Z"/>
          <w:noProof/>
        </w:rPr>
      </w:pPr>
    </w:p>
    <w:p w:rsidR="00C66CF8" w:rsidRDefault="00C66CF8" w:rsidP="00C66CF8">
      <w:pPr>
        <w:rPr>
          <w:ins w:id="12810" w:author="RAFAEL SOTOMAYOR" w:date="2016-12-20T17:07:00Z"/>
          <w:noProof/>
        </w:rPr>
      </w:pPr>
    </w:p>
    <w:p w:rsidR="00C66CF8" w:rsidRDefault="00C66CF8" w:rsidP="00C66CF8">
      <w:pPr>
        <w:rPr>
          <w:ins w:id="12811" w:author="RAFAEL SOTOMAYOR" w:date="2016-12-20T17:07:00Z"/>
          <w:noProof/>
        </w:rPr>
      </w:pPr>
    </w:p>
    <w:p w:rsidR="00C66CF8" w:rsidRDefault="00C66CF8" w:rsidP="00C66CF8">
      <w:pPr>
        <w:rPr>
          <w:ins w:id="12812" w:author="RAFAEL SOTOMAYOR" w:date="2016-12-20T17:07:00Z"/>
          <w:noProof/>
        </w:rPr>
      </w:pPr>
    </w:p>
    <w:p w:rsidR="00C66CF8" w:rsidRDefault="00C66CF8" w:rsidP="00C66CF8">
      <w:pPr>
        <w:rPr>
          <w:ins w:id="12813" w:author="RAFAEL SOTOMAYOR" w:date="2016-12-20T17:07:00Z"/>
          <w:noProof/>
        </w:rPr>
      </w:pPr>
    </w:p>
    <w:p w:rsidR="00C66CF8" w:rsidRDefault="00C66CF8" w:rsidP="00C66CF8">
      <w:pPr>
        <w:ind w:firstLine="360"/>
        <w:jc w:val="left"/>
        <w:rPr>
          <w:ins w:id="12814" w:author="RAFAEL SOTOMAYOR" w:date="2016-12-20T17:07:00Z"/>
          <w:noProof/>
        </w:rPr>
      </w:pPr>
      <w:ins w:id="12815" w:author="RAFAEL SOTOMAYOR" w:date="2016-12-20T17:07:00Z">
        <w:r>
          <w:rPr>
            <w:noProof/>
          </w:rPr>
          <w:br w:type="page"/>
        </w:r>
      </w:ins>
    </w:p>
    <w:p w:rsidR="00C66CF8" w:rsidRDefault="00C66CF8" w:rsidP="004423CA">
      <w:pPr>
        <w:pStyle w:val="Ttulo1"/>
        <w:widowControl/>
        <w:numPr>
          <w:ilvl w:val="0"/>
          <w:numId w:val="58"/>
        </w:numPr>
        <w:pBdr>
          <w:bottom w:val="single" w:sz="12" w:space="1" w:color="365F91" w:themeColor="accent1" w:themeShade="BF"/>
        </w:pBdr>
        <w:spacing w:before="600" w:after="80" w:line="240" w:lineRule="auto"/>
        <w:contextualSpacing w:val="0"/>
        <w:rPr>
          <w:ins w:id="12816" w:author="RAFAEL SOTOMAYOR" w:date="2016-12-20T17:07:00Z"/>
          <w:noProof/>
        </w:rPr>
        <w:pPrChange w:id="12817" w:author="RAFAEL SOTOMAYOR" w:date="2016-12-20T17:07:00Z">
          <w:pPr>
            <w:pStyle w:val="Ttulo1"/>
            <w:widowControl/>
            <w:numPr>
              <w:numId w:val="60"/>
            </w:numPr>
            <w:pBdr>
              <w:bottom w:val="single" w:sz="12" w:space="1" w:color="365F91" w:themeColor="accent1" w:themeShade="BF"/>
            </w:pBdr>
            <w:spacing w:before="600" w:after="80" w:line="240" w:lineRule="auto"/>
            <w:ind w:left="720" w:hanging="360"/>
            <w:contextualSpacing w:val="0"/>
          </w:pPr>
        </w:pPrChange>
      </w:pPr>
      <w:bookmarkStart w:id="12818" w:name="_Toc470016910"/>
      <w:ins w:id="12819" w:author="RAFAEL SOTOMAYOR" w:date="2016-12-20T17:07:00Z">
        <w:r>
          <w:rPr>
            <w:noProof/>
          </w:rPr>
          <w:lastRenderedPageBreak/>
          <w:t>Anexos</w:t>
        </w:r>
        <w:bookmarkEnd w:id="12818"/>
      </w:ins>
    </w:p>
    <w:p w:rsidR="00C66CF8" w:rsidRDefault="00C66CF8" w:rsidP="00C66CF8">
      <w:pPr>
        <w:rPr>
          <w:ins w:id="12820" w:author="RAFAEL SOTOMAYOR" w:date="2016-12-20T17:07:00Z"/>
        </w:rPr>
      </w:pPr>
      <w:ins w:id="12821" w:author="RAFAEL SOTOMAYOR" w:date="2016-12-20T17:07:00Z">
        <w:r>
          <w:t xml:space="preserve">Se adjunta un Pendrive que contiene </w:t>
        </w:r>
      </w:ins>
    </w:p>
    <w:p w:rsidR="00C66CF8" w:rsidRDefault="00C66CF8" w:rsidP="004423CA">
      <w:pPr>
        <w:pStyle w:val="Ttulo2"/>
        <w:widowControl/>
        <w:numPr>
          <w:ilvl w:val="1"/>
          <w:numId w:val="58"/>
        </w:numPr>
        <w:pBdr>
          <w:bottom w:val="single" w:sz="8" w:space="1" w:color="4F81BD" w:themeColor="accent1"/>
        </w:pBdr>
        <w:spacing w:before="200" w:after="80" w:line="240" w:lineRule="auto"/>
        <w:contextualSpacing w:val="0"/>
        <w:rPr>
          <w:ins w:id="12822" w:author="RAFAEL SOTOMAYOR" w:date="2016-12-20T17:07:00Z"/>
        </w:rPr>
        <w:pPrChange w:id="12823" w:author="RAFAEL SOTOMAYOR" w:date="2016-12-20T17:07:00Z">
          <w:pPr>
            <w:pStyle w:val="Ttulo2"/>
            <w:widowControl/>
            <w:numPr>
              <w:ilvl w:val="1"/>
              <w:numId w:val="60"/>
            </w:numPr>
            <w:pBdr>
              <w:bottom w:val="single" w:sz="8" w:space="1" w:color="4F81BD" w:themeColor="accent1"/>
            </w:pBdr>
            <w:spacing w:before="200" w:after="80" w:line="240" w:lineRule="auto"/>
            <w:ind w:left="1440" w:hanging="360"/>
            <w:contextualSpacing w:val="0"/>
          </w:pPr>
        </w:pPrChange>
      </w:pPr>
      <w:bookmarkStart w:id="12824" w:name="_Toc470016911"/>
      <w:ins w:id="12825" w:author="RAFAEL SOTOMAYOR" w:date="2016-12-20T17:07:00Z">
        <w:r>
          <w:t>Proyecto GIS (gissubtel)</w:t>
        </w:r>
        <w:bookmarkEnd w:id="12824"/>
        <w:r>
          <w:t xml:space="preserve"> </w:t>
        </w:r>
      </w:ins>
    </w:p>
    <w:p w:rsidR="00C66CF8" w:rsidRPr="0003571C" w:rsidRDefault="00C66CF8" w:rsidP="00C66CF8">
      <w:pPr>
        <w:rPr>
          <w:ins w:id="12826" w:author="RAFAEL SOTOMAYOR" w:date="2016-12-20T17:07:00Z"/>
        </w:rPr>
      </w:pPr>
    </w:p>
    <w:p w:rsidR="00C66CF8" w:rsidRDefault="00C66CF8" w:rsidP="004423CA">
      <w:pPr>
        <w:pStyle w:val="Ttulo2"/>
        <w:widowControl/>
        <w:numPr>
          <w:ilvl w:val="1"/>
          <w:numId w:val="58"/>
        </w:numPr>
        <w:pBdr>
          <w:bottom w:val="single" w:sz="8" w:space="1" w:color="4F81BD" w:themeColor="accent1"/>
        </w:pBdr>
        <w:spacing w:before="200" w:after="80" w:line="240" w:lineRule="auto"/>
        <w:contextualSpacing w:val="0"/>
        <w:rPr>
          <w:ins w:id="12827" w:author="RAFAEL SOTOMAYOR" w:date="2016-12-20T17:07:00Z"/>
        </w:rPr>
        <w:pPrChange w:id="12828" w:author="RAFAEL SOTOMAYOR" w:date="2016-12-20T17:07:00Z">
          <w:pPr>
            <w:pStyle w:val="Ttulo2"/>
            <w:widowControl/>
            <w:numPr>
              <w:ilvl w:val="1"/>
              <w:numId w:val="60"/>
            </w:numPr>
            <w:pBdr>
              <w:bottom w:val="single" w:sz="8" w:space="1" w:color="4F81BD" w:themeColor="accent1"/>
            </w:pBdr>
            <w:spacing w:before="200" w:after="80" w:line="240" w:lineRule="auto"/>
            <w:ind w:left="1440" w:hanging="360"/>
            <w:contextualSpacing w:val="0"/>
          </w:pPr>
        </w:pPrChange>
      </w:pPr>
      <w:bookmarkStart w:id="12829" w:name="_Toc470016912"/>
      <w:ins w:id="12830" w:author="RAFAEL SOTOMAYOR" w:date="2016-12-20T17:07:00Z">
        <w:r>
          <w:t>Planillas de Calculo</w:t>
        </w:r>
        <w:bookmarkEnd w:id="12829"/>
      </w:ins>
    </w:p>
    <w:p w:rsidR="00C66CF8" w:rsidRDefault="00C66CF8" w:rsidP="00C66CF8">
      <w:pPr>
        <w:rPr>
          <w:ins w:id="12831" w:author="RAFAEL SOTOMAYOR" w:date="2016-12-20T17:07:00Z"/>
        </w:rPr>
      </w:pPr>
    </w:p>
    <w:p w:rsidR="00C66CF8" w:rsidRDefault="00C66CF8" w:rsidP="004423CA">
      <w:pPr>
        <w:pStyle w:val="Ttulo2"/>
        <w:widowControl/>
        <w:numPr>
          <w:ilvl w:val="1"/>
          <w:numId w:val="58"/>
        </w:numPr>
        <w:pBdr>
          <w:bottom w:val="single" w:sz="8" w:space="1" w:color="4F81BD" w:themeColor="accent1"/>
        </w:pBdr>
        <w:spacing w:before="200" w:after="80" w:line="240" w:lineRule="auto"/>
        <w:contextualSpacing w:val="0"/>
        <w:rPr>
          <w:ins w:id="12832" w:author="RAFAEL SOTOMAYOR" w:date="2016-12-20T17:07:00Z"/>
        </w:rPr>
        <w:pPrChange w:id="12833" w:author="RAFAEL SOTOMAYOR" w:date="2016-12-20T17:07:00Z">
          <w:pPr>
            <w:pStyle w:val="Ttulo2"/>
            <w:widowControl/>
            <w:numPr>
              <w:ilvl w:val="1"/>
              <w:numId w:val="60"/>
            </w:numPr>
            <w:pBdr>
              <w:bottom w:val="single" w:sz="8" w:space="1" w:color="4F81BD" w:themeColor="accent1"/>
            </w:pBdr>
            <w:spacing w:before="200" w:after="80" w:line="240" w:lineRule="auto"/>
            <w:ind w:left="1440" w:hanging="360"/>
            <w:contextualSpacing w:val="0"/>
          </w:pPr>
        </w:pPrChange>
      </w:pPr>
      <w:bookmarkStart w:id="12834" w:name="_Toc470016913"/>
      <w:ins w:id="12835" w:author="RAFAEL SOTOMAYOR" w:date="2016-12-20T17:07:00Z">
        <w:r>
          <w:t>Informes</w:t>
        </w:r>
        <w:bookmarkEnd w:id="12834"/>
        <w:r>
          <w:t xml:space="preserve"> </w:t>
        </w:r>
      </w:ins>
    </w:p>
    <w:p w:rsidR="00C66CF8" w:rsidRDefault="00C66CF8" w:rsidP="00C66CF8">
      <w:pPr>
        <w:rPr>
          <w:ins w:id="12836" w:author="RAFAEL SOTOMAYOR" w:date="2016-12-20T17:07:00Z"/>
        </w:rPr>
      </w:pPr>
    </w:p>
    <w:p w:rsidR="00C66CF8" w:rsidRDefault="00C66CF8" w:rsidP="00C66CF8">
      <w:pPr>
        <w:rPr>
          <w:ins w:id="12837" w:author="RAFAEL SOTOMAYOR" w:date="2016-12-20T17:07:00Z"/>
        </w:rPr>
      </w:pPr>
    </w:p>
    <w:p w:rsidR="00C66CF8" w:rsidRDefault="00C66CF8" w:rsidP="00C66CF8">
      <w:pPr>
        <w:rPr>
          <w:ins w:id="12838" w:author="RAFAEL SOTOMAYOR" w:date="2016-12-20T17:07:00Z"/>
        </w:rPr>
      </w:pPr>
    </w:p>
    <w:p w:rsidR="00C66CF8" w:rsidRDefault="00C66CF8" w:rsidP="00C66CF8">
      <w:pPr>
        <w:rPr>
          <w:ins w:id="12839" w:author="RAFAEL SOTOMAYOR" w:date="2016-12-20T17:07:00Z"/>
        </w:rPr>
      </w:pPr>
    </w:p>
    <w:p w:rsidR="00C66CF8" w:rsidRPr="0003571C" w:rsidRDefault="00C66CF8" w:rsidP="00C66CF8">
      <w:pPr>
        <w:rPr>
          <w:ins w:id="12840" w:author="RAFAEL SOTOMAYOR" w:date="2016-12-20T17:07:00Z"/>
        </w:rPr>
      </w:pPr>
    </w:p>
    <w:p w:rsidR="00C66CF8" w:rsidRDefault="00C66CF8" w:rsidP="00C66CF8">
      <w:pPr>
        <w:rPr>
          <w:ins w:id="12841" w:author="RAFAEL SOTOMAYOR" w:date="2016-12-20T17:07:00Z"/>
          <w:noProof/>
        </w:rPr>
      </w:pPr>
    </w:p>
    <w:p w:rsidR="00C66CF8" w:rsidRDefault="00C66CF8" w:rsidP="00C66CF8">
      <w:pPr>
        <w:rPr>
          <w:ins w:id="12842" w:author="RAFAEL SOTOMAYOR" w:date="2016-12-20T17:07:00Z"/>
          <w:noProof/>
        </w:rPr>
      </w:pPr>
    </w:p>
    <w:p w:rsidR="00C66CF8" w:rsidRDefault="00C66CF8" w:rsidP="00C66CF8">
      <w:pPr>
        <w:rPr>
          <w:ins w:id="12843" w:author="RAFAEL SOTOMAYOR" w:date="2016-12-20T17:07:00Z"/>
          <w:noProof/>
        </w:rPr>
      </w:pPr>
    </w:p>
    <w:p w:rsidR="00C66CF8" w:rsidRDefault="00C66CF8" w:rsidP="00C66CF8">
      <w:pPr>
        <w:rPr>
          <w:ins w:id="12844" w:author="RAFAEL SOTOMAYOR" w:date="2016-12-20T17:07:00Z"/>
          <w:noProof/>
        </w:rPr>
      </w:pPr>
    </w:p>
    <w:p w:rsidR="00C66CF8" w:rsidRDefault="00C66CF8" w:rsidP="00C66CF8">
      <w:pPr>
        <w:rPr>
          <w:ins w:id="12845" w:author="RAFAEL SOTOMAYOR" w:date="2016-12-20T17:07:00Z"/>
          <w:noProof/>
        </w:rPr>
      </w:pPr>
    </w:p>
    <w:p w:rsidR="00C66CF8" w:rsidRDefault="00C66CF8" w:rsidP="00C66CF8">
      <w:pPr>
        <w:rPr>
          <w:ins w:id="12846" w:author="RAFAEL SOTOMAYOR" w:date="2016-12-20T17:07:00Z"/>
          <w:noProof/>
        </w:rPr>
      </w:pPr>
    </w:p>
    <w:p w:rsidR="00C66CF8" w:rsidRDefault="00C66CF8" w:rsidP="00C66CF8">
      <w:pPr>
        <w:rPr>
          <w:ins w:id="12847" w:author="RAFAEL SOTOMAYOR" w:date="2016-12-20T17:07:00Z"/>
          <w:noProof/>
        </w:rPr>
      </w:pPr>
    </w:p>
    <w:p w:rsidR="00C66CF8" w:rsidRDefault="00C66CF8" w:rsidP="00C66CF8">
      <w:pPr>
        <w:rPr>
          <w:ins w:id="12848" w:author="RAFAEL SOTOMAYOR" w:date="2016-12-20T17:07:00Z"/>
          <w:noProof/>
        </w:rPr>
      </w:pPr>
    </w:p>
    <w:p w:rsidR="00C66CF8" w:rsidRDefault="00C66CF8" w:rsidP="00C66CF8">
      <w:pPr>
        <w:rPr>
          <w:ins w:id="12849" w:author="RAFAEL SOTOMAYOR" w:date="2016-12-20T17:07:00Z"/>
          <w:noProof/>
        </w:rPr>
      </w:pPr>
    </w:p>
    <w:p w:rsidR="00C66CF8" w:rsidRDefault="00C66CF8" w:rsidP="00C66CF8">
      <w:pPr>
        <w:rPr>
          <w:ins w:id="12850" w:author="RAFAEL SOTOMAYOR" w:date="2016-12-20T17:07:00Z"/>
          <w:noProof/>
        </w:rPr>
      </w:pPr>
    </w:p>
    <w:p w:rsidR="00C66CF8" w:rsidRDefault="00C66CF8" w:rsidP="00C66CF8">
      <w:pPr>
        <w:rPr>
          <w:ins w:id="12851" w:author="RAFAEL SOTOMAYOR" w:date="2016-12-20T17:07:00Z"/>
          <w:noProof/>
        </w:rPr>
      </w:pPr>
    </w:p>
    <w:p w:rsidR="00C66CF8" w:rsidRDefault="00C66CF8" w:rsidP="00C66CF8">
      <w:pPr>
        <w:rPr>
          <w:ins w:id="12852" w:author="RAFAEL SOTOMAYOR" w:date="2016-12-20T17:07:00Z"/>
          <w:noProof/>
        </w:rPr>
      </w:pPr>
    </w:p>
    <w:p w:rsidR="00C66CF8" w:rsidRPr="00067AA5" w:rsidRDefault="00C66CF8" w:rsidP="00C66CF8">
      <w:pPr>
        <w:pStyle w:val="Textoconsangra"/>
        <w:jc w:val="both"/>
        <w:rPr>
          <w:ins w:id="12853" w:author="RAFAEL SOTOMAYOR" w:date="2016-12-20T17:07:00Z"/>
          <w:noProof/>
          <w:lang w:val="es-ES"/>
        </w:rPr>
      </w:pPr>
      <w:ins w:id="12854" w:author="RAFAEL SOTOMAYOR" w:date="2016-12-20T17:07:00Z">
        <w:r>
          <w:rPr>
            <w:noProof/>
            <w:lang w:val="es-ES"/>
          </w:rPr>
          <w:t>Bibliograf</w:t>
        </w:r>
        <w:r w:rsidRPr="00067AA5">
          <w:rPr>
            <w:noProof/>
            <w:lang w:val="es-ES"/>
          </w:rPr>
          <w:t>ía</w:t>
        </w:r>
      </w:ins>
    </w:p>
    <w:p w:rsidR="00C66CF8" w:rsidRPr="00067AA5" w:rsidRDefault="00C66CF8" w:rsidP="00C66CF8">
      <w:pPr>
        <w:rPr>
          <w:ins w:id="12855" w:author="RAFAEL SOTOMAYOR" w:date="2016-12-20T17:07:00Z"/>
          <w:noProof/>
        </w:rPr>
      </w:pPr>
    </w:p>
    <w:p w:rsidR="00C66CF8" w:rsidRPr="00067AA5" w:rsidRDefault="00C66CF8" w:rsidP="004423CA">
      <w:pPr>
        <w:pStyle w:val="Prrafodelista"/>
        <w:numPr>
          <w:ilvl w:val="0"/>
          <w:numId w:val="53"/>
        </w:numPr>
        <w:rPr>
          <w:ins w:id="12856" w:author="RAFAEL SOTOMAYOR" w:date="2016-12-20T17:07:00Z"/>
          <w:noProof/>
          <w:lang w:eastAsia="es-ES_tradnl"/>
        </w:rPr>
        <w:pPrChange w:id="12857" w:author="RAFAEL SOTOMAYOR" w:date="2016-12-20T17:07:00Z">
          <w:pPr>
            <w:pStyle w:val="Prrafodelista"/>
            <w:numPr>
              <w:numId w:val="54"/>
            </w:numPr>
            <w:tabs>
              <w:tab w:val="num" w:pos="432"/>
            </w:tabs>
            <w:ind w:left="432" w:hanging="432"/>
          </w:pPr>
        </w:pPrChange>
      </w:pPr>
      <w:bookmarkStart w:id="12858" w:name="_Ref469941954"/>
      <w:ins w:id="12859" w:author="RAFAEL SOTOMAYOR" w:date="2016-12-20T17:07:00Z">
        <w:r w:rsidRPr="00067AA5">
          <w:rPr>
            <w:noProof/>
          </w:rPr>
          <w:t>(R1) FAO (1997). El estado mundial de</w:t>
        </w:r>
        <w:r>
          <w:rPr>
            <w:noProof/>
          </w:rPr>
          <w:t xml:space="preserve"> la agricultura y la alimentaci</w:t>
        </w:r>
        <w:r w:rsidRPr="00067AA5">
          <w:rPr>
            <w:noProof/>
          </w:rPr>
          <w:t>ón. Capítulo III. La Agroindustria y el desarrollo económico.</w:t>
        </w:r>
        <w:bookmarkEnd w:id="12858"/>
        <w:r w:rsidRPr="00067AA5">
          <w:rPr>
            <w:rStyle w:val="apple-tab-span"/>
            <w:noProof/>
          </w:rPr>
          <w:tab/>
        </w:r>
      </w:ins>
    </w:p>
    <w:p w:rsidR="00C66CF8" w:rsidRPr="00067AA5" w:rsidRDefault="00C66CF8" w:rsidP="004423CA">
      <w:pPr>
        <w:pStyle w:val="Prrafodelista"/>
        <w:numPr>
          <w:ilvl w:val="0"/>
          <w:numId w:val="53"/>
        </w:numPr>
        <w:rPr>
          <w:ins w:id="12860" w:author="RAFAEL SOTOMAYOR" w:date="2016-12-20T17:07:00Z"/>
          <w:noProof/>
        </w:rPr>
        <w:pPrChange w:id="12861" w:author="RAFAEL SOTOMAYOR" w:date="2016-12-20T17:07:00Z">
          <w:pPr>
            <w:pStyle w:val="Prrafodelista"/>
            <w:numPr>
              <w:numId w:val="54"/>
            </w:numPr>
            <w:tabs>
              <w:tab w:val="num" w:pos="432"/>
            </w:tabs>
            <w:ind w:left="432" w:hanging="432"/>
          </w:pPr>
        </w:pPrChange>
      </w:pPr>
      <w:bookmarkStart w:id="12862" w:name="_Ref469957265"/>
      <w:ins w:id="12863" w:author="RAFAEL SOTOMAYOR" w:date="2016-12-20T17:07:00Z">
        <w:r w:rsidRPr="00067AA5">
          <w:rPr>
            <w:noProof/>
          </w:rPr>
          <w:t>(R2) M</w:t>
        </w:r>
        <w:r w:rsidRPr="00067AA5">
          <w:rPr>
            <w:noProof/>
            <w:color w:val="333333"/>
          </w:rPr>
          <w:t>INAGRI, FAO Consejo de D</w:t>
        </w:r>
        <w:r>
          <w:rPr>
            <w:noProof/>
            <w:color w:val="333333"/>
          </w:rPr>
          <w:t>ecanos de Facultades de Agronom</w:t>
        </w:r>
        <w:r w:rsidRPr="00067AA5">
          <w:rPr>
            <w:noProof/>
            <w:color w:val="333333"/>
          </w:rPr>
          <w:t>ía</w:t>
        </w:r>
        <w:r>
          <w:rPr>
            <w:noProof/>
          </w:rPr>
          <w:t xml:space="preserve"> Informe. Informe T</w:t>
        </w:r>
        <w:r w:rsidRPr="00067AA5">
          <w:rPr>
            <w:noProof/>
          </w:rPr>
          <w:t>écnico Final: “</w:t>
        </w:r>
        <w:r>
          <w:rPr>
            <w:noProof/>
          </w:rPr>
          <w:t>Valorizaci</w:t>
        </w:r>
        <w:r w:rsidRPr="00067AA5">
          <w:rPr>
            <w:noProof/>
          </w:rPr>
          <w:t xml:space="preserve">ón </w:t>
        </w:r>
        <w:r>
          <w:rPr>
            <w:noProof/>
          </w:rPr>
          <w:t>Econ</w:t>
        </w:r>
        <w:r w:rsidRPr="00067AA5">
          <w:rPr>
            <w:noProof/>
          </w:rPr>
          <w:t>ómica de la Actividad Silvoagropecuaria y sus Encadenamientos Productivos (TCP/CHI/3302) ”, Santiago, Chile.</w:t>
        </w:r>
        <w:bookmarkEnd w:id="12862"/>
      </w:ins>
    </w:p>
    <w:p w:rsidR="00C66CF8" w:rsidRPr="00067AA5" w:rsidRDefault="00C66CF8" w:rsidP="004423CA">
      <w:pPr>
        <w:pStyle w:val="Prrafodelista"/>
        <w:numPr>
          <w:ilvl w:val="0"/>
          <w:numId w:val="53"/>
        </w:numPr>
        <w:rPr>
          <w:ins w:id="12864" w:author="RAFAEL SOTOMAYOR" w:date="2016-12-20T17:07:00Z"/>
          <w:noProof/>
        </w:rPr>
        <w:pPrChange w:id="12865" w:author="RAFAEL SOTOMAYOR" w:date="2016-12-20T17:07:00Z">
          <w:pPr>
            <w:pStyle w:val="Prrafodelista"/>
            <w:numPr>
              <w:numId w:val="54"/>
            </w:numPr>
            <w:tabs>
              <w:tab w:val="num" w:pos="432"/>
            </w:tabs>
            <w:ind w:left="432" w:hanging="432"/>
          </w:pPr>
        </w:pPrChange>
      </w:pPr>
      <w:bookmarkStart w:id="12866" w:name="_Ref469957719"/>
      <w:ins w:id="12867" w:author="RAFAEL SOTOMAYOR" w:date="2016-12-20T17:07:00Z">
        <w:r w:rsidRPr="00067AA5">
          <w:rPr>
            <w:noProof/>
          </w:rPr>
          <w:t>(R3) ODEPA Departamento de Pol ítica Agraria (2014). Evolución del consumo aparente de los principales alimentos en Chile.</w:t>
        </w:r>
        <w:bookmarkEnd w:id="12866"/>
      </w:ins>
    </w:p>
    <w:p w:rsidR="00C66CF8" w:rsidRPr="00067AA5" w:rsidRDefault="00C66CF8" w:rsidP="004423CA">
      <w:pPr>
        <w:pStyle w:val="Prrafodelista"/>
        <w:numPr>
          <w:ilvl w:val="0"/>
          <w:numId w:val="53"/>
        </w:numPr>
        <w:rPr>
          <w:ins w:id="12868" w:author="RAFAEL SOTOMAYOR" w:date="2016-12-20T17:07:00Z"/>
          <w:noProof/>
        </w:rPr>
        <w:pPrChange w:id="12869" w:author="RAFAEL SOTOMAYOR" w:date="2016-12-20T17:07:00Z">
          <w:pPr>
            <w:pStyle w:val="Prrafodelista"/>
            <w:numPr>
              <w:numId w:val="54"/>
            </w:numPr>
            <w:tabs>
              <w:tab w:val="num" w:pos="432"/>
            </w:tabs>
            <w:ind w:left="432" w:hanging="432"/>
          </w:pPr>
        </w:pPrChange>
      </w:pPr>
      <w:bookmarkStart w:id="12870" w:name="_Ref469957749"/>
      <w:ins w:id="12871" w:author="RAFAEL SOTOMAYOR" w:date="2016-12-20T17:07:00Z">
        <w:r w:rsidRPr="00067AA5">
          <w:rPr>
            <w:noProof/>
          </w:rPr>
          <w:t>(R4) ODEPA (2012) Comercializacio ́n de productos hortofrutícolas en la pequeña agricultura.</w:t>
        </w:r>
        <w:bookmarkEnd w:id="12870"/>
      </w:ins>
    </w:p>
    <w:p w:rsidR="00C66CF8" w:rsidRPr="00067AA5" w:rsidRDefault="00C66CF8" w:rsidP="004423CA">
      <w:pPr>
        <w:pStyle w:val="Prrafodelista"/>
        <w:numPr>
          <w:ilvl w:val="0"/>
          <w:numId w:val="53"/>
        </w:numPr>
        <w:rPr>
          <w:ins w:id="12872" w:author="RAFAEL SOTOMAYOR" w:date="2016-12-20T17:07:00Z"/>
          <w:noProof/>
        </w:rPr>
        <w:pPrChange w:id="12873" w:author="RAFAEL SOTOMAYOR" w:date="2016-12-20T17:07:00Z">
          <w:pPr>
            <w:pStyle w:val="Prrafodelista"/>
            <w:numPr>
              <w:numId w:val="54"/>
            </w:numPr>
            <w:tabs>
              <w:tab w:val="num" w:pos="432"/>
            </w:tabs>
            <w:ind w:left="432" w:hanging="432"/>
          </w:pPr>
        </w:pPrChange>
      </w:pPr>
      <w:bookmarkStart w:id="12874" w:name="_Ref469958306"/>
      <w:ins w:id="12875" w:author="RAFAEL SOTOMAYOR" w:date="2016-12-20T17:07:00Z">
        <w:r w:rsidRPr="00067AA5">
          <w:rPr>
            <w:noProof/>
          </w:rPr>
          <w:t>(R5) ODEPA (2016) Evo</w:t>
        </w:r>
        <w:r>
          <w:rPr>
            <w:noProof/>
          </w:rPr>
          <w:t>luci</w:t>
        </w:r>
        <w:r w:rsidRPr="00067AA5">
          <w:rPr>
            <w:noProof/>
          </w:rPr>
          <w:t>ón de las exportaciones silvoagropecuarias en acuerdos: Período 2006-2005.</w:t>
        </w:r>
        <w:bookmarkEnd w:id="12874"/>
      </w:ins>
    </w:p>
    <w:p w:rsidR="00C66CF8" w:rsidRPr="00067AA5" w:rsidRDefault="00C66CF8" w:rsidP="004423CA">
      <w:pPr>
        <w:pStyle w:val="Prrafodelista"/>
        <w:numPr>
          <w:ilvl w:val="0"/>
          <w:numId w:val="53"/>
        </w:numPr>
        <w:rPr>
          <w:ins w:id="12876" w:author="RAFAEL SOTOMAYOR" w:date="2016-12-20T17:07:00Z"/>
          <w:noProof/>
        </w:rPr>
        <w:pPrChange w:id="12877" w:author="RAFAEL SOTOMAYOR" w:date="2016-12-20T17:07:00Z">
          <w:pPr>
            <w:pStyle w:val="Prrafodelista"/>
            <w:numPr>
              <w:numId w:val="54"/>
            </w:numPr>
            <w:tabs>
              <w:tab w:val="num" w:pos="432"/>
            </w:tabs>
            <w:ind w:left="432" w:hanging="432"/>
          </w:pPr>
        </w:pPrChange>
      </w:pPr>
      <w:bookmarkStart w:id="12878" w:name="_Ref469958624"/>
      <w:ins w:id="12879" w:author="RAFAEL SOTOMAYOR" w:date="2016-12-20T17:07:00Z">
        <w:r w:rsidRPr="00067AA5">
          <w:rPr>
            <w:noProof/>
          </w:rPr>
          <w:t>(R6) O</w:t>
        </w:r>
        <w:r>
          <w:rPr>
            <w:noProof/>
          </w:rPr>
          <w:t>DEPA, Oficina de Estudios y Pol</w:t>
        </w:r>
        <w:r w:rsidRPr="00067AA5">
          <w:rPr>
            <w:noProof/>
          </w:rPr>
          <w:t>íticas Agrarias (2015) Panorama de la agricultura chilena.</w:t>
        </w:r>
        <w:bookmarkEnd w:id="12878"/>
      </w:ins>
    </w:p>
    <w:p w:rsidR="00C66CF8" w:rsidRPr="00067AA5" w:rsidRDefault="00C66CF8" w:rsidP="004423CA">
      <w:pPr>
        <w:pStyle w:val="Prrafodelista"/>
        <w:numPr>
          <w:ilvl w:val="0"/>
          <w:numId w:val="53"/>
        </w:numPr>
        <w:rPr>
          <w:ins w:id="12880" w:author="RAFAEL SOTOMAYOR" w:date="2016-12-20T17:07:00Z"/>
          <w:noProof/>
        </w:rPr>
        <w:pPrChange w:id="12881" w:author="RAFAEL SOTOMAYOR" w:date="2016-12-20T17:07:00Z">
          <w:pPr>
            <w:pStyle w:val="Prrafodelista"/>
            <w:numPr>
              <w:numId w:val="54"/>
            </w:numPr>
            <w:tabs>
              <w:tab w:val="num" w:pos="432"/>
            </w:tabs>
            <w:ind w:left="432" w:hanging="432"/>
          </w:pPr>
        </w:pPrChange>
      </w:pPr>
      <w:bookmarkStart w:id="12882" w:name="_Ref469961224"/>
      <w:ins w:id="12883" w:author="RAFAEL SOTOMAYOR" w:date="2016-12-20T17:07:00Z">
        <w:r w:rsidRPr="00067AA5">
          <w:rPr>
            <w:noProof/>
          </w:rPr>
          <w:lastRenderedPageBreak/>
          <w:t xml:space="preserve">(R7) Banco Mundial, Gobierno de Chile (2011). Sistema de Innovación de la Agricultura Chilena,  </w:t>
        </w:r>
        <w:r>
          <w:rPr>
            <w:noProof/>
          </w:rPr>
          <w:t>“Un Plan de Acció</w:t>
        </w:r>
        <w:r w:rsidRPr="00067AA5">
          <w:rPr>
            <w:noProof/>
          </w:rPr>
          <w:t>n hacia el 2030”</w:t>
        </w:r>
        <w:bookmarkEnd w:id="12882"/>
      </w:ins>
    </w:p>
    <w:p w:rsidR="00C66CF8" w:rsidRPr="00067AA5" w:rsidRDefault="00C66CF8" w:rsidP="004423CA">
      <w:pPr>
        <w:pStyle w:val="Prrafodelista"/>
        <w:numPr>
          <w:ilvl w:val="0"/>
          <w:numId w:val="53"/>
        </w:numPr>
        <w:rPr>
          <w:ins w:id="12884" w:author="RAFAEL SOTOMAYOR" w:date="2016-12-20T17:07:00Z"/>
          <w:noProof/>
        </w:rPr>
        <w:pPrChange w:id="12885" w:author="RAFAEL SOTOMAYOR" w:date="2016-12-20T17:07:00Z">
          <w:pPr>
            <w:pStyle w:val="Prrafodelista"/>
            <w:numPr>
              <w:numId w:val="54"/>
            </w:numPr>
            <w:tabs>
              <w:tab w:val="num" w:pos="432"/>
            </w:tabs>
            <w:ind w:left="432" w:hanging="432"/>
          </w:pPr>
        </w:pPrChange>
      </w:pPr>
      <w:ins w:id="12886" w:author="RAFAEL SOTOMAYOR" w:date="2016-12-20T17:07:00Z">
        <w:r w:rsidRPr="00067AA5">
          <w:rPr>
            <w:noProof/>
          </w:rPr>
          <w:t xml:space="preserve">(R8)Fundaci ón Sol (2008). Cuadernos de </w:t>
        </w:r>
        <w:r>
          <w:rPr>
            <w:noProof/>
          </w:rPr>
          <w:t>investigación N°8:Caracterizaci</w:t>
        </w:r>
        <w:r w:rsidRPr="00067AA5">
          <w:rPr>
            <w:noProof/>
          </w:rPr>
          <w:t>ón del Sector Agro-Exportador Chileno: Una mirada general.</w:t>
        </w:r>
      </w:ins>
    </w:p>
    <w:p w:rsidR="00C66CF8" w:rsidRPr="00067AA5" w:rsidRDefault="00C66CF8" w:rsidP="004423CA">
      <w:pPr>
        <w:pStyle w:val="Prrafodelista"/>
        <w:numPr>
          <w:ilvl w:val="0"/>
          <w:numId w:val="53"/>
        </w:numPr>
        <w:rPr>
          <w:ins w:id="12887" w:author="RAFAEL SOTOMAYOR" w:date="2016-12-20T17:07:00Z"/>
          <w:noProof/>
        </w:rPr>
        <w:pPrChange w:id="12888" w:author="RAFAEL SOTOMAYOR" w:date="2016-12-20T17:07:00Z">
          <w:pPr>
            <w:pStyle w:val="Prrafodelista"/>
            <w:numPr>
              <w:numId w:val="54"/>
            </w:numPr>
            <w:tabs>
              <w:tab w:val="num" w:pos="432"/>
            </w:tabs>
            <w:ind w:left="432" w:hanging="432"/>
          </w:pPr>
        </w:pPrChange>
      </w:pPr>
      <w:bookmarkStart w:id="12889" w:name="_Ref469961442"/>
      <w:ins w:id="12890" w:author="RAFAEL SOTOMAYOR" w:date="2016-12-20T17:07:00Z">
        <w:r w:rsidRPr="00067AA5">
          <w:rPr>
            <w:noProof/>
          </w:rPr>
          <w:t>(R9)CORFO (2016). Pr</w:t>
        </w:r>
        <w:r>
          <w:rPr>
            <w:noProof/>
          </w:rPr>
          <w:t>oyecto Smart AGro. Digitalizaci</w:t>
        </w:r>
        <w:r w:rsidRPr="00067AA5">
          <w:rPr>
            <w:noProof/>
          </w:rPr>
          <w:t>ón de cadenas Agroalimentarias.</w:t>
        </w:r>
        <w:bookmarkEnd w:id="12889"/>
      </w:ins>
    </w:p>
    <w:p w:rsidR="00C66CF8" w:rsidRPr="00067AA5" w:rsidRDefault="00C66CF8" w:rsidP="004423CA">
      <w:pPr>
        <w:pStyle w:val="Prrafodelista"/>
        <w:numPr>
          <w:ilvl w:val="0"/>
          <w:numId w:val="53"/>
        </w:numPr>
        <w:rPr>
          <w:ins w:id="12891" w:author="RAFAEL SOTOMAYOR" w:date="2016-12-20T17:07:00Z"/>
          <w:noProof/>
        </w:rPr>
        <w:pPrChange w:id="12892" w:author="RAFAEL SOTOMAYOR" w:date="2016-12-20T17:07:00Z">
          <w:pPr>
            <w:pStyle w:val="Prrafodelista"/>
            <w:numPr>
              <w:numId w:val="54"/>
            </w:numPr>
            <w:tabs>
              <w:tab w:val="num" w:pos="432"/>
            </w:tabs>
            <w:ind w:left="432" w:hanging="432"/>
          </w:pPr>
        </w:pPrChange>
      </w:pPr>
      <w:bookmarkStart w:id="12893" w:name="_Ref469961489"/>
      <w:ins w:id="12894" w:author="RAFAEL SOTOMAYOR" w:date="2016-12-20T17:07:00Z">
        <w:r w:rsidRPr="00067AA5">
          <w:rPr>
            <w:noProof/>
          </w:rPr>
          <w:t>(R10)ODEPA (2016), Oficina de Estudios y Pol íticas Agrarias. Boletín regional de exportaciones silvoagropecuarias. Avance mensual enero a julio.</w:t>
        </w:r>
        <w:bookmarkEnd w:id="12893"/>
        <w:r w:rsidRPr="00067AA5">
          <w:rPr>
            <w:noProof/>
          </w:rPr>
          <w:t xml:space="preserve"> </w:t>
        </w:r>
      </w:ins>
    </w:p>
    <w:p w:rsidR="00C66CF8" w:rsidRPr="00067AA5" w:rsidRDefault="00C66CF8" w:rsidP="004423CA">
      <w:pPr>
        <w:pStyle w:val="Prrafodelista"/>
        <w:numPr>
          <w:ilvl w:val="0"/>
          <w:numId w:val="53"/>
        </w:numPr>
        <w:rPr>
          <w:ins w:id="12895" w:author="RAFAEL SOTOMAYOR" w:date="2016-12-20T17:07:00Z"/>
          <w:noProof/>
        </w:rPr>
        <w:pPrChange w:id="12896" w:author="RAFAEL SOTOMAYOR" w:date="2016-12-20T17:07:00Z">
          <w:pPr>
            <w:pStyle w:val="Prrafodelista"/>
            <w:numPr>
              <w:numId w:val="54"/>
            </w:numPr>
            <w:tabs>
              <w:tab w:val="num" w:pos="432"/>
            </w:tabs>
            <w:ind w:left="432" w:hanging="432"/>
          </w:pPr>
        </w:pPrChange>
      </w:pPr>
      <w:ins w:id="12897" w:author="RAFAEL SOTOMAYOR" w:date="2016-12-20T17:07:00Z">
        <w:r w:rsidRPr="00067AA5">
          <w:rPr>
            <w:noProof/>
          </w:rPr>
          <w:t>(R11) ODEPA (2015)   Boletín Frut ícola 2015</w:t>
        </w:r>
        <w:bookmarkStart w:id="12898" w:name="_Ref469942269"/>
        <w:r w:rsidRPr="00067AA5">
          <w:rPr>
            <w:noProof/>
          </w:rPr>
          <w:t>.</w:t>
        </w:r>
      </w:ins>
    </w:p>
    <w:p w:rsidR="00C66CF8" w:rsidRPr="00067AA5" w:rsidRDefault="00C66CF8" w:rsidP="004423CA">
      <w:pPr>
        <w:pStyle w:val="Prrafodelista"/>
        <w:numPr>
          <w:ilvl w:val="0"/>
          <w:numId w:val="53"/>
        </w:numPr>
        <w:rPr>
          <w:ins w:id="12899" w:author="RAFAEL SOTOMAYOR" w:date="2016-12-20T17:07:00Z"/>
          <w:noProof/>
        </w:rPr>
        <w:pPrChange w:id="12900" w:author="RAFAEL SOTOMAYOR" w:date="2016-12-20T17:07:00Z">
          <w:pPr>
            <w:pStyle w:val="Prrafodelista"/>
            <w:numPr>
              <w:numId w:val="54"/>
            </w:numPr>
            <w:tabs>
              <w:tab w:val="num" w:pos="432"/>
            </w:tabs>
            <w:ind w:left="432" w:hanging="432"/>
          </w:pPr>
        </w:pPrChange>
      </w:pPr>
      <w:bookmarkStart w:id="12901" w:name="_Ref469960765"/>
      <w:ins w:id="12902" w:author="RAFAEL SOTOMAYOR" w:date="2016-12-20T17:07:00Z">
        <w:r w:rsidRPr="00067AA5">
          <w:rPr>
            <w:noProof/>
          </w:rPr>
          <w:t>(R12)ONU (2009), Departamento de asuntos econ ómicos y sociales división de estadística (2005). Informes Estadísticos Serie M, N° 4 Rev. 3.1 Clasificación industrial internacional uniforme de todas las actividades económicas.</w:t>
        </w:r>
        <w:bookmarkEnd w:id="12898"/>
        <w:bookmarkEnd w:id="12901"/>
        <w:r w:rsidRPr="00067AA5">
          <w:rPr>
            <w:noProof/>
          </w:rPr>
          <w:t xml:space="preserve"> </w:t>
        </w:r>
      </w:ins>
    </w:p>
    <w:p w:rsidR="00C66CF8" w:rsidRPr="00067AA5" w:rsidRDefault="00C66CF8" w:rsidP="004423CA">
      <w:pPr>
        <w:pStyle w:val="Prrafodelista"/>
        <w:numPr>
          <w:ilvl w:val="0"/>
          <w:numId w:val="53"/>
        </w:numPr>
        <w:rPr>
          <w:ins w:id="12903" w:author="RAFAEL SOTOMAYOR" w:date="2016-12-20T17:07:00Z"/>
          <w:noProof/>
        </w:rPr>
        <w:pPrChange w:id="12904" w:author="RAFAEL SOTOMAYOR" w:date="2016-12-20T17:07:00Z">
          <w:pPr>
            <w:pStyle w:val="Prrafodelista"/>
            <w:numPr>
              <w:numId w:val="54"/>
            </w:numPr>
            <w:tabs>
              <w:tab w:val="num" w:pos="432"/>
            </w:tabs>
            <w:ind w:left="432" w:hanging="432"/>
          </w:pPr>
        </w:pPrChange>
      </w:pPr>
      <w:bookmarkStart w:id="12905" w:name="_Ref469960714"/>
      <w:ins w:id="12906" w:author="RAFAEL SOTOMAYOR" w:date="2016-12-20T17:07:00Z">
        <w:r w:rsidRPr="00067AA5">
          <w:rPr>
            <w:noProof/>
          </w:rPr>
          <w:t>(R13)Qualitas Agroconsultores (</w:t>
        </w:r>
        <w:r>
          <w:rPr>
            <w:noProof/>
          </w:rPr>
          <w:t>2009). Estudio de caracterizaci</w:t>
        </w:r>
        <w:r w:rsidRPr="00067AA5">
          <w:rPr>
            <w:noProof/>
          </w:rPr>
          <w:t>ón de la pequeña agricultura a partir del VII Censo Nacional Agropecuario y Forestal.</w:t>
        </w:r>
        <w:bookmarkEnd w:id="12905"/>
      </w:ins>
    </w:p>
    <w:p w:rsidR="00C66CF8" w:rsidRPr="00067AA5" w:rsidRDefault="00C66CF8" w:rsidP="004423CA">
      <w:pPr>
        <w:pStyle w:val="Prrafodelista"/>
        <w:numPr>
          <w:ilvl w:val="0"/>
          <w:numId w:val="53"/>
        </w:numPr>
        <w:rPr>
          <w:ins w:id="12907" w:author="RAFAEL SOTOMAYOR" w:date="2016-12-20T17:07:00Z"/>
          <w:noProof/>
        </w:rPr>
        <w:pPrChange w:id="12908" w:author="RAFAEL SOTOMAYOR" w:date="2016-12-20T17:07:00Z">
          <w:pPr>
            <w:pStyle w:val="Prrafodelista"/>
            <w:numPr>
              <w:numId w:val="54"/>
            </w:numPr>
            <w:tabs>
              <w:tab w:val="num" w:pos="432"/>
            </w:tabs>
            <w:ind w:left="432" w:hanging="432"/>
          </w:pPr>
        </w:pPrChange>
      </w:pPr>
      <w:bookmarkStart w:id="12909" w:name="_Ref469964874"/>
      <w:ins w:id="12910" w:author="RAFAEL SOTOMAYOR" w:date="2016-12-20T17:07:00Z">
        <w:r w:rsidRPr="00067AA5">
          <w:rPr>
            <w:noProof/>
          </w:rPr>
          <w:t>(R14) ODEPA, Oficina de Estudios y Pol íticas Agrarias (2016). La eficiencia Técnica y una aproximación a sus determinantes: una medida para mejorar la productividad en la fruticultura nacional.</w:t>
        </w:r>
        <w:bookmarkEnd w:id="12909"/>
      </w:ins>
    </w:p>
    <w:p w:rsidR="00C66CF8" w:rsidRPr="00067AA5" w:rsidRDefault="00C66CF8" w:rsidP="004423CA">
      <w:pPr>
        <w:pStyle w:val="Prrafodelista"/>
        <w:numPr>
          <w:ilvl w:val="0"/>
          <w:numId w:val="53"/>
        </w:numPr>
        <w:rPr>
          <w:ins w:id="12911" w:author="RAFAEL SOTOMAYOR" w:date="2016-12-20T17:07:00Z"/>
          <w:noProof/>
        </w:rPr>
        <w:pPrChange w:id="12912" w:author="RAFAEL SOTOMAYOR" w:date="2016-12-20T17:07:00Z">
          <w:pPr>
            <w:pStyle w:val="Prrafodelista"/>
            <w:numPr>
              <w:numId w:val="54"/>
            </w:numPr>
            <w:tabs>
              <w:tab w:val="num" w:pos="432"/>
            </w:tabs>
            <w:ind w:left="432" w:hanging="432"/>
          </w:pPr>
        </w:pPrChange>
      </w:pPr>
      <w:bookmarkStart w:id="12913" w:name="_Ref469957662"/>
      <w:ins w:id="12914" w:author="RAFAEL SOTOMAYOR" w:date="2016-12-20T17:07:00Z">
        <w:r>
          <w:rPr>
            <w:noProof/>
          </w:rPr>
          <w:t xml:space="preserve">(R15) </w:t>
        </w:r>
        <w:r w:rsidRPr="00067AA5">
          <w:rPr>
            <w:noProof/>
          </w:rPr>
          <w:t>Ema Budinich (2015). Proyecciones econ ómicas 2016 para la Agricultura</w:t>
        </w:r>
        <w:bookmarkEnd w:id="12913"/>
      </w:ins>
    </w:p>
    <w:p w:rsidR="00C66CF8" w:rsidRPr="00067AA5" w:rsidRDefault="00C66CF8" w:rsidP="004423CA">
      <w:pPr>
        <w:pStyle w:val="Prrafodelista"/>
        <w:numPr>
          <w:ilvl w:val="0"/>
          <w:numId w:val="53"/>
        </w:numPr>
        <w:rPr>
          <w:ins w:id="12915" w:author="RAFAEL SOTOMAYOR" w:date="2016-12-20T17:07:00Z"/>
          <w:noProof/>
        </w:rPr>
        <w:pPrChange w:id="12916" w:author="RAFAEL SOTOMAYOR" w:date="2016-12-20T17:07:00Z">
          <w:pPr>
            <w:pStyle w:val="Prrafodelista"/>
            <w:numPr>
              <w:numId w:val="54"/>
            </w:numPr>
            <w:tabs>
              <w:tab w:val="num" w:pos="432"/>
            </w:tabs>
            <w:ind w:left="432" w:hanging="432"/>
          </w:pPr>
        </w:pPrChange>
      </w:pPr>
      <w:bookmarkStart w:id="12917" w:name="_Ref469958062"/>
      <w:ins w:id="12918" w:author="RAFAEL SOTOMAYOR" w:date="2016-12-20T17:07:00Z">
        <w:r>
          <w:rPr>
            <w:noProof/>
          </w:rPr>
          <w:t xml:space="preserve">(R16) </w:t>
        </w:r>
        <w:r w:rsidRPr="00067AA5">
          <w:rPr>
            <w:noProof/>
          </w:rPr>
          <w:t>O</w:t>
        </w:r>
        <w:r>
          <w:rPr>
            <w:noProof/>
          </w:rPr>
          <w:t>DEPA, Oficina de estudios y pol</w:t>
        </w:r>
        <w:r w:rsidRPr="00067AA5">
          <w:rPr>
            <w:noProof/>
          </w:rPr>
          <w:t>íticas agrarias (2009). Agricultura en Cifras: Análisis del VII Censo Agropecuario y Forestal.</w:t>
        </w:r>
        <w:bookmarkEnd w:id="12917"/>
      </w:ins>
    </w:p>
    <w:p w:rsidR="00C66CF8" w:rsidRPr="00067AA5" w:rsidRDefault="00C66CF8" w:rsidP="004423CA">
      <w:pPr>
        <w:pStyle w:val="Prrafodelista"/>
        <w:numPr>
          <w:ilvl w:val="0"/>
          <w:numId w:val="53"/>
        </w:numPr>
        <w:rPr>
          <w:ins w:id="12919" w:author="RAFAEL SOTOMAYOR" w:date="2016-12-20T17:07:00Z"/>
          <w:noProof/>
        </w:rPr>
        <w:pPrChange w:id="12920" w:author="RAFAEL SOTOMAYOR" w:date="2016-12-20T17:07:00Z">
          <w:pPr>
            <w:pStyle w:val="Prrafodelista"/>
            <w:numPr>
              <w:numId w:val="54"/>
            </w:numPr>
            <w:tabs>
              <w:tab w:val="num" w:pos="432"/>
            </w:tabs>
            <w:ind w:left="432" w:hanging="432"/>
          </w:pPr>
        </w:pPrChange>
      </w:pPr>
      <w:bookmarkStart w:id="12921" w:name="_Ref469960878"/>
      <w:ins w:id="12922" w:author="RAFAEL SOTOMAYOR" w:date="2016-12-20T17:07:00Z">
        <w:r>
          <w:rPr>
            <w:noProof/>
          </w:rPr>
          <w:t xml:space="preserve">(R17) </w:t>
        </w:r>
        <w:r w:rsidRPr="00067AA5">
          <w:rPr>
            <w:noProof/>
          </w:rPr>
          <w:t>ODEPA-INDAP (2005). Documento de trabajo N °9. Agricultura chilena: Características sociales de los productores según tipología, sexo y localización geográfica.</w:t>
        </w:r>
        <w:bookmarkEnd w:id="12921"/>
      </w:ins>
    </w:p>
    <w:p w:rsidR="00C66CF8" w:rsidRPr="00067AA5" w:rsidRDefault="00C66CF8" w:rsidP="004423CA">
      <w:pPr>
        <w:pStyle w:val="Prrafodelista"/>
        <w:numPr>
          <w:ilvl w:val="0"/>
          <w:numId w:val="53"/>
        </w:numPr>
        <w:rPr>
          <w:ins w:id="12923" w:author="RAFAEL SOTOMAYOR" w:date="2016-12-20T17:07:00Z"/>
          <w:noProof/>
        </w:rPr>
        <w:pPrChange w:id="12924" w:author="RAFAEL SOTOMAYOR" w:date="2016-12-20T17:07:00Z">
          <w:pPr>
            <w:pStyle w:val="Prrafodelista"/>
            <w:numPr>
              <w:numId w:val="54"/>
            </w:numPr>
            <w:tabs>
              <w:tab w:val="num" w:pos="432"/>
            </w:tabs>
            <w:ind w:left="432" w:hanging="432"/>
          </w:pPr>
        </w:pPrChange>
      </w:pPr>
      <w:bookmarkStart w:id="12925" w:name="_Ref469961378"/>
      <w:ins w:id="12926" w:author="RAFAEL SOTOMAYOR" w:date="2016-12-20T17:07:00Z">
        <w:r>
          <w:rPr>
            <w:noProof/>
          </w:rPr>
          <w:t xml:space="preserve">(R18) </w:t>
        </w:r>
        <w:r w:rsidRPr="00067AA5">
          <w:rPr>
            <w:noProof/>
          </w:rPr>
          <w:t xml:space="preserve">FIA </w:t>
        </w:r>
        <w:r>
          <w:rPr>
            <w:noProof/>
          </w:rPr>
          <w:t>Serie Estudios para la Innovaci</w:t>
        </w:r>
        <w:r w:rsidRPr="00067AA5">
          <w:rPr>
            <w:noProof/>
          </w:rPr>
          <w:t>ón (2015), La fruticultura chilena al 2030. Principales desafíos tecnológicos para mejorar su competitividad. Primera edición.</w:t>
        </w:r>
        <w:bookmarkEnd w:id="12925"/>
      </w:ins>
    </w:p>
    <w:p w:rsidR="00C66CF8" w:rsidRPr="00067AA5" w:rsidRDefault="00C66CF8" w:rsidP="004423CA">
      <w:pPr>
        <w:pStyle w:val="Prrafodelista"/>
        <w:numPr>
          <w:ilvl w:val="0"/>
          <w:numId w:val="53"/>
        </w:numPr>
        <w:rPr>
          <w:ins w:id="12927" w:author="RAFAEL SOTOMAYOR" w:date="2016-12-20T17:07:00Z"/>
          <w:noProof/>
        </w:rPr>
        <w:pPrChange w:id="12928" w:author="RAFAEL SOTOMAYOR" w:date="2016-12-20T17:07:00Z">
          <w:pPr>
            <w:pStyle w:val="Prrafodelista"/>
            <w:numPr>
              <w:numId w:val="54"/>
            </w:numPr>
            <w:tabs>
              <w:tab w:val="num" w:pos="432"/>
            </w:tabs>
            <w:ind w:left="432" w:hanging="432"/>
          </w:pPr>
        </w:pPrChange>
      </w:pPr>
      <w:bookmarkStart w:id="12929" w:name="_Ref469961055"/>
      <w:ins w:id="12930" w:author="RAFAEL SOTOMAYOR" w:date="2016-12-20T17:07:00Z">
        <w:r>
          <w:rPr>
            <w:noProof/>
          </w:rPr>
          <w:t>(R19) ODEPA Oficina de Estudios y Pol</w:t>
        </w:r>
        <w:r w:rsidRPr="00067AA5">
          <w:rPr>
            <w:noProof/>
          </w:rPr>
          <w:t>íticas Agrarias (2014) Agricultura Chilena 2014: una perspectiva de mediano plazo.</w:t>
        </w:r>
        <w:bookmarkEnd w:id="12929"/>
      </w:ins>
    </w:p>
    <w:p w:rsidR="00C66CF8" w:rsidRPr="00067AA5" w:rsidRDefault="00C66CF8" w:rsidP="004423CA">
      <w:pPr>
        <w:pStyle w:val="Prrafodelista"/>
        <w:numPr>
          <w:ilvl w:val="0"/>
          <w:numId w:val="53"/>
        </w:numPr>
        <w:rPr>
          <w:ins w:id="12931" w:author="RAFAEL SOTOMAYOR" w:date="2016-12-20T17:07:00Z"/>
          <w:noProof/>
        </w:rPr>
        <w:pPrChange w:id="12932" w:author="RAFAEL SOTOMAYOR" w:date="2016-12-20T17:07:00Z">
          <w:pPr>
            <w:pStyle w:val="Prrafodelista"/>
            <w:numPr>
              <w:numId w:val="54"/>
            </w:numPr>
            <w:tabs>
              <w:tab w:val="num" w:pos="432"/>
            </w:tabs>
            <w:ind w:left="432" w:hanging="432"/>
          </w:pPr>
        </w:pPrChange>
      </w:pPr>
      <w:bookmarkStart w:id="12933" w:name="_Ref469959067"/>
      <w:ins w:id="12934" w:author="RAFAEL SOTOMAYOR" w:date="2016-12-20T17:07:00Z">
        <w:r>
          <w:rPr>
            <w:noProof/>
          </w:rPr>
          <w:t xml:space="preserve">(R20) </w:t>
        </w:r>
        <w:r w:rsidRPr="00067AA5">
          <w:rPr>
            <w:noProof/>
          </w:rPr>
          <w:t>O</w:t>
        </w:r>
        <w:r>
          <w:rPr>
            <w:noProof/>
          </w:rPr>
          <w:t>DEPA, Oficina de estudios y pol</w:t>
        </w:r>
        <w:r w:rsidRPr="00067AA5">
          <w:rPr>
            <w:noProof/>
          </w:rPr>
          <w:t>íticas públicas (2015). Ficha Nacional Septiembre 2016</w:t>
        </w:r>
        <w:bookmarkEnd w:id="12933"/>
      </w:ins>
    </w:p>
    <w:p w:rsidR="00C66CF8" w:rsidRPr="00067AA5" w:rsidRDefault="00C66CF8" w:rsidP="004423CA">
      <w:pPr>
        <w:pStyle w:val="Prrafodelista"/>
        <w:numPr>
          <w:ilvl w:val="0"/>
          <w:numId w:val="53"/>
        </w:numPr>
        <w:rPr>
          <w:ins w:id="12935" w:author="RAFAEL SOTOMAYOR" w:date="2016-12-20T17:07:00Z"/>
          <w:noProof/>
        </w:rPr>
        <w:pPrChange w:id="12936" w:author="RAFAEL SOTOMAYOR" w:date="2016-12-20T17:07:00Z">
          <w:pPr>
            <w:pStyle w:val="Prrafodelista"/>
            <w:numPr>
              <w:numId w:val="54"/>
            </w:numPr>
            <w:tabs>
              <w:tab w:val="num" w:pos="432"/>
            </w:tabs>
            <w:ind w:left="432" w:hanging="432"/>
          </w:pPr>
        </w:pPrChange>
      </w:pPr>
      <w:ins w:id="12937" w:author="RAFAEL SOTOMAYOR" w:date="2016-12-20T17:07:00Z">
        <w:r>
          <w:rPr>
            <w:noProof/>
          </w:rPr>
          <w:t xml:space="preserve">(R21) </w:t>
        </w:r>
        <w:r w:rsidRPr="00067AA5">
          <w:rPr>
            <w:noProof/>
          </w:rPr>
          <w:t>ODEPA- INDAP (1997</w:t>
        </w:r>
        <w:r>
          <w:rPr>
            <w:noProof/>
          </w:rPr>
          <w:t>) Agricultura chilena: Caracter</w:t>
        </w:r>
        <w:r w:rsidRPr="00067AA5">
          <w:rPr>
            <w:noProof/>
          </w:rPr>
          <w:t>ísticas sociales de los productores según tipología, sexo y localización geográfica Análisis a partir del VI Censo Nacional Agropecuario. (UMA)</w:t>
        </w:r>
      </w:ins>
    </w:p>
    <w:p w:rsidR="00C66CF8" w:rsidRPr="00067AA5" w:rsidRDefault="00C66CF8" w:rsidP="004423CA">
      <w:pPr>
        <w:pStyle w:val="Prrafodelista"/>
        <w:numPr>
          <w:ilvl w:val="0"/>
          <w:numId w:val="53"/>
        </w:numPr>
        <w:rPr>
          <w:ins w:id="12938" w:author="RAFAEL SOTOMAYOR" w:date="2016-12-20T17:07:00Z"/>
          <w:noProof/>
        </w:rPr>
        <w:pPrChange w:id="12939" w:author="RAFAEL SOTOMAYOR" w:date="2016-12-20T17:07:00Z">
          <w:pPr>
            <w:pStyle w:val="Prrafodelista"/>
            <w:numPr>
              <w:numId w:val="54"/>
            </w:numPr>
            <w:tabs>
              <w:tab w:val="num" w:pos="432"/>
            </w:tabs>
            <w:ind w:left="432" w:hanging="432"/>
          </w:pPr>
        </w:pPrChange>
      </w:pPr>
      <w:bookmarkStart w:id="12940" w:name="_Ref469996474"/>
      <w:ins w:id="12941" w:author="RAFAEL SOTOMAYOR" w:date="2016-12-20T17:07:00Z">
        <w:r>
          <w:rPr>
            <w:noProof/>
          </w:rPr>
          <w:t xml:space="preserve">(R22) </w:t>
        </w:r>
        <w:r w:rsidRPr="00067AA5">
          <w:rPr>
            <w:noProof/>
          </w:rPr>
          <w:t>FIA (2008) Tecnolog ías aplicables en Agricultura de Precisión. Uso de tecnología de precisión en evaluación, diagnóstico y solución de problemas productivos. Primera edición, Chile.</w:t>
        </w:r>
        <w:bookmarkEnd w:id="12940"/>
      </w:ins>
    </w:p>
    <w:p w:rsidR="00C66CF8" w:rsidRPr="00067AA5" w:rsidRDefault="00C66CF8" w:rsidP="004423CA">
      <w:pPr>
        <w:pStyle w:val="Prrafodelista"/>
        <w:numPr>
          <w:ilvl w:val="0"/>
          <w:numId w:val="53"/>
        </w:numPr>
        <w:rPr>
          <w:ins w:id="12942" w:author="RAFAEL SOTOMAYOR" w:date="2016-12-20T17:07:00Z"/>
          <w:noProof/>
        </w:rPr>
        <w:pPrChange w:id="12943" w:author="RAFAEL SOTOMAYOR" w:date="2016-12-20T17:07:00Z">
          <w:pPr>
            <w:pStyle w:val="Prrafodelista"/>
            <w:numPr>
              <w:numId w:val="54"/>
            </w:numPr>
            <w:tabs>
              <w:tab w:val="num" w:pos="432"/>
            </w:tabs>
            <w:ind w:left="432" w:hanging="432"/>
          </w:pPr>
        </w:pPrChange>
      </w:pPr>
      <w:ins w:id="12944" w:author="RAFAEL SOTOMAYOR" w:date="2016-12-20T17:07:00Z">
        <w:r>
          <w:rPr>
            <w:noProof/>
          </w:rPr>
          <w:t xml:space="preserve">(R23) </w:t>
        </w:r>
        <w:r w:rsidRPr="00067AA5">
          <w:rPr>
            <w:noProof/>
          </w:rPr>
          <w:t>IICA, PROCISUR (2014) M</w:t>
        </w:r>
        <w:r>
          <w:rPr>
            <w:noProof/>
          </w:rPr>
          <w:t>anual de agricultura de precisi</w:t>
        </w:r>
        <w:r w:rsidRPr="00067AA5">
          <w:rPr>
            <w:noProof/>
          </w:rPr>
          <w:t xml:space="preserve">ón. Montevideo. </w:t>
        </w:r>
      </w:ins>
    </w:p>
    <w:p w:rsidR="00C66CF8" w:rsidRPr="00067AA5" w:rsidRDefault="00C66CF8" w:rsidP="004423CA">
      <w:pPr>
        <w:pStyle w:val="Prrafodelista"/>
        <w:numPr>
          <w:ilvl w:val="0"/>
          <w:numId w:val="53"/>
        </w:numPr>
        <w:rPr>
          <w:ins w:id="12945" w:author="RAFAEL SOTOMAYOR" w:date="2016-12-20T17:07:00Z"/>
          <w:noProof/>
        </w:rPr>
        <w:pPrChange w:id="12946" w:author="RAFAEL SOTOMAYOR" w:date="2016-12-20T17:07:00Z">
          <w:pPr>
            <w:pStyle w:val="Prrafodelista"/>
            <w:numPr>
              <w:numId w:val="54"/>
            </w:numPr>
            <w:tabs>
              <w:tab w:val="num" w:pos="432"/>
            </w:tabs>
            <w:ind w:left="432" w:hanging="432"/>
          </w:pPr>
        </w:pPrChange>
      </w:pPr>
      <w:ins w:id="12947" w:author="RAFAEL SOTOMAYOR" w:date="2016-12-20T17:07:00Z">
        <w:r>
          <w:rPr>
            <w:noProof/>
          </w:rPr>
          <w:t xml:space="preserve">(R24) </w:t>
        </w:r>
        <w:r w:rsidRPr="00067AA5">
          <w:rPr>
            <w:noProof/>
          </w:rPr>
          <w:t xml:space="preserve">Odepa Oficina de Estudios y Pol íticas Agrarias (2012). Panorama de la Agricultura Chilena. </w:t>
        </w:r>
      </w:ins>
    </w:p>
    <w:p w:rsidR="00C66CF8" w:rsidRPr="00067AA5" w:rsidRDefault="00C66CF8" w:rsidP="004423CA">
      <w:pPr>
        <w:pStyle w:val="Prrafodelista"/>
        <w:numPr>
          <w:ilvl w:val="0"/>
          <w:numId w:val="53"/>
        </w:numPr>
        <w:rPr>
          <w:ins w:id="12948" w:author="RAFAEL SOTOMAYOR" w:date="2016-12-20T17:07:00Z"/>
          <w:noProof/>
        </w:rPr>
        <w:pPrChange w:id="12949" w:author="RAFAEL SOTOMAYOR" w:date="2016-12-20T17:07:00Z">
          <w:pPr>
            <w:pStyle w:val="Prrafodelista"/>
            <w:numPr>
              <w:numId w:val="54"/>
            </w:numPr>
            <w:tabs>
              <w:tab w:val="num" w:pos="432"/>
            </w:tabs>
            <w:ind w:left="432" w:hanging="432"/>
          </w:pPr>
        </w:pPrChange>
      </w:pPr>
      <w:ins w:id="12950" w:author="RAFAEL SOTOMAYOR" w:date="2016-12-20T17:07:00Z">
        <w:r>
          <w:rPr>
            <w:noProof/>
          </w:rPr>
          <w:t xml:space="preserve">(R25) </w:t>
        </w:r>
        <w:r w:rsidRPr="00067AA5">
          <w:rPr>
            <w:noProof/>
          </w:rPr>
          <w:t>OCDE-FAO (2013), OCDE</w:t>
        </w:r>
        <w:r>
          <w:rPr>
            <w:noProof/>
          </w:rPr>
          <w:t>-FAO Perspectivas Agr</w:t>
        </w:r>
        <w:r w:rsidRPr="00067AA5">
          <w:rPr>
            <w:noProof/>
          </w:rPr>
          <w:t>ícolas 2</w:t>
        </w:r>
        <w:r>
          <w:rPr>
            <w:noProof/>
          </w:rPr>
          <w:t>013-2022, Texcoco, Estado de  M</w:t>
        </w:r>
        <w:r w:rsidRPr="00067AA5">
          <w:rPr>
            <w:noProof/>
          </w:rPr>
          <w:t>éxico,Universidad Aut ónoma Chapingo.</w:t>
        </w:r>
      </w:ins>
    </w:p>
    <w:p w:rsidR="00C66CF8" w:rsidRPr="00067AA5" w:rsidRDefault="00C66CF8" w:rsidP="004423CA">
      <w:pPr>
        <w:pStyle w:val="Prrafodelista"/>
        <w:numPr>
          <w:ilvl w:val="0"/>
          <w:numId w:val="53"/>
        </w:numPr>
        <w:rPr>
          <w:ins w:id="12951" w:author="RAFAEL SOTOMAYOR" w:date="2016-12-20T17:07:00Z"/>
          <w:noProof/>
        </w:rPr>
        <w:pPrChange w:id="12952" w:author="RAFAEL SOTOMAYOR" w:date="2016-12-20T17:07:00Z">
          <w:pPr>
            <w:pStyle w:val="Prrafodelista"/>
            <w:numPr>
              <w:numId w:val="54"/>
            </w:numPr>
            <w:tabs>
              <w:tab w:val="num" w:pos="432"/>
            </w:tabs>
            <w:ind w:left="432" w:hanging="432"/>
          </w:pPr>
        </w:pPrChange>
      </w:pPr>
      <w:ins w:id="12953" w:author="RAFAEL SOTOMAYOR" w:date="2016-12-20T17:07:00Z">
        <w:r>
          <w:rPr>
            <w:noProof/>
          </w:rPr>
          <w:t xml:space="preserve">(R26) </w:t>
        </w:r>
        <w:r w:rsidRPr="00067AA5">
          <w:rPr>
            <w:noProof/>
          </w:rPr>
          <w:t>FAO (1997) El estado mundial de</w:t>
        </w:r>
        <w:r>
          <w:rPr>
            <w:noProof/>
          </w:rPr>
          <w:t xml:space="preserve"> la agricultura y la alimentaci</w:t>
        </w:r>
        <w:r w:rsidRPr="00067AA5">
          <w:rPr>
            <w:noProof/>
          </w:rPr>
          <w:t xml:space="preserve">ón, Organización de las naciones unidas para la agricultura y la alimentación. Roma, Italia. </w:t>
        </w:r>
      </w:ins>
    </w:p>
    <w:p w:rsidR="00C66CF8" w:rsidRPr="00067AA5" w:rsidRDefault="00C66CF8" w:rsidP="004423CA">
      <w:pPr>
        <w:pStyle w:val="Prrafodelista"/>
        <w:numPr>
          <w:ilvl w:val="0"/>
          <w:numId w:val="53"/>
        </w:numPr>
        <w:rPr>
          <w:ins w:id="12954" w:author="RAFAEL SOTOMAYOR" w:date="2016-12-20T17:07:00Z"/>
          <w:noProof/>
        </w:rPr>
        <w:pPrChange w:id="12955" w:author="RAFAEL SOTOMAYOR" w:date="2016-12-20T17:07:00Z">
          <w:pPr>
            <w:pStyle w:val="Prrafodelista"/>
            <w:numPr>
              <w:numId w:val="54"/>
            </w:numPr>
            <w:tabs>
              <w:tab w:val="num" w:pos="432"/>
            </w:tabs>
            <w:ind w:left="432" w:hanging="432"/>
          </w:pPr>
        </w:pPrChange>
      </w:pPr>
      <w:bookmarkStart w:id="12956" w:name="_Ref469997678"/>
      <w:ins w:id="12957" w:author="RAFAEL SOTOMAYOR" w:date="2016-12-20T17:07:00Z">
        <w:r>
          <w:rPr>
            <w:noProof/>
          </w:rPr>
          <w:t>R(27) FIA (2008) "Tecnolog</w:t>
        </w:r>
        <w:r w:rsidRPr="00067AA5">
          <w:rPr>
            <w:noProof/>
          </w:rPr>
          <w:t>ías de Información y Comunicación aplicadas en el mundo rural", Fundación para la Innovación Agraria Santiago, Primera Edición.</w:t>
        </w:r>
        <w:bookmarkEnd w:id="12956"/>
        <w:r w:rsidRPr="00067AA5">
          <w:rPr>
            <w:noProof/>
          </w:rPr>
          <w:tab/>
        </w:r>
      </w:ins>
    </w:p>
    <w:p w:rsidR="00C66CF8" w:rsidRPr="00067AA5" w:rsidRDefault="00C66CF8" w:rsidP="004423CA">
      <w:pPr>
        <w:pStyle w:val="Prrafodelista"/>
        <w:numPr>
          <w:ilvl w:val="0"/>
          <w:numId w:val="53"/>
        </w:numPr>
        <w:rPr>
          <w:ins w:id="12958" w:author="RAFAEL SOTOMAYOR" w:date="2016-12-20T17:07:00Z"/>
          <w:noProof/>
        </w:rPr>
        <w:pPrChange w:id="12959" w:author="RAFAEL SOTOMAYOR" w:date="2016-12-20T17:07:00Z">
          <w:pPr>
            <w:pStyle w:val="Prrafodelista"/>
            <w:numPr>
              <w:numId w:val="54"/>
            </w:numPr>
            <w:tabs>
              <w:tab w:val="num" w:pos="432"/>
            </w:tabs>
            <w:ind w:left="432" w:hanging="432"/>
          </w:pPr>
        </w:pPrChange>
      </w:pPr>
      <w:ins w:id="12960" w:author="RAFAEL SOTOMAYOR" w:date="2016-12-20T17:07:00Z">
        <w:r>
          <w:rPr>
            <w:noProof/>
          </w:rPr>
          <w:t xml:space="preserve">R(28) </w:t>
        </w:r>
        <w:r w:rsidRPr="00067AA5">
          <w:rPr>
            <w:noProof/>
          </w:rPr>
          <w:t>Carmona A, Nahuelhual L. (2009) Tipificaci ón y caracterización de sistemas prediales: caso de estudio en Ancud, Isla de Chiloé. Agrosur 37(3) 189-199.</w:t>
        </w:r>
      </w:ins>
    </w:p>
    <w:p w:rsidR="00C66CF8" w:rsidRPr="00067AA5" w:rsidRDefault="00C66CF8" w:rsidP="004423CA">
      <w:pPr>
        <w:pStyle w:val="Prrafodelista"/>
        <w:numPr>
          <w:ilvl w:val="0"/>
          <w:numId w:val="53"/>
        </w:numPr>
        <w:rPr>
          <w:ins w:id="12961" w:author="RAFAEL SOTOMAYOR" w:date="2016-12-20T17:07:00Z"/>
          <w:noProof/>
        </w:rPr>
        <w:pPrChange w:id="12962" w:author="RAFAEL SOTOMAYOR" w:date="2016-12-20T17:07:00Z">
          <w:pPr>
            <w:pStyle w:val="Prrafodelista"/>
            <w:numPr>
              <w:numId w:val="54"/>
            </w:numPr>
            <w:tabs>
              <w:tab w:val="num" w:pos="432"/>
            </w:tabs>
            <w:ind w:left="432" w:hanging="432"/>
          </w:pPr>
        </w:pPrChange>
      </w:pPr>
      <w:ins w:id="12963" w:author="RAFAEL SOTOMAYOR" w:date="2016-12-20T17:07:00Z">
        <w:r>
          <w:rPr>
            <w:noProof/>
          </w:rPr>
          <w:t>(R29) Cir</w:t>
        </w:r>
        <w:r w:rsidRPr="00067AA5">
          <w:rPr>
            <w:noProof/>
          </w:rPr>
          <w:t>én</w:t>
        </w:r>
        <w:r>
          <w:rPr>
            <w:noProof/>
          </w:rPr>
          <w:t xml:space="preserve"> - ODEPA (2016)   Catastro Frut</w:t>
        </w:r>
        <w:r w:rsidRPr="00067AA5">
          <w:rPr>
            <w:noProof/>
          </w:rPr>
          <w:t>ícola Nacional 2016</w:t>
        </w:r>
        <w:r w:rsidRPr="00067AA5">
          <w:rPr>
            <w:noProof/>
          </w:rPr>
          <w:tab/>
        </w:r>
      </w:ins>
    </w:p>
    <w:p w:rsidR="00C66CF8" w:rsidRPr="00067AA5" w:rsidRDefault="00C66CF8" w:rsidP="004423CA">
      <w:pPr>
        <w:pStyle w:val="Prrafodelista"/>
        <w:numPr>
          <w:ilvl w:val="0"/>
          <w:numId w:val="53"/>
        </w:numPr>
        <w:rPr>
          <w:ins w:id="12964" w:author="RAFAEL SOTOMAYOR" w:date="2016-12-20T17:07:00Z"/>
          <w:noProof/>
        </w:rPr>
        <w:pPrChange w:id="12965" w:author="RAFAEL SOTOMAYOR" w:date="2016-12-20T17:07:00Z">
          <w:pPr>
            <w:pStyle w:val="Prrafodelista"/>
            <w:numPr>
              <w:numId w:val="54"/>
            </w:numPr>
            <w:tabs>
              <w:tab w:val="num" w:pos="432"/>
            </w:tabs>
            <w:ind w:left="432" w:hanging="432"/>
          </w:pPr>
        </w:pPrChange>
      </w:pPr>
      <w:bookmarkStart w:id="12966" w:name="_Ref469996880"/>
      <w:ins w:id="12967" w:author="RAFAEL SOTOMAYOR" w:date="2016-12-20T17:07:00Z">
        <w:r>
          <w:rPr>
            <w:noProof/>
          </w:rPr>
          <w:lastRenderedPageBreak/>
          <w:t>(R30) Katsuhiko Ogata, Ingenier</w:t>
        </w:r>
        <w:r w:rsidRPr="00067AA5">
          <w:rPr>
            <w:noProof/>
          </w:rPr>
          <w:t>ía de control moderna, 1974, 2003</w:t>
        </w:r>
        <w:bookmarkEnd w:id="12966"/>
      </w:ins>
    </w:p>
    <w:p w:rsidR="00C66CF8" w:rsidRPr="00067AA5" w:rsidRDefault="00C66CF8" w:rsidP="004423CA">
      <w:pPr>
        <w:pStyle w:val="Prrafodelista"/>
        <w:numPr>
          <w:ilvl w:val="0"/>
          <w:numId w:val="53"/>
        </w:numPr>
        <w:rPr>
          <w:ins w:id="12968" w:author="RAFAEL SOTOMAYOR" w:date="2016-12-20T17:07:00Z"/>
          <w:noProof/>
        </w:rPr>
        <w:pPrChange w:id="12969" w:author="RAFAEL SOTOMAYOR" w:date="2016-12-20T17:07:00Z">
          <w:pPr>
            <w:pStyle w:val="Prrafodelista"/>
            <w:numPr>
              <w:numId w:val="54"/>
            </w:numPr>
            <w:tabs>
              <w:tab w:val="num" w:pos="432"/>
            </w:tabs>
            <w:ind w:left="432" w:hanging="432"/>
          </w:pPr>
        </w:pPrChange>
      </w:pPr>
      <w:bookmarkStart w:id="12970" w:name="_Ref469996774"/>
      <w:ins w:id="12971" w:author="RAFAEL SOTOMAYOR" w:date="2016-12-20T17:07:00Z">
        <w:r>
          <w:rPr>
            <w:noProof/>
          </w:rPr>
          <w:t xml:space="preserve">(R31) </w:t>
        </w:r>
        <w:r w:rsidRPr="00067AA5">
          <w:rPr>
            <w:noProof/>
          </w:rPr>
          <w:t>Rogers  E. M., Diffusion of innovations. New York,</w:t>
        </w:r>
        <w:bookmarkEnd w:id="12970"/>
        <w:r w:rsidRPr="00067AA5">
          <w:rPr>
            <w:noProof/>
          </w:rPr>
          <w:t xml:space="preserve"> </w:t>
        </w:r>
      </w:ins>
    </w:p>
    <w:p w:rsidR="00C66CF8" w:rsidRPr="00067AA5" w:rsidRDefault="00C66CF8" w:rsidP="004423CA">
      <w:pPr>
        <w:pStyle w:val="Prrafodelista"/>
        <w:numPr>
          <w:ilvl w:val="0"/>
          <w:numId w:val="53"/>
        </w:numPr>
        <w:rPr>
          <w:ins w:id="12972" w:author="RAFAEL SOTOMAYOR" w:date="2016-12-20T17:07:00Z"/>
          <w:noProof/>
        </w:rPr>
        <w:pPrChange w:id="12973" w:author="RAFAEL SOTOMAYOR" w:date="2016-12-20T17:07:00Z">
          <w:pPr>
            <w:pStyle w:val="Prrafodelista"/>
            <w:numPr>
              <w:numId w:val="54"/>
            </w:numPr>
            <w:tabs>
              <w:tab w:val="num" w:pos="432"/>
            </w:tabs>
            <w:ind w:left="432" w:hanging="432"/>
          </w:pPr>
        </w:pPrChange>
      </w:pPr>
      <w:ins w:id="12974" w:author="RAFAEL SOTOMAYOR" w:date="2016-12-20T17:07:00Z">
        <w:r>
          <w:rPr>
            <w:noProof/>
          </w:rPr>
          <w:t>(R32) FIAFundaci</w:t>
        </w:r>
        <w:r w:rsidRPr="00067AA5">
          <w:rPr>
            <w:noProof/>
          </w:rPr>
          <w:t xml:space="preserve">ón para la Innovación Agraria Santiago, Tecnologías de Información y Comunicación aplicadas en el mundo rural, </w:t>
        </w:r>
      </w:ins>
    </w:p>
    <w:p w:rsidR="00C66CF8" w:rsidRPr="00067AA5" w:rsidRDefault="00C66CF8" w:rsidP="00C66CF8">
      <w:pPr>
        <w:pStyle w:val="NormalWeb"/>
        <w:spacing w:before="0" w:beforeAutospacing="0" w:after="0" w:afterAutospacing="0"/>
        <w:ind w:left="720"/>
        <w:textAlignment w:val="baseline"/>
        <w:rPr>
          <w:ins w:id="12975" w:author="RAFAEL SOTOMAYOR" w:date="2016-12-20T17:07:00Z"/>
          <w:noProof/>
        </w:rPr>
      </w:pPr>
    </w:p>
    <w:p w:rsidR="00C66CF8" w:rsidRPr="00067AA5" w:rsidRDefault="00C66CF8" w:rsidP="00C66CF8">
      <w:pPr>
        <w:pStyle w:val="NormalWeb"/>
        <w:spacing w:before="0" w:beforeAutospacing="0" w:after="0" w:afterAutospacing="0"/>
        <w:ind w:left="720"/>
        <w:textAlignment w:val="baseline"/>
        <w:rPr>
          <w:ins w:id="12976" w:author="RAFAEL SOTOMAYOR" w:date="2016-12-20T17:07:00Z"/>
          <w:noProof/>
        </w:rPr>
      </w:pPr>
    </w:p>
    <w:p w:rsidR="00C66CF8" w:rsidRPr="00CF4443" w:rsidRDefault="00C66CF8" w:rsidP="00C66CF8">
      <w:pPr>
        <w:pStyle w:val="NormalWeb"/>
        <w:spacing w:before="0" w:beforeAutospacing="0" w:after="0" w:afterAutospacing="0"/>
        <w:ind w:left="720"/>
        <w:textAlignment w:val="baseline"/>
        <w:rPr>
          <w:ins w:id="12977" w:author="RAFAEL SOTOMAYOR" w:date="2016-12-20T17:07:00Z"/>
          <w:b/>
          <w:noProof/>
        </w:rPr>
      </w:pPr>
      <w:ins w:id="12978" w:author="RAFAEL SOTOMAYOR" w:date="2016-12-20T17:07:00Z">
        <w:r w:rsidRPr="00CF4443">
          <w:rPr>
            <w:b/>
            <w:noProof/>
          </w:rPr>
          <w:t>Enlaces Externos</w:t>
        </w:r>
      </w:ins>
    </w:p>
    <w:p w:rsidR="00C66CF8" w:rsidRPr="00067AA5" w:rsidRDefault="00C66CF8" w:rsidP="004423CA">
      <w:pPr>
        <w:pStyle w:val="NormalWeb"/>
        <w:numPr>
          <w:ilvl w:val="0"/>
          <w:numId w:val="52"/>
        </w:numPr>
        <w:spacing w:before="0" w:beforeAutospacing="0" w:after="0" w:afterAutospacing="0"/>
        <w:textAlignment w:val="baseline"/>
        <w:rPr>
          <w:ins w:id="12979" w:author="RAFAEL SOTOMAYOR" w:date="2016-12-20T17:07:00Z"/>
          <w:noProof/>
        </w:rPr>
        <w:pPrChange w:id="12980" w:author="RAFAEL SOTOMAYOR" w:date="2016-12-20T17:07:00Z">
          <w:pPr>
            <w:pStyle w:val="NormalWeb"/>
            <w:numPr>
              <w:numId w:val="53"/>
            </w:numPr>
            <w:spacing w:before="0" w:beforeAutospacing="0" w:after="0" w:afterAutospacing="0"/>
            <w:ind w:left="720" w:hanging="360"/>
            <w:textAlignment w:val="baseline"/>
          </w:pPr>
        </w:pPrChange>
      </w:pPr>
      <w:ins w:id="12981" w:author="RAFAEL SOTOMAYOR" w:date="2016-12-20T17:07:00Z">
        <w:r>
          <w:rPr>
            <w:noProof/>
          </w:rPr>
          <w:t xml:space="preserve">E1 </w:t>
        </w:r>
        <w:r>
          <w:fldChar w:fldCharType="begin"/>
        </w:r>
        <w:r>
          <w:instrText xml:space="preserve"> HYPERLINK "http://www.odepa.cl/rubro/frutas-frescas/" </w:instrText>
        </w:r>
        <w:r>
          <w:fldChar w:fldCharType="separate"/>
        </w:r>
        <w:r w:rsidRPr="00067AA5">
          <w:rPr>
            <w:noProof/>
          </w:rPr>
          <w:t>http://www.odepa.cl/rubro/frutas-frescas/</w:t>
        </w:r>
        <w:r>
          <w:rPr>
            <w:noProof/>
          </w:rPr>
          <w:fldChar w:fldCharType="end"/>
        </w:r>
      </w:ins>
    </w:p>
    <w:p w:rsidR="00C66CF8" w:rsidRPr="00067AA5" w:rsidRDefault="00C66CF8" w:rsidP="004423CA">
      <w:pPr>
        <w:pStyle w:val="NormalWeb"/>
        <w:numPr>
          <w:ilvl w:val="0"/>
          <w:numId w:val="52"/>
        </w:numPr>
        <w:spacing w:before="0" w:beforeAutospacing="0" w:after="0" w:afterAutospacing="0"/>
        <w:textAlignment w:val="baseline"/>
        <w:rPr>
          <w:ins w:id="12982" w:author="RAFAEL SOTOMAYOR" w:date="2016-12-20T17:07:00Z"/>
          <w:noProof/>
        </w:rPr>
        <w:pPrChange w:id="12983" w:author="RAFAEL SOTOMAYOR" w:date="2016-12-20T17:07:00Z">
          <w:pPr>
            <w:pStyle w:val="NormalWeb"/>
            <w:numPr>
              <w:numId w:val="53"/>
            </w:numPr>
            <w:spacing w:before="0" w:beforeAutospacing="0" w:after="0" w:afterAutospacing="0"/>
            <w:ind w:left="720" w:hanging="360"/>
            <w:textAlignment w:val="baseline"/>
          </w:pPr>
        </w:pPrChange>
      </w:pPr>
      <w:ins w:id="12984" w:author="RAFAEL SOTOMAYOR" w:date="2016-12-20T17:07:00Z">
        <w:r w:rsidRPr="00067AA5">
          <w:rPr>
            <w:noProof/>
          </w:rPr>
          <w:t xml:space="preserve">E2 </w:t>
        </w:r>
        <w:r>
          <w:fldChar w:fldCharType="begin"/>
        </w:r>
        <w:r>
          <w:instrText xml:space="preserve"> HYPERLINK "http://h.ladiscusion.cl/index.php/agro/47342-los-numeros-tras-los-cultivos-mas-rentables-de-la-zona" </w:instrText>
        </w:r>
        <w:r>
          <w:fldChar w:fldCharType="separate"/>
        </w:r>
        <w:r w:rsidRPr="00067AA5">
          <w:rPr>
            <w:noProof/>
          </w:rPr>
          <w:t>http://h.ladiscusion.cl/index.php/agro/47342-los-numeros-tras-los-cultivos-mas-rentables-de-la-zona</w:t>
        </w:r>
        <w:r>
          <w:rPr>
            <w:noProof/>
          </w:rPr>
          <w:fldChar w:fldCharType="end"/>
        </w:r>
      </w:ins>
    </w:p>
    <w:p w:rsidR="00C66CF8" w:rsidRPr="00067AA5" w:rsidRDefault="00C66CF8" w:rsidP="004423CA">
      <w:pPr>
        <w:pStyle w:val="NormalWeb"/>
        <w:numPr>
          <w:ilvl w:val="0"/>
          <w:numId w:val="52"/>
        </w:numPr>
        <w:spacing w:before="0" w:beforeAutospacing="0" w:after="0" w:afterAutospacing="0"/>
        <w:textAlignment w:val="baseline"/>
        <w:rPr>
          <w:ins w:id="12985" w:author="RAFAEL SOTOMAYOR" w:date="2016-12-20T17:07:00Z"/>
          <w:noProof/>
        </w:rPr>
        <w:pPrChange w:id="12986" w:author="RAFAEL SOTOMAYOR" w:date="2016-12-20T17:07:00Z">
          <w:pPr>
            <w:pStyle w:val="NormalWeb"/>
            <w:numPr>
              <w:numId w:val="53"/>
            </w:numPr>
            <w:spacing w:before="0" w:beforeAutospacing="0" w:after="0" w:afterAutospacing="0"/>
            <w:ind w:left="720" w:hanging="360"/>
            <w:textAlignment w:val="baseline"/>
          </w:pPr>
        </w:pPrChange>
      </w:pPr>
      <w:ins w:id="12987" w:author="RAFAEL SOTOMAYOR" w:date="2016-12-20T17:07:00Z">
        <w:r w:rsidRPr="00067AA5">
          <w:rPr>
            <w:noProof/>
          </w:rPr>
          <w:t xml:space="preserve">E3 </w:t>
        </w:r>
        <w:r>
          <w:fldChar w:fldCharType="begin"/>
        </w:r>
        <w:r>
          <w:instrText xml:space="preserve"> HYPERLINK "http://www.nosmagazine.cl/zona-agro/zona-agro-nuble-159/" </w:instrText>
        </w:r>
        <w:r>
          <w:fldChar w:fldCharType="separate"/>
        </w:r>
        <w:r w:rsidRPr="00067AA5">
          <w:rPr>
            <w:noProof/>
          </w:rPr>
          <w:t>http://www.nosmagazine.cl/zona-agro/zona-agro-nuble-159/</w:t>
        </w:r>
        <w:r>
          <w:rPr>
            <w:noProof/>
          </w:rPr>
          <w:fldChar w:fldCharType="end"/>
        </w:r>
      </w:ins>
    </w:p>
    <w:p w:rsidR="00C66CF8" w:rsidRPr="00067AA5" w:rsidRDefault="00C66CF8" w:rsidP="004423CA">
      <w:pPr>
        <w:pStyle w:val="NormalWeb"/>
        <w:numPr>
          <w:ilvl w:val="0"/>
          <w:numId w:val="52"/>
        </w:numPr>
        <w:spacing w:before="0" w:beforeAutospacing="0" w:after="0" w:afterAutospacing="0"/>
        <w:textAlignment w:val="baseline"/>
        <w:rPr>
          <w:ins w:id="12988" w:author="RAFAEL SOTOMAYOR" w:date="2016-12-20T17:07:00Z"/>
          <w:noProof/>
        </w:rPr>
        <w:pPrChange w:id="12989" w:author="RAFAEL SOTOMAYOR" w:date="2016-12-20T17:07:00Z">
          <w:pPr>
            <w:pStyle w:val="NormalWeb"/>
            <w:numPr>
              <w:numId w:val="53"/>
            </w:numPr>
            <w:spacing w:before="0" w:beforeAutospacing="0" w:after="0" w:afterAutospacing="0"/>
            <w:ind w:left="720" w:hanging="360"/>
            <w:textAlignment w:val="baseline"/>
          </w:pPr>
        </w:pPrChange>
      </w:pPr>
      <w:bookmarkStart w:id="12990" w:name="_Ref469997749"/>
      <w:ins w:id="12991" w:author="RAFAEL SOTOMAYOR" w:date="2016-12-20T17:07:00Z">
        <w:r w:rsidRPr="00067AA5">
          <w:rPr>
            <w:noProof/>
          </w:rPr>
          <w:t xml:space="preserve">E4 </w:t>
        </w:r>
        <w:r>
          <w:fldChar w:fldCharType="begin"/>
        </w:r>
        <w:r>
          <w:instrText xml:space="preserve"> HYPERLINK "https://docs.google.com/a/savtec.cl/forms/d/1ONXU0a3_xNoWwmmSx7KxlnVsrR6tH2ZHBnhU3Qj0SZ8/edit?ts=582b637f" \l "responses" </w:instrText>
        </w:r>
        <w:r>
          <w:fldChar w:fldCharType="separate"/>
        </w:r>
        <w:r w:rsidRPr="00067AA5">
          <w:rPr>
            <w:noProof/>
          </w:rPr>
          <w:t>https://docs.google.com/a/savtec.cl/forms/d/1ONXU0a3_xNoWwmmSx7KxlnVsrR6tH2ZHBnhU3Qj0SZ8/edit?ts=582b637f#responses</w:t>
        </w:r>
        <w:r>
          <w:rPr>
            <w:noProof/>
          </w:rPr>
          <w:fldChar w:fldCharType="end"/>
        </w:r>
        <w:bookmarkEnd w:id="12990"/>
      </w:ins>
    </w:p>
    <w:p w:rsidR="00C66CF8" w:rsidRPr="00067AA5" w:rsidRDefault="00C66CF8" w:rsidP="004423CA">
      <w:pPr>
        <w:pStyle w:val="NormalWeb"/>
        <w:numPr>
          <w:ilvl w:val="0"/>
          <w:numId w:val="52"/>
        </w:numPr>
        <w:spacing w:before="0" w:beforeAutospacing="0" w:after="0" w:afterAutospacing="0"/>
        <w:textAlignment w:val="baseline"/>
        <w:rPr>
          <w:ins w:id="12992" w:author="RAFAEL SOTOMAYOR" w:date="2016-12-20T17:07:00Z"/>
          <w:noProof/>
        </w:rPr>
        <w:pPrChange w:id="12993" w:author="RAFAEL SOTOMAYOR" w:date="2016-12-20T17:07:00Z">
          <w:pPr>
            <w:pStyle w:val="NormalWeb"/>
            <w:numPr>
              <w:numId w:val="53"/>
            </w:numPr>
            <w:spacing w:before="0" w:beforeAutospacing="0" w:after="0" w:afterAutospacing="0"/>
            <w:ind w:left="720" w:hanging="360"/>
            <w:textAlignment w:val="baseline"/>
          </w:pPr>
        </w:pPrChange>
      </w:pPr>
      <w:bookmarkStart w:id="12994" w:name="_Ref469957121"/>
      <w:ins w:id="12995" w:author="RAFAEL SOTOMAYOR" w:date="2016-12-20T17:07:00Z">
        <w:r w:rsidRPr="00067AA5">
          <w:rPr>
            <w:noProof/>
          </w:rPr>
          <w:t>E5 http://unstats.un.org/unsd/cr/registry/regcst.asp?Cl=2&amp;Lg=3</w:t>
        </w:r>
        <w:bookmarkEnd w:id="12994"/>
      </w:ins>
    </w:p>
    <w:p w:rsidR="00C66CF8" w:rsidRPr="00067AA5" w:rsidRDefault="00C66CF8" w:rsidP="00C66CF8">
      <w:pPr>
        <w:rPr>
          <w:ins w:id="12996" w:author="RAFAEL SOTOMAYOR" w:date="2016-12-20T17:07:00Z"/>
          <w:noProof/>
        </w:rPr>
      </w:pPr>
    </w:p>
    <w:p w:rsidR="00071D81" w:rsidRDefault="004423CA">
      <w:pPr>
        <w:contextualSpacing w:val="0"/>
      </w:pPr>
      <w:bookmarkStart w:id="12997" w:name="_GoBack"/>
      <w:bookmarkEnd w:id="12997"/>
      <w:r>
        <w:rPr>
          <w:sz w:val="20"/>
          <w:szCs w:val="20"/>
        </w:rPr>
        <w:t xml:space="preserve"> </w:t>
      </w:r>
    </w:p>
    <w:sectPr w:rsidR="00071D81">
      <w:headerReference w:type="default" r:id="rId110"/>
      <w:footerReference w:type="default" r:id="rId111"/>
      <w:headerReference w:type="first" r:id="rId112"/>
      <w:footerReference w:type="first" r:id="rId113"/>
      <w:pgSz w:w="12240" w:h="15840"/>
      <w:pgMar w:top="1133" w:right="1133" w:bottom="1133" w:left="1133"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23CA" w:rsidRDefault="004423CA">
      <w:r>
        <w:separator/>
      </w:r>
    </w:p>
  </w:endnote>
  <w:endnote w:type="continuationSeparator" w:id="0">
    <w:p w:rsidR="004423CA" w:rsidRDefault="00442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Wingdings">
    <w:panose1 w:val="00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800022EF" w:usb1="C000205A" w:usb2="00000008" w:usb3="00000000" w:csb0="00000057" w:csb1="00000000"/>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CF8" w:rsidRDefault="00C66CF8"/>
  <w:tbl>
    <w:tblPr>
      <w:tblW w:w="10200" w:type="dxa"/>
      <w:tblInd w:w="-113" w:type="dxa"/>
      <w:tblCellMar>
        <w:top w:w="100" w:type="dxa"/>
        <w:left w:w="100" w:type="dxa"/>
        <w:bottom w:w="100" w:type="dxa"/>
        <w:right w:w="100" w:type="dxa"/>
      </w:tblCellMar>
      <w:tblLook w:val="04A0" w:firstRow="1" w:lastRow="0" w:firstColumn="1" w:lastColumn="0" w:noHBand="0" w:noVBand="1"/>
    </w:tblPr>
    <w:tblGrid>
      <w:gridCol w:w="8985"/>
      <w:gridCol w:w="1215"/>
    </w:tblGrid>
    <w:tr w:rsidR="00C66CF8">
      <w:tc>
        <w:tcPr>
          <w:tcW w:w="8985" w:type="dxa"/>
          <w:shd w:val="clear" w:color="auto" w:fill="9AA9A1"/>
        </w:tcPr>
        <w:p w:rsidR="00C66CF8" w:rsidRDefault="00C66CF8">
          <w:pPr>
            <w:rPr>
              <w:color w:val="FFFFFF"/>
              <w:sz w:val="16"/>
              <w:szCs w:val="16"/>
            </w:rPr>
          </w:pPr>
          <w:r>
            <w:rPr>
              <w:color w:val="FFFFFF"/>
              <w:sz w:val="16"/>
              <w:szCs w:val="16"/>
            </w:rPr>
            <w:t>SAVTEC • Vicente Reyes 224, Recreo Viña del Mar. Chile • www.savtec.cl</w:t>
          </w:r>
        </w:p>
      </w:tc>
      <w:tc>
        <w:tcPr>
          <w:tcW w:w="1215" w:type="dxa"/>
          <w:shd w:val="clear" w:color="auto" w:fill="9AA9A1"/>
        </w:tcPr>
        <w:p w:rsidR="00C66CF8" w:rsidRDefault="00C66CF8">
          <w:pPr>
            <w:jc w:val="right"/>
            <w:rPr>
              <w:b/>
              <w:color w:val="FFFFFF"/>
              <w:sz w:val="20"/>
              <w:szCs w:val="20"/>
            </w:rPr>
          </w:pPr>
          <w:r>
            <w:rPr>
              <w:b/>
              <w:color w:val="FFFFFF"/>
              <w:sz w:val="20"/>
              <w:szCs w:val="20"/>
            </w:rPr>
            <w:fldChar w:fldCharType="begin"/>
          </w:r>
          <w:r>
            <w:instrText>PAGE</w:instrText>
          </w:r>
          <w:r>
            <w:fldChar w:fldCharType="separate"/>
          </w:r>
          <w:r>
            <w:rPr>
              <w:noProof/>
            </w:rPr>
            <w:t>60</w:t>
          </w:r>
          <w:r>
            <w:fldChar w:fldCharType="end"/>
          </w:r>
        </w:p>
      </w:tc>
    </w:tr>
  </w:tbl>
  <w:p w:rsidR="00C66CF8" w:rsidRDefault="00C66CF8">
    <w:pPr>
      <w:spacing w:line="276" w:lineRule="auto"/>
    </w:pPr>
  </w:p>
  <w:p w:rsidR="00C66CF8" w:rsidRDefault="00C66CF8">
    <w:pPr>
      <w:spacing w:line="276" w:lineRule="auto"/>
    </w:pPr>
  </w:p>
  <w:p w:rsidR="00C66CF8" w:rsidRDefault="00C66CF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CF8" w:rsidRDefault="00C66CF8">
    <w:pPr>
      <w:jc w:val="right"/>
      <w:rPr>
        <w:b/>
        <w:color w:val="FFFFFF"/>
      </w:rPr>
    </w:pPr>
    <w:r>
      <w:rPr>
        <w:b/>
        <w:color w:val="FFFFFF"/>
      </w:rPr>
      <w:fldChar w:fldCharType="begin"/>
    </w:r>
    <w:r>
      <w:instrText>PAGE</w:instrText>
    </w:r>
    <w:r>
      <w:fldChar w:fldCharType="separate"/>
    </w:r>
    <w:r>
      <w:rPr>
        <w:noProof/>
      </w:rPr>
      <w:t>7</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D81" w:rsidRDefault="00071D81">
    <w:pPr>
      <w:contextualSpacing w:val="0"/>
    </w:pPr>
  </w:p>
  <w:tbl>
    <w:tblPr>
      <w:tblStyle w:val="af6"/>
      <w:tblW w:w="10200" w:type="dxa"/>
      <w:tblInd w:w="-105" w:type="dxa"/>
      <w:tblLayout w:type="fixed"/>
      <w:tblCellMar>
        <w:top w:w="0" w:type="dxa"/>
        <w:left w:w="0" w:type="dxa"/>
        <w:bottom w:w="0" w:type="dxa"/>
        <w:right w:w="0" w:type="dxa"/>
      </w:tblCellMar>
      <w:tblLook w:val="0600" w:firstRow="0" w:lastRow="0" w:firstColumn="0" w:lastColumn="0" w:noHBand="1" w:noVBand="1"/>
    </w:tblPr>
    <w:tblGrid>
      <w:gridCol w:w="8985"/>
      <w:gridCol w:w="1215"/>
    </w:tblGrid>
    <w:tr w:rsidR="00071D81">
      <w:tblPrEx>
        <w:tblCellMar>
          <w:top w:w="0" w:type="dxa"/>
          <w:left w:w="0" w:type="dxa"/>
          <w:bottom w:w="0" w:type="dxa"/>
          <w:right w:w="0" w:type="dxa"/>
        </w:tblCellMar>
      </w:tblPrEx>
      <w:tc>
        <w:tcPr>
          <w:tcW w:w="8985" w:type="dxa"/>
          <w:shd w:val="clear" w:color="auto" w:fill="9AA9A1"/>
          <w:tcMar>
            <w:top w:w="100" w:type="dxa"/>
            <w:left w:w="100" w:type="dxa"/>
            <w:bottom w:w="100" w:type="dxa"/>
            <w:right w:w="100" w:type="dxa"/>
          </w:tcMar>
        </w:tcPr>
        <w:p w:rsidR="00071D81" w:rsidRDefault="004423CA">
          <w:pPr>
            <w:contextualSpacing w:val="0"/>
          </w:pPr>
          <w:r>
            <w:rPr>
              <w:color w:val="FFFFFF"/>
              <w:sz w:val="16"/>
              <w:szCs w:val="16"/>
            </w:rPr>
            <w:t>SAVTEC • Vicente Reyes 224, Recreo Viña del Mar. Chile • www.savtec.cl</w:t>
          </w:r>
        </w:p>
      </w:tc>
      <w:tc>
        <w:tcPr>
          <w:tcW w:w="1215" w:type="dxa"/>
          <w:shd w:val="clear" w:color="auto" w:fill="9AA9A1"/>
          <w:tcMar>
            <w:top w:w="100" w:type="dxa"/>
            <w:left w:w="100" w:type="dxa"/>
            <w:bottom w:w="100" w:type="dxa"/>
            <w:right w:w="100" w:type="dxa"/>
          </w:tcMar>
        </w:tcPr>
        <w:p w:rsidR="00071D81" w:rsidRDefault="004423CA">
          <w:pPr>
            <w:contextualSpacing w:val="0"/>
            <w:jc w:val="right"/>
          </w:pPr>
          <w:r>
            <w:fldChar w:fldCharType="begin"/>
          </w:r>
          <w:r>
            <w:instrText>PAGE</w:instrText>
          </w:r>
          <w:r>
            <w:fldChar w:fldCharType="separate"/>
          </w:r>
          <w:r w:rsidR="00C66CF8">
            <w:rPr>
              <w:noProof/>
            </w:rPr>
            <w:t>3</w:t>
          </w:r>
          <w:r>
            <w:fldChar w:fldCharType="end"/>
          </w:r>
        </w:p>
      </w:tc>
    </w:tr>
  </w:tbl>
  <w:p w:rsidR="00071D81" w:rsidRDefault="00071D81">
    <w:pPr>
      <w:spacing w:line="276" w:lineRule="auto"/>
      <w:contextualSpacing w:val="0"/>
      <w:jc w:val="left"/>
    </w:pPr>
  </w:p>
  <w:p w:rsidR="00071D81" w:rsidRDefault="00071D81">
    <w:pPr>
      <w:spacing w:line="276" w:lineRule="auto"/>
      <w:contextualSpacing w:val="0"/>
      <w:jc w:val="left"/>
    </w:pPr>
  </w:p>
  <w:p w:rsidR="00071D81" w:rsidRDefault="00071D81">
    <w:pPr>
      <w:contextualSpacing w:val="0"/>
    </w:pPr>
  </w:p>
  <w:p w:rsidR="00000000" w:rsidRDefault="004423C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D81" w:rsidRDefault="004423CA">
    <w:pPr>
      <w:contextualSpacing w:val="0"/>
      <w:jc w:val="right"/>
    </w:pPr>
    <w:r>
      <w:fldChar w:fldCharType="begin"/>
    </w:r>
    <w:r>
      <w:instrText>PAGE</w:instrText>
    </w:r>
    <w:r>
      <w:fldChar w:fldCharType="separate"/>
    </w:r>
    <w:r w:rsidR="00C66CF8">
      <w:rPr>
        <w:noProof/>
      </w:rPr>
      <w:t>0</w:t>
    </w:r>
    <w:r>
      <w:fldChar w:fldCharType="end"/>
    </w:r>
  </w:p>
  <w:p w:rsidR="00000000" w:rsidRDefault="004423C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23CA" w:rsidRDefault="004423CA">
      <w:r>
        <w:separator/>
      </w:r>
    </w:p>
  </w:footnote>
  <w:footnote w:type="continuationSeparator" w:id="0">
    <w:p w:rsidR="004423CA" w:rsidRDefault="004423CA">
      <w:r>
        <w:continuationSeparator/>
      </w:r>
    </w:p>
  </w:footnote>
  <w:footnote w:id="1">
    <w:p w:rsidR="00071D81" w:rsidDel="00C66CF8" w:rsidRDefault="004423CA">
      <w:pPr>
        <w:contextualSpacing w:val="0"/>
        <w:rPr>
          <w:del w:id="206" w:author="RAFAEL SOTOMAYOR" w:date="2016-12-20T17:07:00Z"/>
        </w:rPr>
      </w:pPr>
      <w:del w:id="207" w:author="RAFAEL SOTOMAYOR" w:date="2016-12-20T17:07:00Z">
        <w:r w:rsidDel="00C66CF8">
          <w:rPr>
            <w:vertAlign w:val="superscript"/>
          </w:rPr>
          <w:footnoteRef/>
        </w:r>
        <w:r w:rsidDel="00C66CF8">
          <w:rPr>
            <w:sz w:val="20"/>
            <w:szCs w:val="20"/>
          </w:rPr>
          <w:delText xml:space="preserve"> https://es.wikipedia.org/wiki/M2M</w:delText>
        </w:r>
      </w:del>
    </w:p>
  </w:footnote>
  <w:footnote w:id="2">
    <w:p w:rsidR="00071D81" w:rsidDel="00C66CF8" w:rsidRDefault="004423CA">
      <w:pPr>
        <w:contextualSpacing w:val="0"/>
        <w:rPr>
          <w:del w:id="244" w:author="RAFAEL SOTOMAYOR" w:date="2016-12-20T17:07:00Z"/>
        </w:rPr>
      </w:pPr>
      <w:del w:id="245" w:author="RAFAEL SOTOMAYOR" w:date="2016-12-20T17:07:00Z">
        <w:r w:rsidDel="00C66CF8">
          <w:rPr>
            <w:vertAlign w:val="superscript"/>
          </w:rPr>
          <w:footnoteRef/>
        </w:r>
        <w:r w:rsidDel="00C66CF8">
          <w:rPr>
            <w:sz w:val="18"/>
            <w:szCs w:val="18"/>
          </w:rPr>
          <w:delText xml:space="preserve"> Panorama de la Agricultura chilena, ODEPA, Oficina de Estudios y Políticas Agraria, 2015</w:delText>
        </w:r>
        <w:r w:rsidDel="00C66CF8">
          <w:rPr>
            <w:sz w:val="18"/>
            <w:szCs w:val="18"/>
          </w:rPr>
          <w:tab/>
        </w:r>
        <w:r w:rsidDel="00C66CF8">
          <w:tab/>
        </w:r>
      </w:del>
    </w:p>
  </w:footnote>
  <w:footnote w:id="3">
    <w:p w:rsidR="00071D81" w:rsidDel="00C66CF8" w:rsidRDefault="004423CA">
      <w:pPr>
        <w:contextualSpacing w:val="0"/>
        <w:rPr>
          <w:del w:id="1443" w:author="RAFAEL SOTOMAYOR" w:date="2016-12-20T17:07:00Z"/>
        </w:rPr>
      </w:pPr>
      <w:del w:id="1444" w:author="RAFAEL SOTOMAYOR" w:date="2016-12-20T17:07:00Z">
        <w:r w:rsidDel="00C66CF8">
          <w:rPr>
            <w:vertAlign w:val="superscript"/>
          </w:rPr>
          <w:footnoteRef/>
        </w:r>
        <w:r w:rsidDel="00C66CF8">
          <w:rPr>
            <w:sz w:val="20"/>
            <w:szCs w:val="20"/>
          </w:rPr>
          <w:delText xml:space="preserve"> </w:delText>
        </w:r>
        <w:r w:rsidDel="00C66CF8">
          <w:rPr>
            <w:rFonts w:ascii="Calibri" w:eastAsia="Calibri" w:hAnsi="Calibri" w:cs="Calibri"/>
            <w:sz w:val="12"/>
            <w:szCs w:val="12"/>
          </w:rPr>
          <w:delText>Estudios de Competitividad</w:delText>
        </w:r>
        <w:r w:rsidDel="00C66CF8">
          <w:rPr>
            <w:rFonts w:ascii="Calibri" w:eastAsia="Calibri" w:hAnsi="Calibri" w:cs="Calibri"/>
            <w:sz w:val="12"/>
            <w:szCs w:val="12"/>
          </w:rPr>
          <w:delText xml:space="preserve"> en Clusters de la Economía Chilena. Resumen Ejecutivo de Fruticultura. The Boston Consulting Group. 2007 2 Estudios de Competitividad en Clusters de la Economía Chilena. Resumen Ejecutivo de Fruticultura. The Boston Consulting Group. 2007 </w:delText>
        </w:r>
      </w:del>
    </w:p>
    <w:p w:rsidR="00071D81" w:rsidDel="00C66CF8" w:rsidRDefault="00071D81">
      <w:pPr>
        <w:contextualSpacing w:val="0"/>
        <w:rPr>
          <w:del w:id="1445" w:author="RAFAEL SOTOMAYOR" w:date="2016-12-20T17:07:00Z"/>
        </w:rPr>
      </w:pPr>
    </w:p>
  </w:footnote>
  <w:footnote w:id="4">
    <w:p w:rsidR="00071D81" w:rsidDel="00C66CF8" w:rsidRDefault="004423CA">
      <w:pPr>
        <w:contextualSpacing w:val="0"/>
        <w:rPr>
          <w:del w:id="1448" w:author="RAFAEL SOTOMAYOR" w:date="2016-12-20T17:07:00Z"/>
        </w:rPr>
      </w:pPr>
      <w:del w:id="1449" w:author="RAFAEL SOTOMAYOR" w:date="2016-12-20T17:07:00Z">
        <w:r w:rsidDel="00C66CF8">
          <w:rPr>
            <w:vertAlign w:val="superscript"/>
          </w:rPr>
          <w:footnoteRef/>
        </w:r>
        <w:r w:rsidDel="00C66CF8">
          <w:rPr>
            <w:sz w:val="20"/>
            <w:szCs w:val="20"/>
          </w:rPr>
          <w:delText xml:space="preserve"> </w:delText>
        </w:r>
        <w:r w:rsidDel="00C66CF8">
          <w:rPr>
            <w:rFonts w:ascii="Calibri" w:eastAsia="Calibri" w:hAnsi="Calibri" w:cs="Calibri"/>
            <w:sz w:val="12"/>
            <w:szCs w:val="12"/>
          </w:rPr>
          <w:delText>Fuente: Es</w:delText>
        </w:r>
        <w:r w:rsidDel="00C66CF8">
          <w:rPr>
            <w:rFonts w:ascii="Calibri" w:eastAsia="Calibri" w:hAnsi="Calibri" w:cs="Calibri"/>
            <w:sz w:val="12"/>
            <w:szCs w:val="12"/>
          </w:rPr>
          <w:delText>tudios de Competitividad en Clusters de</w:delText>
        </w:r>
        <w:r w:rsidDel="00C66CF8">
          <w:delText xml:space="preserve"> </w:delText>
        </w:r>
        <w:r w:rsidDel="00C66CF8">
          <w:rPr>
            <w:rFonts w:ascii="Calibri" w:eastAsia="Calibri" w:hAnsi="Calibri" w:cs="Calibri"/>
            <w:sz w:val="12"/>
            <w:szCs w:val="12"/>
          </w:rPr>
          <w:delText>la Economía Chilena. Resumen Ejecutivo de Fruticultura. The Boston Consulting Group. 2007</w:delText>
        </w:r>
      </w:del>
    </w:p>
  </w:footnote>
  <w:footnote w:id="5">
    <w:p w:rsidR="00071D81" w:rsidDel="00C66CF8" w:rsidRDefault="004423CA">
      <w:pPr>
        <w:contextualSpacing w:val="0"/>
        <w:rPr>
          <w:del w:id="1459" w:author="RAFAEL SOTOMAYOR" w:date="2016-12-20T17:07:00Z"/>
        </w:rPr>
      </w:pPr>
      <w:del w:id="1460" w:author="RAFAEL SOTOMAYOR" w:date="2016-12-20T17:07:00Z">
        <w:r w:rsidDel="00C66CF8">
          <w:rPr>
            <w:vertAlign w:val="superscript"/>
          </w:rPr>
          <w:footnoteRef/>
        </w:r>
        <w:r w:rsidDel="00C66CF8">
          <w:rPr>
            <w:sz w:val="20"/>
            <w:szCs w:val="20"/>
          </w:rPr>
          <w:delText xml:space="preserve"> </w:delText>
        </w:r>
        <w:r w:rsidDel="00C66CF8">
          <w:rPr>
            <w:rFonts w:ascii="Calibri" w:eastAsia="Calibri" w:hAnsi="Calibri" w:cs="Calibri"/>
            <w:sz w:val="16"/>
            <w:szCs w:val="16"/>
          </w:rPr>
          <w:delText>Para la definición de las áreas temáticas se basó en las siguientes fuentes:</w:delText>
        </w:r>
      </w:del>
    </w:p>
    <w:p w:rsidR="00071D81" w:rsidDel="00C66CF8" w:rsidRDefault="004423CA">
      <w:pPr>
        <w:contextualSpacing w:val="0"/>
        <w:rPr>
          <w:del w:id="1461" w:author="RAFAEL SOTOMAYOR" w:date="2016-12-20T17:07:00Z"/>
        </w:rPr>
      </w:pPr>
      <w:del w:id="1462" w:author="RAFAEL SOTOMAYOR" w:date="2016-12-20T17:07:00Z">
        <w:r w:rsidDel="00C66CF8">
          <w:rPr>
            <w:rFonts w:ascii="Calibri" w:eastAsia="Calibri" w:hAnsi="Calibri" w:cs="Calibri"/>
            <w:sz w:val="16"/>
            <w:szCs w:val="16"/>
          </w:rPr>
          <w:delText>Documento elaborado en el marco del taller c</w:delText>
        </w:r>
        <w:r w:rsidDel="00C66CF8">
          <w:rPr>
            <w:rFonts w:ascii="Calibri" w:eastAsia="Calibri" w:hAnsi="Calibri" w:cs="Calibri"/>
            <w:sz w:val="16"/>
            <w:szCs w:val="16"/>
          </w:rPr>
          <w:delText xml:space="preserve">iencia- empresa“Formación de capacidades humanas en biotecnología aplicable a la fruticultura en Chile: Diagnostico”, 2009- Ideaconsultora, con la colaboración de la Universidad de Chile, Pontificia Universidad Católica de Valparaíso y la Universidad </w:delText>
        </w:r>
        <w:r w:rsidDel="00C66CF8">
          <w:rPr>
            <w:rFonts w:ascii="Calibri" w:eastAsia="Calibri" w:hAnsi="Calibri" w:cs="Calibri"/>
            <w:sz w:val="16"/>
            <w:szCs w:val="16"/>
          </w:rPr>
          <w:delText>de Talca, y el financiamiento del Programa Investigación Asociativa (PIA) de CONICYT.</w:delText>
        </w:r>
      </w:del>
    </w:p>
    <w:p w:rsidR="00071D81" w:rsidDel="00C66CF8" w:rsidRDefault="004423CA">
      <w:pPr>
        <w:contextualSpacing w:val="0"/>
        <w:rPr>
          <w:del w:id="1463" w:author="RAFAEL SOTOMAYOR" w:date="2016-12-20T17:07:00Z"/>
        </w:rPr>
      </w:pPr>
      <w:del w:id="1464" w:author="RAFAEL SOTOMAYOR" w:date="2016-12-20T17:07:00Z">
        <w:r w:rsidDel="00C66CF8">
          <w:rPr>
            <w:rFonts w:ascii="Calibri" w:eastAsia="Calibri" w:hAnsi="Calibri" w:cs="Calibri"/>
            <w:sz w:val="16"/>
            <w:szCs w:val="16"/>
          </w:rPr>
          <w:delText>Estudios de Competitividad en Clusters de la Economía Chilena. Resumen Ejecutivo de Fruticultura. The Boston Consulting Group. 2007.</w:delText>
        </w:r>
      </w:del>
    </w:p>
    <w:p w:rsidR="00071D81" w:rsidDel="00C66CF8" w:rsidRDefault="004423CA">
      <w:pPr>
        <w:contextualSpacing w:val="0"/>
        <w:rPr>
          <w:del w:id="1465" w:author="RAFAEL SOTOMAYOR" w:date="2016-12-20T17:07:00Z"/>
        </w:rPr>
      </w:pPr>
      <w:del w:id="1466" w:author="RAFAEL SOTOMAYOR" w:date="2016-12-20T17:07:00Z">
        <w:r w:rsidDel="00C66CF8">
          <w:tab/>
        </w:r>
        <w:r w:rsidDel="00C66CF8">
          <w:tab/>
        </w:r>
        <w:r w:rsidDel="00C66CF8">
          <w:tab/>
        </w:r>
        <w:r w:rsidDel="00C66CF8">
          <w:tab/>
        </w:r>
        <w:r w:rsidDel="00C66CF8">
          <w:tab/>
        </w:r>
      </w:del>
    </w:p>
    <w:p w:rsidR="00071D81" w:rsidDel="00C66CF8" w:rsidRDefault="00071D81">
      <w:pPr>
        <w:contextualSpacing w:val="0"/>
        <w:rPr>
          <w:del w:id="1467" w:author="RAFAEL SOTOMAYOR" w:date="2016-12-20T17:07:00Z"/>
        </w:rPr>
      </w:pPr>
    </w:p>
  </w:footnote>
  <w:footnote w:id="6">
    <w:p w:rsidR="00071D81" w:rsidDel="00C66CF8" w:rsidRDefault="004423CA">
      <w:pPr>
        <w:contextualSpacing w:val="0"/>
        <w:rPr>
          <w:del w:id="2282" w:author="RAFAEL SOTOMAYOR" w:date="2016-12-20T17:07:00Z"/>
        </w:rPr>
      </w:pPr>
      <w:del w:id="2283" w:author="RAFAEL SOTOMAYOR" w:date="2016-12-20T17:07:00Z">
        <w:r w:rsidDel="00C66CF8">
          <w:rPr>
            <w:vertAlign w:val="superscript"/>
          </w:rPr>
          <w:footnoteRef/>
        </w:r>
        <w:r w:rsidDel="00C66CF8">
          <w:rPr>
            <w:sz w:val="20"/>
            <w:szCs w:val="20"/>
          </w:rPr>
          <w:delText xml:space="preserve"> Sobre Bytes, Kbytes y Bits refiérase ahttps://es.wikipedia.org/wiki/Byte</w:delText>
        </w:r>
      </w:del>
    </w:p>
  </w:footnote>
  <w:footnote w:id="7">
    <w:p w:rsidR="00071D81" w:rsidDel="00C66CF8" w:rsidRDefault="004423CA">
      <w:pPr>
        <w:contextualSpacing w:val="0"/>
        <w:rPr>
          <w:del w:id="4926" w:author="RAFAEL SOTOMAYOR" w:date="2016-12-20T17:07:00Z"/>
        </w:rPr>
      </w:pPr>
      <w:del w:id="4927" w:author="RAFAEL SOTOMAYOR" w:date="2016-12-20T17:07:00Z">
        <w:r w:rsidDel="00C66CF8">
          <w:rPr>
            <w:vertAlign w:val="superscript"/>
          </w:rPr>
          <w:footnoteRef/>
        </w:r>
        <w:r w:rsidDel="00C66CF8">
          <w:rPr>
            <w:sz w:val="20"/>
            <w:szCs w:val="20"/>
          </w:rPr>
          <w:delText xml:space="preserve"> Estimación, los valores finales se ajustarán una</w:delText>
        </w:r>
        <w:r w:rsidDel="00C66CF8">
          <w:rPr>
            <w:sz w:val="20"/>
            <w:szCs w:val="20"/>
          </w:rPr>
          <w:delText xml:space="preserve"> vez procesados los datos de la encuesta (AnexoNº1). </w:delText>
        </w:r>
      </w:del>
    </w:p>
  </w:footnote>
  <w:footnote w:id="8">
    <w:p w:rsidR="00C66CF8" w:rsidRDefault="00C66CF8" w:rsidP="00C66CF8">
      <w:pPr>
        <w:pStyle w:val="Textonotapie"/>
        <w:rPr>
          <w:ins w:id="11882" w:author="RAFAEL SOTOMAYOR" w:date="2016-12-20T17:07:00Z"/>
        </w:rPr>
      </w:pPr>
      <w:ins w:id="11883" w:author="RAFAEL SOTOMAYOR" w:date="2016-12-20T17:07:00Z">
        <w:r>
          <w:footnoteRef/>
        </w:r>
        <w:r>
          <w:tab/>
          <w:t>Ver Planilla en archivos adjuntos</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CF8" w:rsidRDefault="00C66CF8">
    <w:pPr>
      <w:jc w:val="right"/>
    </w:pPr>
  </w:p>
  <w:p w:rsidR="00C66CF8" w:rsidRDefault="00C66CF8">
    <w:pPr>
      <w:pBdr>
        <w:bottom w:val="single" w:sz="2" w:space="1" w:color="999999"/>
      </w:pBdr>
      <w:jc w:val="right"/>
    </w:pPr>
    <w:r>
      <w:rPr>
        <w:sz w:val="20"/>
        <w:szCs w:val="20"/>
      </w:rPr>
      <w:t xml:space="preserve">Informe I, Licitación ID 606-25-LQ16 </w:t>
    </w:r>
    <w:r>
      <w:rPr>
        <w:noProof/>
      </w:rPr>
      <mc:AlternateContent>
        <mc:Choice Requires="wps">
          <w:drawing>
            <wp:inline distT="0" distB="0" distL="114300" distR="114300" wp14:anchorId="39032B92" wp14:editId="49AB456C">
              <wp:extent cx="1270" cy="19685"/>
              <wp:effectExtent l="0" t="0" r="0" b="0"/>
              <wp:docPr id="133" name="Rectángulo 133"/>
              <wp:cNvGraphicFramePr/>
              <a:graphic xmlns:a="http://schemas.openxmlformats.org/drawingml/2006/main">
                <a:graphicData uri="http://schemas.microsoft.com/office/word/2010/wordprocessingShape">
                  <wps:wsp>
                    <wps:cNvSpPr/>
                    <wps:spPr>
                      <a:xfrm>
                        <a:off x="0" y="0"/>
                        <a:ext cx="720" cy="19080"/>
                      </a:xfrm>
                      <a:prstGeom prst="rect">
                        <a:avLst/>
                      </a:prstGeom>
                      <a:solidFill>
                        <a:srgbClr val="A0A0A0"/>
                      </a:solidFill>
                      <a:ln>
                        <a:noFill/>
                      </a:ln>
                    </wps:spPr>
                    <wps:bodyPr/>
                  </wps:wsp>
                </a:graphicData>
              </a:graphic>
            </wp:inline>
          </w:drawing>
        </mc:Choice>
        <mc:Fallback>
          <w:pict>
            <v:rect id="Rectángulo 133" o:spid="_x0000_s1026" style="width:.1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7f8lkQEAAAkDAAAOAAAAZHJzL2Uyb0RvYy54bWysUl1u2zAMfi/QOwh6X+SkQNcacYphRftS rEV/DqDIki1AEgVKjZPj7Cy9WCklS7vtbRgMyCRFfuT3UcurrXdsozFZCB2fzxrOdFDQ2zB0/OX5 5ssFZynL0EsHQXd8pxO/Wp2eLKfY6gWM4HqNjEBCaqfY8THn2AqR1Ki9TDOIOtClAfQyk4uD6FFO hO6dWDTNuZgA+4igdEoUvd5f8lXFN0arfG9M0pm5jtNsuZ5Yz3U5xWop2wFlHK06jCH/YQovbaCm R6hrmSV7RfsXlLcKIYHJMwVegDFW6cqB2MybP9g8jTLqyoXESfEoU/p/sOrH5gGZ7Wl3Z2ecBelp SY8k29vPMLw6YCVMIk0xtZT7FB/w4CUyC+OtQV/+xIVtq7C7o7B6m5mi4NcFaa8oPr9sLqro4qMw Ysq3GjwrRseRmlcp5eYuZWpGqb9SSp8EzvY31rnq4LD+7pBtJO33W1O+Mi2V/JbmQkkOUMr21yUi Cqk9jWKtod9VdjVOelecw9soC/3s1+qPF7x6BwAA//8DAFBLAwQUAAYACAAAACEAIrIMYtMAAAD9 AAAADwAAAGRycy9kb3ducmV2LnhtbEyPwUrDQBCG74W+wzJ3u2kLIiGbIoJgUVCrULxNsmMSmp0N 2WlS397Ri14Ghv/nm2+K3SX0ZqIxdZEdrFcZGOI6+o4bB+9v91c3YJIge+wjk4MvSrArl4sCcx9n fqXpII1RCKccHbQiQ25tqlsKmFZxINbsM44BRdexsX7EWeGht5ssu7YBO9YLLQ5011J9OpyDUo5Z Nz09bm+fH14aW82y35/ih3PLBRihi/w14cddvaFUoSqe2SfTO9Av5HdqtgFTOdiuwZaF/W9dfgMA AP//AwBQSwECLQAUAAYACAAAACEAtoM4kv4AAADhAQAAEwAAAAAAAAAAAAAAAAAAAAAAW0NvbnRl bnRfVHlwZXNdLnhtbFBLAQItABQABgAIAAAAIQA4/SH/1gAAAJQBAAALAAAAAAAAAAAAAAAAAC8B AABfcmVscy8ucmVsc1BLAQItABQABgAIAAAAIQAf7f8lkQEAAAkDAAAOAAAAAAAAAAAAAAAAAC4C AABkcnMvZTJvRG9jLnhtbFBLAQItABQABgAIAAAAIQAisgxi0wAAAP0AAAAPAAAAAAAAAAAAAAAA AOsDAABkcnMvZG93bnJldi54bWxQSwUGAAAAAAQABADzAAAA6wQAAAAA " fillcolor="#a0a0a0" stroked="f">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6CF8" w:rsidRDefault="00C66CF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D81" w:rsidRDefault="00071D81">
    <w:pPr>
      <w:contextualSpacing w:val="0"/>
      <w:jc w:val="right"/>
    </w:pPr>
  </w:p>
  <w:p w:rsidR="00071D81" w:rsidRDefault="004423CA">
    <w:pPr>
      <w:contextualSpacing w:val="0"/>
      <w:jc w:val="right"/>
    </w:pPr>
    <w:r>
      <w:rPr>
        <w:sz w:val="20"/>
        <w:szCs w:val="20"/>
      </w:rPr>
      <w:t xml:space="preserve">Informe I, Situación Actual Licitación ID 606-25-LQ16  </w:t>
    </w:r>
  </w:p>
  <w:p w:rsidR="00071D81" w:rsidRDefault="004423CA">
    <w:pPr>
      <w:contextualSpacing w:val="0"/>
      <w:jc w:val="left"/>
    </w:pPr>
    <w:r>
      <w:pict>
        <v:rect id="_x0000_i1025" style="width:0;height:1.5pt" o:hralign="center" o:hrstd="t" o:hr="t" fillcolor="#a0a0a0" stroked="f"/>
      </w:pict>
    </w:r>
  </w:p>
  <w:p w:rsidR="00000000" w:rsidRDefault="004423C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1D81" w:rsidRDefault="00071D81">
    <w:pPr>
      <w:contextualSpacing w:val="0"/>
    </w:pPr>
  </w:p>
  <w:p w:rsidR="00000000" w:rsidRDefault="004423C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25A3A"/>
    <w:multiLevelType w:val="multilevel"/>
    <w:tmpl w:val="7B8E5C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38A73BB"/>
    <w:multiLevelType w:val="multilevel"/>
    <w:tmpl w:val="2E9C7B0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45A3176"/>
    <w:multiLevelType w:val="multilevel"/>
    <w:tmpl w:val="788651D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4AD7FE9"/>
    <w:multiLevelType w:val="multilevel"/>
    <w:tmpl w:val="A11C1CB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4">
    <w:nsid w:val="07F3365F"/>
    <w:multiLevelType w:val="multilevel"/>
    <w:tmpl w:val="34CCEE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8782428"/>
    <w:multiLevelType w:val="multilevel"/>
    <w:tmpl w:val="780612B0"/>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6">
    <w:nsid w:val="0ADD7A26"/>
    <w:multiLevelType w:val="multilevel"/>
    <w:tmpl w:val="AC1422D4"/>
    <w:lvl w:ilvl="0">
      <w:start w:val="1"/>
      <w:numFmt w:val="decimal"/>
      <w:pStyle w:val="Encabezado1-E2"/>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7">
    <w:nsid w:val="0C2F1C6D"/>
    <w:multiLevelType w:val="multilevel"/>
    <w:tmpl w:val="6500473E"/>
    <w:lvl w:ilvl="0">
      <w:start w:val="1"/>
      <w:numFmt w:val="bullet"/>
      <w:lvlText w:val="●"/>
      <w:lvlJc w:val="left"/>
      <w:pPr>
        <w:ind w:left="720" w:firstLine="360"/>
      </w:pPr>
      <w:rPr>
        <w:rFonts w:ascii="Arial" w:hAnsi="Arial" w:cs="Arial" w:hint="default"/>
      </w:rPr>
    </w:lvl>
    <w:lvl w:ilvl="1">
      <w:start w:val="1"/>
      <w:numFmt w:val="bullet"/>
      <w:lvlText w:val="o"/>
      <w:lvlJc w:val="left"/>
      <w:pPr>
        <w:ind w:left="1440" w:firstLine="1080"/>
      </w:pPr>
      <w:rPr>
        <w:rFonts w:ascii="Arial" w:hAnsi="Arial" w:cs="Arial" w:hint="default"/>
      </w:rPr>
    </w:lvl>
    <w:lvl w:ilvl="2">
      <w:start w:val="1"/>
      <w:numFmt w:val="bullet"/>
      <w:lvlText w:val="▪"/>
      <w:lvlJc w:val="left"/>
      <w:pPr>
        <w:ind w:left="2160" w:firstLine="1800"/>
      </w:pPr>
      <w:rPr>
        <w:rFonts w:ascii="Arial" w:hAnsi="Arial" w:cs="Arial" w:hint="default"/>
      </w:rPr>
    </w:lvl>
    <w:lvl w:ilvl="3">
      <w:start w:val="1"/>
      <w:numFmt w:val="bullet"/>
      <w:lvlText w:val="●"/>
      <w:lvlJc w:val="left"/>
      <w:pPr>
        <w:ind w:left="2880" w:firstLine="2520"/>
      </w:pPr>
      <w:rPr>
        <w:rFonts w:ascii="Arial" w:hAnsi="Arial" w:cs="Arial" w:hint="default"/>
      </w:rPr>
    </w:lvl>
    <w:lvl w:ilvl="4">
      <w:start w:val="1"/>
      <w:numFmt w:val="bullet"/>
      <w:lvlText w:val="o"/>
      <w:lvlJc w:val="left"/>
      <w:pPr>
        <w:ind w:left="3600" w:firstLine="3240"/>
      </w:pPr>
      <w:rPr>
        <w:rFonts w:ascii="Arial" w:hAnsi="Arial" w:cs="Arial" w:hint="default"/>
      </w:rPr>
    </w:lvl>
    <w:lvl w:ilvl="5">
      <w:start w:val="1"/>
      <w:numFmt w:val="bullet"/>
      <w:lvlText w:val="▪"/>
      <w:lvlJc w:val="left"/>
      <w:pPr>
        <w:ind w:left="4320" w:firstLine="3960"/>
      </w:pPr>
      <w:rPr>
        <w:rFonts w:ascii="Arial" w:hAnsi="Arial" w:cs="Arial" w:hint="default"/>
      </w:rPr>
    </w:lvl>
    <w:lvl w:ilvl="6">
      <w:start w:val="1"/>
      <w:numFmt w:val="bullet"/>
      <w:lvlText w:val="●"/>
      <w:lvlJc w:val="left"/>
      <w:pPr>
        <w:ind w:left="5040" w:firstLine="4680"/>
      </w:pPr>
      <w:rPr>
        <w:rFonts w:ascii="Arial" w:hAnsi="Arial" w:cs="Arial" w:hint="default"/>
      </w:rPr>
    </w:lvl>
    <w:lvl w:ilvl="7">
      <w:start w:val="1"/>
      <w:numFmt w:val="bullet"/>
      <w:lvlText w:val="o"/>
      <w:lvlJc w:val="left"/>
      <w:pPr>
        <w:ind w:left="5760" w:firstLine="5400"/>
      </w:pPr>
      <w:rPr>
        <w:rFonts w:ascii="Arial" w:hAnsi="Arial" w:cs="Arial" w:hint="default"/>
      </w:rPr>
    </w:lvl>
    <w:lvl w:ilvl="8">
      <w:start w:val="1"/>
      <w:numFmt w:val="bullet"/>
      <w:lvlText w:val="▪"/>
      <w:lvlJc w:val="left"/>
      <w:pPr>
        <w:ind w:left="6480" w:firstLine="6120"/>
      </w:pPr>
      <w:rPr>
        <w:rFonts w:ascii="Arial" w:hAnsi="Arial" w:cs="Arial" w:hint="default"/>
      </w:rPr>
    </w:lvl>
  </w:abstractNum>
  <w:abstractNum w:abstractNumId="8">
    <w:nsid w:val="0D86750F"/>
    <w:multiLevelType w:val="hybridMultilevel"/>
    <w:tmpl w:val="5D1C6B6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nsid w:val="0E754B75"/>
    <w:multiLevelType w:val="multilevel"/>
    <w:tmpl w:val="0E402E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128F29E0"/>
    <w:multiLevelType w:val="multilevel"/>
    <w:tmpl w:val="68E457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1">
    <w:nsid w:val="151E5455"/>
    <w:multiLevelType w:val="multilevel"/>
    <w:tmpl w:val="1112260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nsid w:val="17887B19"/>
    <w:multiLevelType w:val="multilevel"/>
    <w:tmpl w:val="0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17CF282A"/>
    <w:multiLevelType w:val="multilevel"/>
    <w:tmpl w:val="F76EF1F8"/>
    <w:lvl w:ilvl="0">
      <w:start w:val="1"/>
      <w:numFmt w:val="upperRoman"/>
      <w:lvlText w:val="%1."/>
      <w:lvlJc w:val="left"/>
      <w:pPr>
        <w:tabs>
          <w:tab w:val="num" w:pos="432"/>
        </w:tabs>
        <w:ind w:left="432" w:hanging="432"/>
      </w:pPr>
      <w:rPr>
        <w:rFonts w:hint="default"/>
      </w:rPr>
    </w:lvl>
    <w:lvl w:ilvl="1">
      <w:start w:val="1"/>
      <w:numFmt w:val="decimal"/>
      <w:lvlText w:val="%2."/>
      <w:lvlJc w:val="lef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4"/>
      <w:numFmt w:val="decimal"/>
      <w:lvlText w:val="%2.%3.%4."/>
      <w:lvlJc w:val="left"/>
      <w:pPr>
        <w:tabs>
          <w:tab w:val="num" w:pos="864"/>
        </w:tabs>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14">
    <w:nsid w:val="1B0B3415"/>
    <w:multiLevelType w:val="multilevel"/>
    <w:tmpl w:val="77FC6EBC"/>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5">
    <w:nsid w:val="1B9F4FFB"/>
    <w:multiLevelType w:val="multilevel"/>
    <w:tmpl w:val="0A326B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1F972605"/>
    <w:multiLevelType w:val="multilevel"/>
    <w:tmpl w:val="87346D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1FD564B8"/>
    <w:multiLevelType w:val="hybridMultilevel"/>
    <w:tmpl w:val="8388764E"/>
    <w:lvl w:ilvl="0" w:tplc="5E2E9608">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250609F0"/>
    <w:multiLevelType w:val="multilevel"/>
    <w:tmpl w:val="CDC6CBA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272902A0"/>
    <w:multiLevelType w:val="multilevel"/>
    <w:tmpl w:val="DEF600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27692A9E"/>
    <w:multiLevelType w:val="multilevel"/>
    <w:tmpl w:val="719A8B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nsid w:val="278D049A"/>
    <w:multiLevelType w:val="multilevel"/>
    <w:tmpl w:val="79E489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nsid w:val="27E00249"/>
    <w:multiLevelType w:val="multilevel"/>
    <w:tmpl w:val="AE684116"/>
    <w:lvl w:ilvl="0">
      <w:start w:val="1"/>
      <w:numFmt w:val="bullet"/>
      <w:lvlText w:val="●"/>
      <w:lvlJc w:val="left"/>
      <w:pPr>
        <w:ind w:left="720" w:firstLine="1080"/>
      </w:pPr>
      <w:rPr>
        <w:rFonts w:ascii="Arial" w:hAnsi="Arial" w:cs="Arial" w:hint="default"/>
        <w:u w:val="none"/>
      </w:rPr>
    </w:lvl>
    <w:lvl w:ilvl="1">
      <w:start w:val="1"/>
      <w:numFmt w:val="bullet"/>
      <w:lvlText w:val="○"/>
      <w:lvlJc w:val="left"/>
      <w:pPr>
        <w:ind w:left="1440" w:firstLine="2520"/>
      </w:pPr>
      <w:rPr>
        <w:rFonts w:ascii="Arial" w:hAnsi="Arial" w:cs="Arial" w:hint="default"/>
        <w:u w:val="none"/>
      </w:rPr>
    </w:lvl>
    <w:lvl w:ilvl="2">
      <w:start w:val="1"/>
      <w:numFmt w:val="bullet"/>
      <w:lvlText w:val="■"/>
      <w:lvlJc w:val="left"/>
      <w:pPr>
        <w:ind w:left="2160" w:firstLine="3960"/>
      </w:pPr>
      <w:rPr>
        <w:rFonts w:ascii="Arial" w:hAnsi="Arial" w:cs="Arial" w:hint="default"/>
        <w:u w:val="none"/>
      </w:rPr>
    </w:lvl>
    <w:lvl w:ilvl="3">
      <w:start w:val="1"/>
      <w:numFmt w:val="bullet"/>
      <w:lvlText w:val="●"/>
      <w:lvlJc w:val="left"/>
      <w:pPr>
        <w:ind w:left="2880" w:firstLine="5400"/>
      </w:pPr>
      <w:rPr>
        <w:rFonts w:ascii="Arial" w:hAnsi="Arial" w:cs="Arial" w:hint="default"/>
        <w:u w:val="none"/>
      </w:rPr>
    </w:lvl>
    <w:lvl w:ilvl="4">
      <w:start w:val="1"/>
      <w:numFmt w:val="bullet"/>
      <w:lvlText w:val="○"/>
      <w:lvlJc w:val="left"/>
      <w:pPr>
        <w:ind w:left="3600" w:firstLine="6840"/>
      </w:pPr>
      <w:rPr>
        <w:rFonts w:ascii="Arial" w:hAnsi="Arial" w:cs="Arial" w:hint="default"/>
        <w:u w:val="none"/>
      </w:rPr>
    </w:lvl>
    <w:lvl w:ilvl="5">
      <w:start w:val="1"/>
      <w:numFmt w:val="bullet"/>
      <w:lvlText w:val="■"/>
      <w:lvlJc w:val="left"/>
      <w:pPr>
        <w:ind w:left="4320" w:firstLine="8280"/>
      </w:pPr>
      <w:rPr>
        <w:rFonts w:ascii="Arial" w:hAnsi="Arial" w:cs="Arial" w:hint="default"/>
        <w:u w:val="none"/>
      </w:rPr>
    </w:lvl>
    <w:lvl w:ilvl="6">
      <w:start w:val="1"/>
      <w:numFmt w:val="bullet"/>
      <w:lvlText w:val="●"/>
      <w:lvlJc w:val="left"/>
      <w:pPr>
        <w:ind w:left="5040" w:firstLine="9720"/>
      </w:pPr>
      <w:rPr>
        <w:rFonts w:ascii="Arial" w:hAnsi="Arial" w:cs="Arial" w:hint="default"/>
        <w:u w:val="none"/>
      </w:rPr>
    </w:lvl>
    <w:lvl w:ilvl="7">
      <w:start w:val="1"/>
      <w:numFmt w:val="bullet"/>
      <w:lvlText w:val="○"/>
      <w:lvlJc w:val="left"/>
      <w:pPr>
        <w:ind w:left="5760" w:firstLine="11160"/>
      </w:pPr>
      <w:rPr>
        <w:rFonts w:ascii="Arial" w:hAnsi="Arial" w:cs="Arial" w:hint="default"/>
        <w:u w:val="none"/>
      </w:rPr>
    </w:lvl>
    <w:lvl w:ilvl="8">
      <w:start w:val="1"/>
      <w:numFmt w:val="bullet"/>
      <w:lvlText w:val="■"/>
      <w:lvlJc w:val="left"/>
      <w:pPr>
        <w:ind w:left="6480" w:firstLine="12600"/>
      </w:pPr>
      <w:rPr>
        <w:rFonts w:ascii="Arial" w:hAnsi="Arial" w:cs="Arial" w:hint="default"/>
        <w:u w:val="none"/>
      </w:rPr>
    </w:lvl>
  </w:abstractNum>
  <w:abstractNum w:abstractNumId="23">
    <w:nsid w:val="2B8720D0"/>
    <w:multiLevelType w:val="hybridMultilevel"/>
    <w:tmpl w:val="12F20A26"/>
    <w:lvl w:ilvl="0" w:tplc="340A0001">
      <w:start w:val="1"/>
      <w:numFmt w:val="bullet"/>
      <w:lvlText w:val=""/>
      <w:lvlJc w:val="left"/>
      <w:pPr>
        <w:ind w:left="783" w:hanging="360"/>
      </w:pPr>
      <w:rPr>
        <w:rFonts w:ascii="Symbol" w:hAnsi="Symbol" w:hint="default"/>
      </w:rPr>
    </w:lvl>
    <w:lvl w:ilvl="1" w:tplc="340A0003" w:tentative="1">
      <w:start w:val="1"/>
      <w:numFmt w:val="bullet"/>
      <w:lvlText w:val="o"/>
      <w:lvlJc w:val="left"/>
      <w:pPr>
        <w:ind w:left="1503" w:hanging="360"/>
      </w:pPr>
      <w:rPr>
        <w:rFonts w:ascii="Courier New" w:hAnsi="Courier New" w:cs="Courier New" w:hint="default"/>
      </w:rPr>
    </w:lvl>
    <w:lvl w:ilvl="2" w:tplc="340A0005" w:tentative="1">
      <w:start w:val="1"/>
      <w:numFmt w:val="bullet"/>
      <w:lvlText w:val=""/>
      <w:lvlJc w:val="left"/>
      <w:pPr>
        <w:ind w:left="2223" w:hanging="360"/>
      </w:pPr>
      <w:rPr>
        <w:rFonts w:ascii="Wingdings" w:hAnsi="Wingdings" w:hint="default"/>
      </w:rPr>
    </w:lvl>
    <w:lvl w:ilvl="3" w:tplc="340A0001" w:tentative="1">
      <w:start w:val="1"/>
      <w:numFmt w:val="bullet"/>
      <w:lvlText w:val=""/>
      <w:lvlJc w:val="left"/>
      <w:pPr>
        <w:ind w:left="2943" w:hanging="360"/>
      </w:pPr>
      <w:rPr>
        <w:rFonts w:ascii="Symbol" w:hAnsi="Symbol" w:hint="default"/>
      </w:rPr>
    </w:lvl>
    <w:lvl w:ilvl="4" w:tplc="340A0003" w:tentative="1">
      <w:start w:val="1"/>
      <w:numFmt w:val="bullet"/>
      <w:lvlText w:val="o"/>
      <w:lvlJc w:val="left"/>
      <w:pPr>
        <w:ind w:left="3663" w:hanging="360"/>
      </w:pPr>
      <w:rPr>
        <w:rFonts w:ascii="Courier New" w:hAnsi="Courier New" w:cs="Courier New" w:hint="default"/>
      </w:rPr>
    </w:lvl>
    <w:lvl w:ilvl="5" w:tplc="340A0005" w:tentative="1">
      <w:start w:val="1"/>
      <w:numFmt w:val="bullet"/>
      <w:lvlText w:val=""/>
      <w:lvlJc w:val="left"/>
      <w:pPr>
        <w:ind w:left="4383" w:hanging="360"/>
      </w:pPr>
      <w:rPr>
        <w:rFonts w:ascii="Wingdings" w:hAnsi="Wingdings" w:hint="default"/>
      </w:rPr>
    </w:lvl>
    <w:lvl w:ilvl="6" w:tplc="340A0001" w:tentative="1">
      <w:start w:val="1"/>
      <w:numFmt w:val="bullet"/>
      <w:lvlText w:val=""/>
      <w:lvlJc w:val="left"/>
      <w:pPr>
        <w:ind w:left="5103" w:hanging="360"/>
      </w:pPr>
      <w:rPr>
        <w:rFonts w:ascii="Symbol" w:hAnsi="Symbol" w:hint="default"/>
      </w:rPr>
    </w:lvl>
    <w:lvl w:ilvl="7" w:tplc="340A0003" w:tentative="1">
      <w:start w:val="1"/>
      <w:numFmt w:val="bullet"/>
      <w:lvlText w:val="o"/>
      <w:lvlJc w:val="left"/>
      <w:pPr>
        <w:ind w:left="5823" w:hanging="360"/>
      </w:pPr>
      <w:rPr>
        <w:rFonts w:ascii="Courier New" w:hAnsi="Courier New" w:cs="Courier New" w:hint="default"/>
      </w:rPr>
    </w:lvl>
    <w:lvl w:ilvl="8" w:tplc="340A0005" w:tentative="1">
      <w:start w:val="1"/>
      <w:numFmt w:val="bullet"/>
      <w:lvlText w:val=""/>
      <w:lvlJc w:val="left"/>
      <w:pPr>
        <w:ind w:left="6543" w:hanging="360"/>
      </w:pPr>
      <w:rPr>
        <w:rFonts w:ascii="Wingdings" w:hAnsi="Wingdings" w:hint="default"/>
      </w:rPr>
    </w:lvl>
  </w:abstractNum>
  <w:abstractNum w:abstractNumId="24">
    <w:nsid w:val="2E2A2B94"/>
    <w:multiLevelType w:val="multilevel"/>
    <w:tmpl w:val="054CA378"/>
    <w:lvl w:ilvl="0">
      <w:start w:val="1"/>
      <w:numFmt w:val="bullet"/>
      <w:lvlText w:val="●"/>
      <w:lvlJc w:val="left"/>
      <w:pPr>
        <w:ind w:left="720" w:firstLine="1080"/>
      </w:pPr>
      <w:rPr>
        <w:rFonts w:ascii="Arial" w:hAnsi="Arial" w:cs="Arial" w:hint="default"/>
        <w:u w:val="none"/>
      </w:rPr>
    </w:lvl>
    <w:lvl w:ilvl="1">
      <w:start w:val="1"/>
      <w:numFmt w:val="bullet"/>
      <w:lvlText w:val="○"/>
      <w:lvlJc w:val="left"/>
      <w:pPr>
        <w:ind w:left="1440" w:firstLine="2520"/>
      </w:pPr>
      <w:rPr>
        <w:rFonts w:ascii="Arial" w:hAnsi="Arial" w:cs="Arial" w:hint="default"/>
        <w:u w:val="none"/>
      </w:rPr>
    </w:lvl>
    <w:lvl w:ilvl="2">
      <w:start w:val="1"/>
      <w:numFmt w:val="bullet"/>
      <w:lvlText w:val="■"/>
      <w:lvlJc w:val="left"/>
      <w:pPr>
        <w:ind w:left="2160" w:firstLine="3960"/>
      </w:pPr>
      <w:rPr>
        <w:rFonts w:ascii="Arial" w:hAnsi="Arial" w:cs="Arial" w:hint="default"/>
        <w:u w:val="none"/>
      </w:rPr>
    </w:lvl>
    <w:lvl w:ilvl="3">
      <w:start w:val="1"/>
      <w:numFmt w:val="bullet"/>
      <w:lvlText w:val="●"/>
      <w:lvlJc w:val="left"/>
      <w:pPr>
        <w:ind w:left="2880" w:firstLine="5400"/>
      </w:pPr>
      <w:rPr>
        <w:rFonts w:ascii="Arial" w:hAnsi="Arial" w:cs="Arial" w:hint="default"/>
        <w:u w:val="none"/>
      </w:rPr>
    </w:lvl>
    <w:lvl w:ilvl="4">
      <w:start w:val="1"/>
      <w:numFmt w:val="bullet"/>
      <w:lvlText w:val="○"/>
      <w:lvlJc w:val="left"/>
      <w:pPr>
        <w:ind w:left="3600" w:firstLine="6840"/>
      </w:pPr>
      <w:rPr>
        <w:rFonts w:ascii="Arial" w:hAnsi="Arial" w:cs="Arial" w:hint="default"/>
        <w:u w:val="none"/>
      </w:rPr>
    </w:lvl>
    <w:lvl w:ilvl="5">
      <w:start w:val="1"/>
      <w:numFmt w:val="bullet"/>
      <w:lvlText w:val="■"/>
      <w:lvlJc w:val="left"/>
      <w:pPr>
        <w:ind w:left="4320" w:firstLine="8280"/>
      </w:pPr>
      <w:rPr>
        <w:rFonts w:ascii="Arial" w:hAnsi="Arial" w:cs="Arial" w:hint="default"/>
        <w:u w:val="none"/>
      </w:rPr>
    </w:lvl>
    <w:lvl w:ilvl="6">
      <w:start w:val="1"/>
      <w:numFmt w:val="bullet"/>
      <w:lvlText w:val="●"/>
      <w:lvlJc w:val="left"/>
      <w:pPr>
        <w:ind w:left="5040" w:firstLine="9720"/>
      </w:pPr>
      <w:rPr>
        <w:rFonts w:ascii="Arial" w:hAnsi="Arial" w:cs="Arial" w:hint="default"/>
        <w:u w:val="none"/>
      </w:rPr>
    </w:lvl>
    <w:lvl w:ilvl="7">
      <w:start w:val="1"/>
      <w:numFmt w:val="bullet"/>
      <w:lvlText w:val="○"/>
      <w:lvlJc w:val="left"/>
      <w:pPr>
        <w:ind w:left="5760" w:firstLine="11160"/>
      </w:pPr>
      <w:rPr>
        <w:rFonts w:ascii="Arial" w:hAnsi="Arial" w:cs="Arial" w:hint="default"/>
        <w:u w:val="none"/>
      </w:rPr>
    </w:lvl>
    <w:lvl w:ilvl="8">
      <w:start w:val="1"/>
      <w:numFmt w:val="bullet"/>
      <w:lvlText w:val="■"/>
      <w:lvlJc w:val="left"/>
      <w:pPr>
        <w:ind w:left="6480" w:firstLine="12600"/>
      </w:pPr>
      <w:rPr>
        <w:rFonts w:ascii="Arial" w:hAnsi="Arial" w:cs="Arial" w:hint="default"/>
        <w:u w:val="none"/>
      </w:rPr>
    </w:lvl>
  </w:abstractNum>
  <w:abstractNum w:abstractNumId="25">
    <w:nsid w:val="2F5E60E2"/>
    <w:multiLevelType w:val="multilevel"/>
    <w:tmpl w:val="1F72D5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2F61569D"/>
    <w:multiLevelType w:val="multilevel"/>
    <w:tmpl w:val="1C347C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nsid w:val="318C77A5"/>
    <w:multiLevelType w:val="multilevel"/>
    <w:tmpl w:val="A4783C8E"/>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28">
    <w:nsid w:val="31C464EB"/>
    <w:multiLevelType w:val="hybridMultilevel"/>
    <w:tmpl w:val="44A6E5E0"/>
    <w:lvl w:ilvl="0" w:tplc="040A0019">
      <w:start w:val="2"/>
      <w:numFmt w:val="lowerLetter"/>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29">
    <w:nsid w:val="32256E95"/>
    <w:multiLevelType w:val="hybridMultilevel"/>
    <w:tmpl w:val="336ABE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nsid w:val="32315062"/>
    <w:multiLevelType w:val="multilevel"/>
    <w:tmpl w:val="25EC17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333A04C8"/>
    <w:multiLevelType w:val="multilevel"/>
    <w:tmpl w:val="50ECFEC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346F3289"/>
    <w:multiLevelType w:val="multilevel"/>
    <w:tmpl w:val="E556D93A"/>
    <w:lvl w:ilvl="0">
      <w:start w:val="1"/>
      <w:numFmt w:val="bullet"/>
      <w:lvlText w:val="●"/>
      <w:lvlJc w:val="left"/>
      <w:pPr>
        <w:ind w:left="720" w:firstLine="360"/>
      </w:pPr>
      <w:rPr>
        <w:rFonts w:ascii="Arial" w:hAnsi="Arial" w:cs="Arial" w:hint="default"/>
        <w:color w:val="222222"/>
        <w:sz w:val="21"/>
        <w:szCs w:val="21"/>
        <w:highlight w:val="white"/>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33">
    <w:nsid w:val="37A2778F"/>
    <w:multiLevelType w:val="multilevel"/>
    <w:tmpl w:val="D4D6A74E"/>
    <w:lvl w:ilvl="0">
      <w:start w:val="1"/>
      <w:numFmt w:val="bullet"/>
      <w:lvlText w:val="●"/>
      <w:lvlJc w:val="left"/>
      <w:pPr>
        <w:ind w:left="720" w:firstLine="360"/>
      </w:pPr>
      <w:rPr>
        <w:rFonts w:ascii="Arial" w:eastAsia="Arial" w:hAnsi="Arial" w:cs="Arial"/>
        <w:color w:val="222222"/>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nsid w:val="3A806DEF"/>
    <w:multiLevelType w:val="multilevel"/>
    <w:tmpl w:val="8E5CE9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3D1B74EE"/>
    <w:multiLevelType w:val="multilevel"/>
    <w:tmpl w:val="1CAA030A"/>
    <w:lvl w:ilvl="0">
      <w:start w:val="1"/>
      <w:numFmt w:val="decimal"/>
      <w:lvlText w:val="%1."/>
      <w:lvlJc w:val="left"/>
      <w:pPr>
        <w:ind w:left="720" w:firstLine="1080"/>
      </w:pPr>
      <w:rPr>
        <w:b/>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6">
    <w:nsid w:val="3D3D171B"/>
    <w:multiLevelType w:val="multilevel"/>
    <w:tmpl w:val="19C27412"/>
    <w:lvl w:ilvl="0">
      <w:start w:val="1"/>
      <w:numFmt w:val="bullet"/>
      <w:lvlText w:val="●"/>
      <w:lvlJc w:val="left"/>
      <w:pPr>
        <w:ind w:left="720" w:firstLine="1080"/>
      </w:pPr>
      <w:rPr>
        <w:rFonts w:ascii="Arial" w:hAnsi="Arial" w:cs="Arial" w:hint="default"/>
        <w:u w:val="none"/>
      </w:rPr>
    </w:lvl>
    <w:lvl w:ilvl="1">
      <w:start w:val="1"/>
      <w:numFmt w:val="bullet"/>
      <w:lvlText w:val="○"/>
      <w:lvlJc w:val="left"/>
      <w:pPr>
        <w:ind w:left="1440" w:firstLine="2520"/>
      </w:pPr>
      <w:rPr>
        <w:rFonts w:ascii="Arial" w:hAnsi="Arial" w:cs="Arial" w:hint="default"/>
        <w:u w:val="none"/>
      </w:rPr>
    </w:lvl>
    <w:lvl w:ilvl="2">
      <w:start w:val="1"/>
      <w:numFmt w:val="bullet"/>
      <w:lvlText w:val="■"/>
      <w:lvlJc w:val="left"/>
      <w:pPr>
        <w:ind w:left="2160" w:firstLine="3960"/>
      </w:pPr>
      <w:rPr>
        <w:rFonts w:ascii="Arial" w:hAnsi="Arial" w:cs="Arial" w:hint="default"/>
        <w:u w:val="none"/>
      </w:rPr>
    </w:lvl>
    <w:lvl w:ilvl="3">
      <w:start w:val="1"/>
      <w:numFmt w:val="bullet"/>
      <w:lvlText w:val="●"/>
      <w:lvlJc w:val="left"/>
      <w:pPr>
        <w:ind w:left="2880" w:firstLine="5400"/>
      </w:pPr>
      <w:rPr>
        <w:rFonts w:ascii="Arial" w:hAnsi="Arial" w:cs="Arial" w:hint="default"/>
        <w:u w:val="none"/>
      </w:rPr>
    </w:lvl>
    <w:lvl w:ilvl="4">
      <w:start w:val="1"/>
      <w:numFmt w:val="bullet"/>
      <w:lvlText w:val="○"/>
      <w:lvlJc w:val="left"/>
      <w:pPr>
        <w:ind w:left="3600" w:firstLine="6840"/>
      </w:pPr>
      <w:rPr>
        <w:rFonts w:ascii="Arial" w:hAnsi="Arial" w:cs="Arial" w:hint="default"/>
        <w:u w:val="none"/>
      </w:rPr>
    </w:lvl>
    <w:lvl w:ilvl="5">
      <w:start w:val="1"/>
      <w:numFmt w:val="bullet"/>
      <w:lvlText w:val="■"/>
      <w:lvlJc w:val="left"/>
      <w:pPr>
        <w:ind w:left="4320" w:firstLine="8280"/>
      </w:pPr>
      <w:rPr>
        <w:rFonts w:ascii="Arial" w:hAnsi="Arial" w:cs="Arial" w:hint="default"/>
        <w:u w:val="none"/>
      </w:rPr>
    </w:lvl>
    <w:lvl w:ilvl="6">
      <w:start w:val="1"/>
      <w:numFmt w:val="bullet"/>
      <w:lvlText w:val="●"/>
      <w:lvlJc w:val="left"/>
      <w:pPr>
        <w:ind w:left="5040" w:firstLine="9720"/>
      </w:pPr>
      <w:rPr>
        <w:rFonts w:ascii="Arial" w:hAnsi="Arial" w:cs="Arial" w:hint="default"/>
        <w:u w:val="none"/>
      </w:rPr>
    </w:lvl>
    <w:lvl w:ilvl="7">
      <w:start w:val="1"/>
      <w:numFmt w:val="bullet"/>
      <w:lvlText w:val="○"/>
      <w:lvlJc w:val="left"/>
      <w:pPr>
        <w:ind w:left="5760" w:firstLine="11160"/>
      </w:pPr>
      <w:rPr>
        <w:rFonts w:ascii="Arial" w:hAnsi="Arial" w:cs="Arial" w:hint="default"/>
        <w:u w:val="none"/>
      </w:rPr>
    </w:lvl>
    <w:lvl w:ilvl="8">
      <w:start w:val="1"/>
      <w:numFmt w:val="bullet"/>
      <w:lvlText w:val="■"/>
      <w:lvlJc w:val="left"/>
      <w:pPr>
        <w:ind w:left="6480" w:firstLine="12600"/>
      </w:pPr>
      <w:rPr>
        <w:rFonts w:ascii="Arial" w:hAnsi="Arial" w:cs="Arial" w:hint="default"/>
        <w:u w:val="none"/>
      </w:rPr>
    </w:lvl>
  </w:abstractNum>
  <w:abstractNum w:abstractNumId="37">
    <w:nsid w:val="457016E5"/>
    <w:multiLevelType w:val="hybridMultilevel"/>
    <w:tmpl w:val="F2F41656"/>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8">
    <w:nsid w:val="46B54B22"/>
    <w:multiLevelType w:val="multilevel"/>
    <w:tmpl w:val="4B8836CA"/>
    <w:lvl w:ilvl="0">
      <w:start w:val="1"/>
      <w:numFmt w:val="bullet"/>
      <w:lvlText w:val=""/>
      <w:lvlJc w:val="left"/>
      <w:pPr>
        <w:ind w:left="0" w:firstLine="360"/>
      </w:pPr>
      <w:rPr>
        <w:rFonts w:ascii="Wingdings" w:hAnsi="Wingdings" w:cs="Wingdings" w:hint="default"/>
        <w:u w:val="none"/>
      </w:rPr>
    </w:lvl>
    <w:lvl w:ilvl="1">
      <w:start w:val="1"/>
      <w:numFmt w:val="bullet"/>
      <w:lvlText w:val=""/>
      <w:lvlJc w:val="left"/>
      <w:pPr>
        <w:ind w:left="720" w:firstLine="1080"/>
      </w:pPr>
      <w:rPr>
        <w:rFonts w:ascii="Wingdings 2" w:hAnsi="Wingdings 2" w:cs="Wingdings 2" w:hint="default"/>
        <w:u w:val="none"/>
      </w:rPr>
    </w:lvl>
    <w:lvl w:ilvl="2">
      <w:start w:val="1"/>
      <w:numFmt w:val="bullet"/>
      <w:lvlText w:val="■"/>
      <w:lvlJc w:val="left"/>
      <w:pPr>
        <w:ind w:left="1440" w:firstLine="1800"/>
      </w:pPr>
      <w:rPr>
        <w:rFonts w:ascii="OpenSymbol" w:hAnsi="OpenSymbol" w:cs="OpenSymbol" w:hint="default"/>
        <w:u w:val="none"/>
      </w:rPr>
    </w:lvl>
    <w:lvl w:ilvl="3">
      <w:start w:val="1"/>
      <w:numFmt w:val="bullet"/>
      <w:lvlText w:val=""/>
      <w:lvlJc w:val="left"/>
      <w:pPr>
        <w:ind w:left="2160" w:firstLine="2520"/>
      </w:pPr>
      <w:rPr>
        <w:rFonts w:ascii="Wingdings" w:hAnsi="Wingdings" w:cs="Wingdings" w:hint="default"/>
        <w:u w:val="none"/>
      </w:rPr>
    </w:lvl>
    <w:lvl w:ilvl="4">
      <w:start w:val="1"/>
      <w:numFmt w:val="bullet"/>
      <w:lvlText w:val=""/>
      <w:lvlJc w:val="left"/>
      <w:pPr>
        <w:ind w:left="2880" w:firstLine="3240"/>
      </w:pPr>
      <w:rPr>
        <w:rFonts w:ascii="Wingdings 2" w:hAnsi="Wingdings 2" w:cs="Wingdings 2" w:hint="default"/>
        <w:u w:val="none"/>
      </w:rPr>
    </w:lvl>
    <w:lvl w:ilvl="5">
      <w:start w:val="1"/>
      <w:numFmt w:val="bullet"/>
      <w:lvlText w:val="■"/>
      <w:lvlJc w:val="left"/>
      <w:pPr>
        <w:ind w:left="3600" w:firstLine="3960"/>
      </w:pPr>
      <w:rPr>
        <w:rFonts w:ascii="OpenSymbol" w:hAnsi="OpenSymbol" w:cs="OpenSymbol" w:hint="default"/>
        <w:u w:val="none"/>
      </w:rPr>
    </w:lvl>
    <w:lvl w:ilvl="6">
      <w:start w:val="1"/>
      <w:numFmt w:val="bullet"/>
      <w:lvlText w:val=""/>
      <w:lvlJc w:val="left"/>
      <w:pPr>
        <w:ind w:left="4320" w:firstLine="4680"/>
      </w:pPr>
      <w:rPr>
        <w:rFonts w:ascii="Wingdings" w:hAnsi="Wingdings" w:cs="Wingdings" w:hint="default"/>
        <w:u w:val="none"/>
      </w:rPr>
    </w:lvl>
    <w:lvl w:ilvl="7">
      <w:start w:val="1"/>
      <w:numFmt w:val="bullet"/>
      <w:lvlText w:val=""/>
      <w:lvlJc w:val="left"/>
      <w:pPr>
        <w:ind w:left="5040" w:firstLine="5400"/>
      </w:pPr>
      <w:rPr>
        <w:rFonts w:ascii="Wingdings 2" w:hAnsi="Wingdings 2" w:cs="Wingdings 2" w:hint="default"/>
        <w:u w:val="none"/>
      </w:rPr>
    </w:lvl>
    <w:lvl w:ilvl="8">
      <w:start w:val="1"/>
      <w:numFmt w:val="bullet"/>
      <w:lvlText w:val="■"/>
      <w:lvlJc w:val="left"/>
      <w:pPr>
        <w:ind w:left="5760" w:firstLine="6120"/>
      </w:pPr>
      <w:rPr>
        <w:rFonts w:ascii="OpenSymbol" w:hAnsi="OpenSymbol" w:cs="OpenSymbol" w:hint="default"/>
        <w:u w:val="none"/>
      </w:rPr>
    </w:lvl>
  </w:abstractNum>
  <w:abstractNum w:abstractNumId="39">
    <w:nsid w:val="499C25BA"/>
    <w:multiLevelType w:val="multilevel"/>
    <w:tmpl w:val="EE1A2100"/>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40">
    <w:nsid w:val="4A3234FB"/>
    <w:multiLevelType w:val="multilevel"/>
    <w:tmpl w:val="8F624340"/>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41">
    <w:nsid w:val="4A4B7279"/>
    <w:multiLevelType w:val="multilevel"/>
    <w:tmpl w:val="D49275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4E751E28"/>
    <w:multiLevelType w:val="multilevel"/>
    <w:tmpl w:val="293066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52961391"/>
    <w:multiLevelType w:val="multilevel"/>
    <w:tmpl w:val="9DB244E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nsid w:val="561935DD"/>
    <w:multiLevelType w:val="multilevel"/>
    <w:tmpl w:val="3AAC5A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5">
    <w:nsid w:val="57663C1C"/>
    <w:multiLevelType w:val="hybridMultilevel"/>
    <w:tmpl w:val="4F38806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6">
    <w:nsid w:val="576D45D5"/>
    <w:multiLevelType w:val="multilevel"/>
    <w:tmpl w:val="92E28A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5B1E5F78"/>
    <w:multiLevelType w:val="multilevel"/>
    <w:tmpl w:val="B672A8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nsid w:val="5C0C134F"/>
    <w:multiLevelType w:val="multilevel"/>
    <w:tmpl w:val="E4BED9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5C5A316D"/>
    <w:multiLevelType w:val="multilevel"/>
    <w:tmpl w:val="B2D4012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0">
    <w:nsid w:val="61A25236"/>
    <w:multiLevelType w:val="multilevel"/>
    <w:tmpl w:val="2FDC6C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nsid w:val="67F4555E"/>
    <w:multiLevelType w:val="multilevel"/>
    <w:tmpl w:val="8272B7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nsid w:val="681945C0"/>
    <w:multiLevelType w:val="multilevel"/>
    <w:tmpl w:val="1C50B288"/>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53">
    <w:nsid w:val="69703A7D"/>
    <w:multiLevelType w:val="multilevel"/>
    <w:tmpl w:val="243438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nsid w:val="6CAE151B"/>
    <w:multiLevelType w:val="multilevel"/>
    <w:tmpl w:val="002611E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862"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5">
    <w:nsid w:val="6D226E8C"/>
    <w:multiLevelType w:val="multilevel"/>
    <w:tmpl w:val="A2E479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nsid w:val="6DDA066C"/>
    <w:multiLevelType w:val="hybridMultilevel"/>
    <w:tmpl w:val="13867A48"/>
    <w:lvl w:ilvl="0" w:tplc="5E2E9608">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7">
    <w:nsid w:val="6E8D53DB"/>
    <w:multiLevelType w:val="multilevel"/>
    <w:tmpl w:val="86CCD2C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8">
    <w:nsid w:val="6FA60F8F"/>
    <w:multiLevelType w:val="multilevel"/>
    <w:tmpl w:val="3F2253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nsid w:val="70BE7981"/>
    <w:multiLevelType w:val="multilevel"/>
    <w:tmpl w:val="50A8AF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71BA3C6A"/>
    <w:multiLevelType w:val="multilevel"/>
    <w:tmpl w:val="CF00C45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1">
    <w:nsid w:val="74BC1589"/>
    <w:multiLevelType w:val="multilevel"/>
    <w:tmpl w:val="DE3EA9DA"/>
    <w:lvl w:ilvl="0">
      <w:start w:val="1"/>
      <w:numFmt w:val="bullet"/>
      <w:lvlText w:val="●"/>
      <w:lvlJc w:val="left"/>
      <w:pPr>
        <w:ind w:left="720" w:firstLine="1080"/>
      </w:pPr>
      <w:rPr>
        <w:rFonts w:ascii="Arial" w:hAnsi="Arial" w:cs="Arial" w:hint="default"/>
        <w:u w:val="none"/>
      </w:rPr>
    </w:lvl>
    <w:lvl w:ilvl="1">
      <w:start w:val="1"/>
      <w:numFmt w:val="bullet"/>
      <w:lvlText w:val="○"/>
      <w:lvlJc w:val="left"/>
      <w:pPr>
        <w:ind w:left="1440" w:firstLine="2520"/>
      </w:pPr>
      <w:rPr>
        <w:rFonts w:ascii="Arial" w:hAnsi="Arial" w:cs="Arial" w:hint="default"/>
        <w:u w:val="none"/>
      </w:rPr>
    </w:lvl>
    <w:lvl w:ilvl="2">
      <w:start w:val="1"/>
      <w:numFmt w:val="bullet"/>
      <w:lvlText w:val="■"/>
      <w:lvlJc w:val="left"/>
      <w:pPr>
        <w:ind w:left="2160" w:firstLine="3960"/>
      </w:pPr>
      <w:rPr>
        <w:rFonts w:ascii="Arial" w:hAnsi="Arial" w:cs="Arial" w:hint="default"/>
        <w:u w:val="none"/>
      </w:rPr>
    </w:lvl>
    <w:lvl w:ilvl="3">
      <w:start w:val="1"/>
      <w:numFmt w:val="bullet"/>
      <w:lvlText w:val="●"/>
      <w:lvlJc w:val="left"/>
      <w:pPr>
        <w:ind w:left="2880" w:firstLine="5400"/>
      </w:pPr>
      <w:rPr>
        <w:rFonts w:ascii="Arial" w:hAnsi="Arial" w:cs="Arial" w:hint="default"/>
        <w:u w:val="none"/>
      </w:rPr>
    </w:lvl>
    <w:lvl w:ilvl="4">
      <w:start w:val="1"/>
      <w:numFmt w:val="bullet"/>
      <w:lvlText w:val="○"/>
      <w:lvlJc w:val="left"/>
      <w:pPr>
        <w:ind w:left="3600" w:firstLine="6840"/>
      </w:pPr>
      <w:rPr>
        <w:rFonts w:ascii="Arial" w:hAnsi="Arial" w:cs="Arial" w:hint="default"/>
        <w:u w:val="none"/>
      </w:rPr>
    </w:lvl>
    <w:lvl w:ilvl="5">
      <w:start w:val="1"/>
      <w:numFmt w:val="bullet"/>
      <w:lvlText w:val="■"/>
      <w:lvlJc w:val="left"/>
      <w:pPr>
        <w:ind w:left="4320" w:firstLine="8280"/>
      </w:pPr>
      <w:rPr>
        <w:rFonts w:ascii="Arial" w:hAnsi="Arial" w:cs="Arial" w:hint="default"/>
        <w:u w:val="none"/>
      </w:rPr>
    </w:lvl>
    <w:lvl w:ilvl="6">
      <w:start w:val="1"/>
      <w:numFmt w:val="bullet"/>
      <w:lvlText w:val="●"/>
      <w:lvlJc w:val="left"/>
      <w:pPr>
        <w:ind w:left="5040" w:firstLine="9720"/>
      </w:pPr>
      <w:rPr>
        <w:rFonts w:ascii="Arial" w:hAnsi="Arial" w:cs="Arial" w:hint="default"/>
        <w:u w:val="none"/>
      </w:rPr>
    </w:lvl>
    <w:lvl w:ilvl="7">
      <w:start w:val="1"/>
      <w:numFmt w:val="bullet"/>
      <w:lvlText w:val="○"/>
      <w:lvlJc w:val="left"/>
      <w:pPr>
        <w:ind w:left="5760" w:firstLine="11160"/>
      </w:pPr>
      <w:rPr>
        <w:rFonts w:ascii="Arial" w:hAnsi="Arial" w:cs="Arial" w:hint="default"/>
        <w:u w:val="none"/>
      </w:rPr>
    </w:lvl>
    <w:lvl w:ilvl="8">
      <w:start w:val="1"/>
      <w:numFmt w:val="bullet"/>
      <w:lvlText w:val="■"/>
      <w:lvlJc w:val="left"/>
      <w:pPr>
        <w:ind w:left="6480" w:firstLine="12600"/>
      </w:pPr>
      <w:rPr>
        <w:rFonts w:ascii="Arial" w:hAnsi="Arial" w:cs="Arial" w:hint="default"/>
        <w:u w:val="none"/>
      </w:rPr>
    </w:lvl>
  </w:abstractNum>
  <w:num w:numId="1">
    <w:abstractNumId w:val="4"/>
  </w:num>
  <w:num w:numId="2">
    <w:abstractNumId w:val="19"/>
  </w:num>
  <w:num w:numId="3">
    <w:abstractNumId w:val="15"/>
  </w:num>
  <w:num w:numId="4">
    <w:abstractNumId w:val="47"/>
  </w:num>
  <w:num w:numId="5">
    <w:abstractNumId w:val="59"/>
  </w:num>
  <w:num w:numId="6">
    <w:abstractNumId w:val="51"/>
  </w:num>
  <w:num w:numId="7">
    <w:abstractNumId w:val="26"/>
  </w:num>
  <w:num w:numId="8">
    <w:abstractNumId w:val="46"/>
  </w:num>
  <w:num w:numId="9">
    <w:abstractNumId w:val="9"/>
  </w:num>
  <w:num w:numId="10">
    <w:abstractNumId w:val="20"/>
  </w:num>
  <w:num w:numId="11">
    <w:abstractNumId w:val="55"/>
  </w:num>
  <w:num w:numId="12">
    <w:abstractNumId w:val="53"/>
  </w:num>
  <w:num w:numId="13">
    <w:abstractNumId w:val="33"/>
  </w:num>
  <w:num w:numId="14">
    <w:abstractNumId w:val="0"/>
  </w:num>
  <w:num w:numId="15">
    <w:abstractNumId w:val="50"/>
  </w:num>
  <w:num w:numId="16">
    <w:abstractNumId w:val="18"/>
  </w:num>
  <w:num w:numId="17">
    <w:abstractNumId w:val="41"/>
  </w:num>
  <w:num w:numId="18">
    <w:abstractNumId w:val="48"/>
  </w:num>
  <w:num w:numId="19">
    <w:abstractNumId w:val="42"/>
  </w:num>
  <w:num w:numId="20">
    <w:abstractNumId w:val="25"/>
  </w:num>
  <w:num w:numId="21">
    <w:abstractNumId w:val="16"/>
  </w:num>
  <w:num w:numId="22">
    <w:abstractNumId w:val="58"/>
  </w:num>
  <w:num w:numId="23">
    <w:abstractNumId w:val="31"/>
  </w:num>
  <w:num w:numId="24">
    <w:abstractNumId w:val="21"/>
  </w:num>
  <w:num w:numId="25">
    <w:abstractNumId w:val="6"/>
  </w:num>
  <w:num w:numId="26">
    <w:abstractNumId w:val="40"/>
  </w:num>
  <w:num w:numId="27">
    <w:abstractNumId w:val="32"/>
  </w:num>
  <w:num w:numId="28">
    <w:abstractNumId w:val="5"/>
  </w:num>
  <w:num w:numId="29">
    <w:abstractNumId w:val="14"/>
  </w:num>
  <w:num w:numId="30">
    <w:abstractNumId w:val="38"/>
  </w:num>
  <w:num w:numId="31">
    <w:abstractNumId w:val="27"/>
  </w:num>
  <w:num w:numId="32">
    <w:abstractNumId w:val="36"/>
  </w:num>
  <w:num w:numId="33">
    <w:abstractNumId w:val="7"/>
  </w:num>
  <w:num w:numId="34">
    <w:abstractNumId w:val="35"/>
  </w:num>
  <w:num w:numId="35">
    <w:abstractNumId w:val="61"/>
  </w:num>
  <w:num w:numId="36">
    <w:abstractNumId w:val="39"/>
  </w:num>
  <w:num w:numId="37">
    <w:abstractNumId w:val="22"/>
  </w:num>
  <w:num w:numId="38">
    <w:abstractNumId w:val="24"/>
  </w:num>
  <w:num w:numId="39">
    <w:abstractNumId w:val="52"/>
  </w:num>
  <w:num w:numId="40">
    <w:abstractNumId w:val="30"/>
  </w:num>
  <w:num w:numId="41">
    <w:abstractNumId w:val="34"/>
  </w:num>
  <w:num w:numId="42">
    <w:abstractNumId w:val="10"/>
  </w:num>
  <w:num w:numId="43">
    <w:abstractNumId w:val="11"/>
  </w:num>
  <w:num w:numId="44">
    <w:abstractNumId w:val="49"/>
  </w:num>
  <w:num w:numId="45">
    <w:abstractNumId w:val="43"/>
  </w:num>
  <w:num w:numId="46">
    <w:abstractNumId w:val="2"/>
  </w:num>
  <w:num w:numId="47">
    <w:abstractNumId w:val="44"/>
  </w:num>
  <w:num w:numId="48">
    <w:abstractNumId w:val="1"/>
  </w:num>
  <w:num w:numId="49">
    <w:abstractNumId w:val="3"/>
  </w:num>
  <w:num w:numId="50">
    <w:abstractNumId w:val="60"/>
  </w:num>
  <w:num w:numId="51">
    <w:abstractNumId w:val="57"/>
  </w:num>
  <w:num w:numId="52">
    <w:abstractNumId w:val="45"/>
  </w:num>
  <w:num w:numId="53">
    <w:abstractNumId w:val="8"/>
  </w:num>
  <w:num w:numId="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7"/>
  </w:num>
  <w:num w:numId="57">
    <w:abstractNumId w:val="13"/>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4"/>
  </w:num>
  <w:num w:numId="59">
    <w:abstractNumId w:val="28"/>
  </w:num>
  <w:num w:numId="60">
    <w:abstractNumId w:val="29"/>
  </w:num>
  <w:num w:numId="61">
    <w:abstractNumId w:val="23"/>
  </w:num>
  <w:num w:numId="62">
    <w:abstractNumId w:val="12"/>
  </w:num>
  <w:num w:numId="63">
    <w:abstractNumId w:val="17"/>
  </w:num>
  <w:num w:numId="64">
    <w:abstractNumId w:val="56"/>
  </w:num>
  <w:num w:numId="6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071D81"/>
    <w:rsid w:val="00071D81"/>
    <w:rsid w:val="004423CA"/>
    <w:rsid w:val="00C66CF8"/>
  </w:rsids>
  <m:mathPr>
    <m:mathFont m:val="Cambria Math"/>
    <m:brkBin m:val="before"/>
    <m:brkBinSub m:val="--"/>
    <m:smallFrac m:val="0"/>
    <m:dispDef/>
    <m:lMargin m:val="0"/>
    <m:rMargin m:val="0"/>
    <m:defJc m:val="centerGroup"/>
    <m:wrapIndent m:val="1440"/>
    <m:intLim m:val="subSup"/>
    <m:naryLim m:val="undOvr"/>
  </m:mathPr>
  <w:themeFontLang w:val="es-C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434343"/>
        <w:sz w:val="22"/>
        <w:szCs w:val="22"/>
        <w:lang w:val="es-CL" w:eastAsia="es-CL" w:bidi="ar-SA"/>
      </w:rPr>
    </w:rPrDefault>
    <w:pPrDefault>
      <w:pPr>
        <w:widowControl w:val="0"/>
        <w:contextualSpacing/>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index heading" w:uiPriority="0"/>
    <w:lsdException w:name="caption" w:uiPriority="35" w:qFormat="1"/>
    <w:lsdException w:name="table of authorities" w:uiPriority="0"/>
    <w:lsdException w:name="toa heading"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link w:val="Ttulo1Car"/>
    <w:uiPriority w:val="9"/>
    <w:qFormat/>
    <w:pPr>
      <w:spacing w:before="40" w:after="40" w:line="276" w:lineRule="auto"/>
      <w:outlineLvl w:val="0"/>
    </w:pPr>
    <w:rPr>
      <w:b/>
      <w:color w:val="333399"/>
      <w:sz w:val="28"/>
      <w:szCs w:val="28"/>
    </w:rPr>
  </w:style>
  <w:style w:type="paragraph" w:styleId="Ttulo2">
    <w:name w:val="heading 2"/>
    <w:basedOn w:val="Normal"/>
    <w:next w:val="Normal"/>
    <w:link w:val="Ttulo2Car"/>
    <w:uiPriority w:val="9"/>
    <w:qFormat/>
    <w:pPr>
      <w:spacing w:before="30" w:after="30" w:line="276" w:lineRule="auto"/>
      <w:outlineLvl w:val="1"/>
    </w:pPr>
    <w:rPr>
      <w:b/>
      <w:color w:val="333399"/>
      <w:sz w:val="24"/>
      <w:szCs w:val="24"/>
    </w:rPr>
  </w:style>
  <w:style w:type="paragraph" w:styleId="Ttulo3">
    <w:name w:val="heading 3"/>
    <w:basedOn w:val="Normal"/>
    <w:next w:val="Normal"/>
    <w:link w:val="Ttulo3Car"/>
    <w:uiPriority w:val="9"/>
    <w:qFormat/>
    <w:pPr>
      <w:spacing w:line="276" w:lineRule="auto"/>
      <w:jc w:val="left"/>
      <w:outlineLvl w:val="2"/>
    </w:pPr>
    <w:rPr>
      <w:b/>
      <w:color w:val="333399"/>
    </w:rPr>
  </w:style>
  <w:style w:type="paragraph" w:styleId="Ttulo4">
    <w:name w:val="heading 4"/>
    <w:basedOn w:val="Normal"/>
    <w:next w:val="Normal"/>
    <w:link w:val="Ttulo4Car"/>
    <w:uiPriority w:val="9"/>
    <w:qFormat/>
    <w:pPr>
      <w:outlineLvl w:val="3"/>
    </w:pPr>
    <w:rPr>
      <w:b/>
      <w:color w:val="A6A99C"/>
      <w:u w:val="single"/>
    </w:rPr>
  </w:style>
  <w:style w:type="paragraph" w:styleId="Ttulo5">
    <w:name w:val="heading 5"/>
    <w:basedOn w:val="Normal"/>
    <w:next w:val="Normal"/>
    <w:link w:val="Ttulo5Car"/>
    <w:uiPriority w:val="9"/>
    <w:qFormat/>
    <w:pPr>
      <w:outlineLvl w:val="4"/>
    </w:pPr>
    <w:rPr>
      <w:b/>
      <w:i/>
      <w:color w:val="333399"/>
      <w:highlight w:val="white"/>
    </w:rPr>
  </w:style>
  <w:style w:type="paragraph" w:styleId="Ttulo6">
    <w:name w:val="heading 6"/>
    <w:basedOn w:val="Normal"/>
    <w:next w:val="Normal"/>
    <w:link w:val="Ttulo6Car"/>
    <w:uiPriority w:val="9"/>
    <w:qFormat/>
    <w:pPr>
      <w:outlineLvl w:val="5"/>
    </w:pPr>
    <w:rPr>
      <w:color w:val="FFFFFF"/>
      <w:sz w:val="16"/>
      <w:szCs w:val="16"/>
      <w:shd w:val="clear" w:color="auto" w:fill="E6B8AF"/>
    </w:rPr>
  </w:style>
  <w:style w:type="paragraph" w:styleId="Ttulo7">
    <w:name w:val="heading 7"/>
    <w:basedOn w:val="Normal"/>
    <w:next w:val="Normal"/>
    <w:link w:val="Ttulo7Car"/>
    <w:uiPriority w:val="9"/>
    <w:semiHidden/>
    <w:unhideWhenUsed/>
    <w:qFormat/>
    <w:rsid w:val="00C66CF8"/>
    <w:pPr>
      <w:widowControl/>
      <w:spacing w:before="320" w:after="100"/>
      <w:ind w:left="1296" w:hanging="1296"/>
      <w:contextualSpacing w:val="0"/>
      <w:outlineLvl w:val="6"/>
    </w:pPr>
    <w:rPr>
      <w:rFonts w:asciiTheme="majorHAnsi" w:eastAsiaTheme="majorEastAsia" w:hAnsiTheme="majorHAnsi" w:cstheme="majorBidi"/>
      <w:b/>
      <w:bCs/>
      <w:color w:val="9BBB59" w:themeColor="accent3"/>
      <w:sz w:val="20"/>
      <w:szCs w:val="20"/>
      <w:lang w:val="es-ES" w:eastAsia="zh-CN" w:bidi="hi-IN"/>
    </w:rPr>
  </w:style>
  <w:style w:type="paragraph" w:styleId="Ttulo8">
    <w:name w:val="heading 8"/>
    <w:basedOn w:val="Normal"/>
    <w:next w:val="Normal"/>
    <w:link w:val="Ttulo8Car"/>
    <w:uiPriority w:val="9"/>
    <w:semiHidden/>
    <w:unhideWhenUsed/>
    <w:qFormat/>
    <w:rsid w:val="00C66CF8"/>
    <w:pPr>
      <w:widowControl/>
      <w:spacing w:before="320" w:after="100"/>
      <w:ind w:left="1440" w:hanging="1440"/>
      <w:contextualSpacing w:val="0"/>
      <w:outlineLvl w:val="7"/>
    </w:pPr>
    <w:rPr>
      <w:rFonts w:asciiTheme="majorHAnsi" w:eastAsiaTheme="majorEastAsia" w:hAnsiTheme="majorHAnsi" w:cstheme="majorBidi"/>
      <w:b/>
      <w:bCs/>
      <w:i/>
      <w:iCs/>
      <w:color w:val="9BBB59" w:themeColor="accent3"/>
      <w:sz w:val="20"/>
      <w:szCs w:val="20"/>
      <w:lang w:val="es-ES" w:eastAsia="zh-CN" w:bidi="hi-IN"/>
    </w:rPr>
  </w:style>
  <w:style w:type="paragraph" w:styleId="Ttulo9">
    <w:name w:val="heading 9"/>
    <w:basedOn w:val="Normal"/>
    <w:next w:val="Normal"/>
    <w:link w:val="Ttulo9Car"/>
    <w:uiPriority w:val="9"/>
    <w:semiHidden/>
    <w:unhideWhenUsed/>
    <w:qFormat/>
    <w:rsid w:val="00C66CF8"/>
    <w:pPr>
      <w:widowControl/>
      <w:spacing w:before="320" w:after="100"/>
      <w:ind w:left="1584" w:hanging="1584"/>
      <w:contextualSpacing w:val="0"/>
      <w:outlineLvl w:val="8"/>
    </w:pPr>
    <w:rPr>
      <w:rFonts w:asciiTheme="majorHAnsi" w:eastAsiaTheme="majorEastAsia" w:hAnsiTheme="majorHAnsi" w:cstheme="majorBidi"/>
      <w:i/>
      <w:iCs/>
      <w:color w:val="9BBB59" w:themeColor="accent3"/>
      <w:sz w:val="20"/>
      <w:szCs w:val="20"/>
      <w:lang w:val="es-E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spacing w:line="276" w:lineRule="auto"/>
      <w:jc w:val="center"/>
    </w:pPr>
    <w:rPr>
      <w:b/>
      <w:color w:val="333399"/>
      <w:sz w:val="36"/>
      <w:szCs w:val="36"/>
    </w:rPr>
  </w:style>
  <w:style w:type="paragraph" w:styleId="Subttulo">
    <w:name w:val="Subtitle"/>
    <w:basedOn w:val="Normal"/>
    <w:next w:val="Normal"/>
    <w:link w:val="SubttuloCar"/>
    <w:uiPriority w:val="11"/>
    <w:qFormat/>
    <w:rPr>
      <w:b/>
      <w:color w:val="333399"/>
      <w:sz w:val="24"/>
      <w:szCs w:val="24"/>
      <w:highlight w:val="white"/>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C66CF8"/>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CF8"/>
    <w:rPr>
      <w:rFonts w:ascii="Tahoma" w:hAnsi="Tahoma" w:cs="Tahoma"/>
      <w:sz w:val="16"/>
      <w:szCs w:val="16"/>
    </w:rPr>
  </w:style>
  <w:style w:type="character" w:customStyle="1" w:styleId="Ttulo7Car">
    <w:name w:val="Título 7 Car"/>
    <w:basedOn w:val="Fuentedeprrafopredeter"/>
    <w:link w:val="Ttulo7"/>
    <w:uiPriority w:val="9"/>
    <w:semiHidden/>
    <w:rsid w:val="00C66CF8"/>
    <w:rPr>
      <w:rFonts w:asciiTheme="majorHAnsi" w:eastAsiaTheme="majorEastAsia" w:hAnsiTheme="majorHAnsi" w:cstheme="majorBidi"/>
      <w:b/>
      <w:bCs/>
      <w:color w:val="9BBB59" w:themeColor="accent3"/>
      <w:sz w:val="20"/>
      <w:szCs w:val="20"/>
      <w:lang w:val="es-ES" w:eastAsia="zh-CN" w:bidi="hi-IN"/>
    </w:rPr>
  </w:style>
  <w:style w:type="character" w:customStyle="1" w:styleId="Ttulo8Car">
    <w:name w:val="Título 8 Car"/>
    <w:basedOn w:val="Fuentedeprrafopredeter"/>
    <w:link w:val="Ttulo8"/>
    <w:uiPriority w:val="9"/>
    <w:semiHidden/>
    <w:rsid w:val="00C66CF8"/>
    <w:rPr>
      <w:rFonts w:asciiTheme="majorHAnsi" w:eastAsiaTheme="majorEastAsia" w:hAnsiTheme="majorHAnsi" w:cstheme="majorBidi"/>
      <w:b/>
      <w:bCs/>
      <w:i/>
      <w:iCs/>
      <w:color w:val="9BBB59" w:themeColor="accent3"/>
      <w:sz w:val="20"/>
      <w:szCs w:val="20"/>
      <w:lang w:val="es-ES" w:eastAsia="zh-CN" w:bidi="hi-IN"/>
    </w:rPr>
  </w:style>
  <w:style w:type="character" w:customStyle="1" w:styleId="Ttulo9Car">
    <w:name w:val="Título 9 Car"/>
    <w:basedOn w:val="Fuentedeprrafopredeter"/>
    <w:link w:val="Ttulo9"/>
    <w:uiPriority w:val="9"/>
    <w:semiHidden/>
    <w:rsid w:val="00C66CF8"/>
    <w:rPr>
      <w:rFonts w:asciiTheme="majorHAnsi" w:eastAsiaTheme="majorEastAsia" w:hAnsiTheme="majorHAnsi" w:cstheme="majorBidi"/>
      <w:i/>
      <w:iCs/>
      <w:color w:val="9BBB59" w:themeColor="accent3"/>
      <w:sz w:val="20"/>
      <w:szCs w:val="20"/>
      <w:lang w:val="es-ES" w:eastAsia="zh-CN" w:bidi="hi-IN"/>
    </w:rPr>
  </w:style>
  <w:style w:type="character" w:customStyle="1" w:styleId="ListLabel1">
    <w:name w:val="ListLabel 1"/>
    <w:rsid w:val="00C66CF8"/>
    <w:rPr>
      <w:u w:val="none"/>
    </w:rPr>
  </w:style>
  <w:style w:type="character" w:customStyle="1" w:styleId="ListLabel2">
    <w:name w:val="ListLabel 2"/>
    <w:rsid w:val="00C66CF8"/>
    <w:rPr>
      <w:u w:val="none"/>
    </w:rPr>
  </w:style>
  <w:style w:type="character" w:customStyle="1" w:styleId="ListLabel3">
    <w:name w:val="ListLabel 3"/>
    <w:rsid w:val="00C66CF8"/>
    <w:rPr>
      <w:u w:val="none"/>
    </w:rPr>
  </w:style>
  <w:style w:type="character" w:customStyle="1" w:styleId="ListLabel4">
    <w:name w:val="ListLabel 4"/>
    <w:rsid w:val="00C66CF8"/>
    <w:rPr>
      <w:u w:val="none"/>
    </w:rPr>
  </w:style>
  <w:style w:type="character" w:customStyle="1" w:styleId="ListLabel5">
    <w:name w:val="ListLabel 5"/>
    <w:rsid w:val="00C66CF8"/>
    <w:rPr>
      <w:u w:val="none"/>
    </w:rPr>
  </w:style>
  <w:style w:type="character" w:customStyle="1" w:styleId="ListLabel6">
    <w:name w:val="ListLabel 6"/>
    <w:rsid w:val="00C66CF8"/>
    <w:rPr>
      <w:u w:val="none"/>
    </w:rPr>
  </w:style>
  <w:style w:type="character" w:customStyle="1" w:styleId="ListLabel7">
    <w:name w:val="ListLabel 7"/>
    <w:rsid w:val="00C66CF8"/>
    <w:rPr>
      <w:u w:val="none"/>
    </w:rPr>
  </w:style>
  <w:style w:type="character" w:customStyle="1" w:styleId="ListLabel8">
    <w:name w:val="ListLabel 8"/>
    <w:rsid w:val="00C66CF8"/>
    <w:rPr>
      <w:u w:val="none"/>
    </w:rPr>
  </w:style>
  <w:style w:type="character" w:customStyle="1" w:styleId="ListLabel9">
    <w:name w:val="ListLabel 9"/>
    <w:rsid w:val="00C66CF8"/>
    <w:rPr>
      <w:u w:val="none"/>
    </w:rPr>
  </w:style>
  <w:style w:type="character" w:customStyle="1" w:styleId="ListLabel10">
    <w:name w:val="ListLabel 10"/>
    <w:rsid w:val="00C66CF8"/>
    <w:rPr>
      <w:u w:val="none"/>
    </w:rPr>
  </w:style>
  <w:style w:type="character" w:customStyle="1" w:styleId="ListLabel11">
    <w:name w:val="ListLabel 11"/>
    <w:rsid w:val="00C66CF8"/>
    <w:rPr>
      <w:u w:val="none"/>
    </w:rPr>
  </w:style>
  <w:style w:type="character" w:customStyle="1" w:styleId="ListLabel12">
    <w:name w:val="ListLabel 12"/>
    <w:rsid w:val="00C66CF8"/>
    <w:rPr>
      <w:u w:val="none"/>
    </w:rPr>
  </w:style>
  <w:style w:type="character" w:customStyle="1" w:styleId="ListLabel13">
    <w:name w:val="ListLabel 13"/>
    <w:rsid w:val="00C66CF8"/>
    <w:rPr>
      <w:u w:val="none"/>
    </w:rPr>
  </w:style>
  <w:style w:type="character" w:customStyle="1" w:styleId="ListLabel14">
    <w:name w:val="ListLabel 14"/>
    <w:rsid w:val="00C66CF8"/>
    <w:rPr>
      <w:u w:val="none"/>
    </w:rPr>
  </w:style>
  <w:style w:type="character" w:customStyle="1" w:styleId="ListLabel15">
    <w:name w:val="ListLabel 15"/>
    <w:rsid w:val="00C66CF8"/>
    <w:rPr>
      <w:u w:val="none"/>
    </w:rPr>
  </w:style>
  <w:style w:type="character" w:customStyle="1" w:styleId="ListLabel16">
    <w:name w:val="ListLabel 16"/>
    <w:rsid w:val="00C66CF8"/>
    <w:rPr>
      <w:u w:val="none"/>
    </w:rPr>
  </w:style>
  <w:style w:type="character" w:customStyle="1" w:styleId="ListLabel17">
    <w:name w:val="ListLabel 17"/>
    <w:rsid w:val="00C66CF8"/>
    <w:rPr>
      <w:u w:val="none"/>
    </w:rPr>
  </w:style>
  <w:style w:type="character" w:customStyle="1" w:styleId="ListLabel18">
    <w:name w:val="ListLabel 18"/>
    <w:rsid w:val="00C66CF8"/>
    <w:rPr>
      <w:u w:val="none"/>
    </w:rPr>
  </w:style>
  <w:style w:type="character" w:customStyle="1" w:styleId="ListLabel19">
    <w:name w:val="ListLabel 19"/>
    <w:rsid w:val="00C66CF8"/>
    <w:rPr>
      <w:rFonts w:eastAsia="Arial" w:cs="Arial"/>
      <w:color w:val="222222"/>
      <w:sz w:val="21"/>
      <w:szCs w:val="21"/>
      <w:highlight w:val="white"/>
      <w:u w:val="none"/>
    </w:rPr>
  </w:style>
  <w:style w:type="character" w:customStyle="1" w:styleId="ListLabel20">
    <w:name w:val="ListLabel 20"/>
    <w:rsid w:val="00C66CF8"/>
    <w:rPr>
      <w:u w:val="none"/>
    </w:rPr>
  </w:style>
  <w:style w:type="character" w:customStyle="1" w:styleId="ListLabel21">
    <w:name w:val="ListLabel 21"/>
    <w:rsid w:val="00C66CF8"/>
    <w:rPr>
      <w:u w:val="none"/>
    </w:rPr>
  </w:style>
  <w:style w:type="character" w:customStyle="1" w:styleId="ListLabel22">
    <w:name w:val="ListLabel 22"/>
    <w:rsid w:val="00C66CF8"/>
    <w:rPr>
      <w:u w:val="none"/>
    </w:rPr>
  </w:style>
  <w:style w:type="character" w:customStyle="1" w:styleId="ListLabel23">
    <w:name w:val="ListLabel 23"/>
    <w:rsid w:val="00C66CF8"/>
    <w:rPr>
      <w:u w:val="none"/>
    </w:rPr>
  </w:style>
  <w:style w:type="character" w:customStyle="1" w:styleId="ListLabel24">
    <w:name w:val="ListLabel 24"/>
    <w:rsid w:val="00C66CF8"/>
    <w:rPr>
      <w:u w:val="none"/>
    </w:rPr>
  </w:style>
  <w:style w:type="character" w:customStyle="1" w:styleId="ListLabel25">
    <w:name w:val="ListLabel 25"/>
    <w:rsid w:val="00C66CF8"/>
    <w:rPr>
      <w:u w:val="none"/>
    </w:rPr>
  </w:style>
  <w:style w:type="character" w:customStyle="1" w:styleId="ListLabel26">
    <w:name w:val="ListLabel 26"/>
    <w:rsid w:val="00C66CF8"/>
    <w:rPr>
      <w:u w:val="none"/>
    </w:rPr>
  </w:style>
  <w:style w:type="character" w:customStyle="1" w:styleId="ListLabel27">
    <w:name w:val="ListLabel 27"/>
    <w:rsid w:val="00C66CF8"/>
    <w:rPr>
      <w:u w:val="none"/>
    </w:rPr>
  </w:style>
  <w:style w:type="character" w:customStyle="1" w:styleId="ListLabel28">
    <w:name w:val="ListLabel 28"/>
    <w:rsid w:val="00C66CF8"/>
    <w:rPr>
      <w:u w:val="none"/>
    </w:rPr>
  </w:style>
  <w:style w:type="character" w:customStyle="1" w:styleId="ListLabel29">
    <w:name w:val="ListLabel 29"/>
    <w:rsid w:val="00C66CF8"/>
    <w:rPr>
      <w:u w:val="none"/>
    </w:rPr>
  </w:style>
  <w:style w:type="character" w:customStyle="1" w:styleId="ListLabel30">
    <w:name w:val="ListLabel 30"/>
    <w:rsid w:val="00C66CF8"/>
    <w:rPr>
      <w:u w:val="none"/>
    </w:rPr>
  </w:style>
  <w:style w:type="character" w:customStyle="1" w:styleId="ListLabel31">
    <w:name w:val="ListLabel 31"/>
    <w:rsid w:val="00C66CF8"/>
    <w:rPr>
      <w:u w:val="none"/>
    </w:rPr>
  </w:style>
  <w:style w:type="character" w:customStyle="1" w:styleId="ListLabel32">
    <w:name w:val="ListLabel 32"/>
    <w:rsid w:val="00C66CF8"/>
    <w:rPr>
      <w:u w:val="none"/>
    </w:rPr>
  </w:style>
  <w:style w:type="character" w:customStyle="1" w:styleId="ListLabel33">
    <w:name w:val="ListLabel 33"/>
    <w:rsid w:val="00C66CF8"/>
    <w:rPr>
      <w:u w:val="none"/>
    </w:rPr>
  </w:style>
  <w:style w:type="character" w:customStyle="1" w:styleId="ListLabel34">
    <w:name w:val="ListLabel 34"/>
    <w:rsid w:val="00C66CF8"/>
    <w:rPr>
      <w:u w:val="none"/>
    </w:rPr>
  </w:style>
  <w:style w:type="character" w:customStyle="1" w:styleId="ListLabel35">
    <w:name w:val="ListLabel 35"/>
    <w:rsid w:val="00C66CF8"/>
    <w:rPr>
      <w:u w:val="none"/>
    </w:rPr>
  </w:style>
  <w:style w:type="character" w:customStyle="1" w:styleId="ListLabel36">
    <w:name w:val="ListLabel 36"/>
    <w:rsid w:val="00C66CF8"/>
    <w:rPr>
      <w:u w:val="none"/>
    </w:rPr>
  </w:style>
  <w:style w:type="character" w:customStyle="1" w:styleId="ListLabel37">
    <w:name w:val="ListLabel 37"/>
    <w:rsid w:val="00C66CF8"/>
    <w:rPr>
      <w:u w:val="none"/>
    </w:rPr>
  </w:style>
  <w:style w:type="character" w:customStyle="1" w:styleId="ListLabel38">
    <w:name w:val="ListLabel 38"/>
    <w:rsid w:val="00C66CF8"/>
    <w:rPr>
      <w:u w:val="none"/>
    </w:rPr>
  </w:style>
  <w:style w:type="character" w:customStyle="1" w:styleId="ListLabel39">
    <w:name w:val="ListLabel 39"/>
    <w:rsid w:val="00C66CF8"/>
    <w:rPr>
      <w:u w:val="none"/>
    </w:rPr>
  </w:style>
  <w:style w:type="character" w:customStyle="1" w:styleId="ListLabel40">
    <w:name w:val="ListLabel 40"/>
    <w:rsid w:val="00C66CF8"/>
    <w:rPr>
      <w:u w:val="none"/>
    </w:rPr>
  </w:style>
  <w:style w:type="character" w:customStyle="1" w:styleId="ListLabel41">
    <w:name w:val="ListLabel 41"/>
    <w:rsid w:val="00C66CF8"/>
    <w:rPr>
      <w:u w:val="none"/>
    </w:rPr>
  </w:style>
  <w:style w:type="character" w:customStyle="1" w:styleId="ListLabel42">
    <w:name w:val="ListLabel 42"/>
    <w:rsid w:val="00C66CF8"/>
    <w:rPr>
      <w:u w:val="none"/>
    </w:rPr>
  </w:style>
  <w:style w:type="character" w:customStyle="1" w:styleId="ListLabel43">
    <w:name w:val="ListLabel 43"/>
    <w:rsid w:val="00C66CF8"/>
    <w:rPr>
      <w:u w:val="none"/>
    </w:rPr>
  </w:style>
  <w:style w:type="character" w:customStyle="1" w:styleId="ListLabel44">
    <w:name w:val="ListLabel 44"/>
    <w:rsid w:val="00C66CF8"/>
    <w:rPr>
      <w:u w:val="none"/>
    </w:rPr>
  </w:style>
  <w:style w:type="character" w:customStyle="1" w:styleId="ListLabel45">
    <w:name w:val="ListLabel 45"/>
    <w:rsid w:val="00C66CF8"/>
    <w:rPr>
      <w:u w:val="none"/>
    </w:rPr>
  </w:style>
  <w:style w:type="character" w:customStyle="1" w:styleId="ListLabel46">
    <w:name w:val="ListLabel 46"/>
    <w:rsid w:val="00C66CF8"/>
    <w:rPr>
      <w:u w:val="none"/>
    </w:rPr>
  </w:style>
  <w:style w:type="character" w:customStyle="1" w:styleId="ListLabel47">
    <w:name w:val="ListLabel 47"/>
    <w:rsid w:val="00C66CF8"/>
    <w:rPr>
      <w:u w:val="none"/>
    </w:rPr>
  </w:style>
  <w:style w:type="character" w:customStyle="1" w:styleId="ListLabel48">
    <w:name w:val="ListLabel 48"/>
    <w:rsid w:val="00C66CF8"/>
    <w:rPr>
      <w:u w:val="none"/>
    </w:rPr>
  </w:style>
  <w:style w:type="character" w:customStyle="1" w:styleId="ListLabel49">
    <w:name w:val="ListLabel 49"/>
    <w:rsid w:val="00C66CF8"/>
    <w:rPr>
      <w:u w:val="none"/>
    </w:rPr>
  </w:style>
  <w:style w:type="character" w:customStyle="1" w:styleId="ListLabel50">
    <w:name w:val="ListLabel 50"/>
    <w:rsid w:val="00C66CF8"/>
    <w:rPr>
      <w:u w:val="none"/>
    </w:rPr>
  </w:style>
  <w:style w:type="character" w:customStyle="1" w:styleId="ListLabel51">
    <w:name w:val="ListLabel 51"/>
    <w:rsid w:val="00C66CF8"/>
    <w:rPr>
      <w:u w:val="none"/>
    </w:rPr>
  </w:style>
  <w:style w:type="character" w:customStyle="1" w:styleId="ListLabel52">
    <w:name w:val="ListLabel 52"/>
    <w:rsid w:val="00C66CF8"/>
    <w:rPr>
      <w:u w:val="none"/>
    </w:rPr>
  </w:style>
  <w:style w:type="character" w:customStyle="1" w:styleId="ListLabel53">
    <w:name w:val="ListLabel 53"/>
    <w:rsid w:val="00C66CF8"/>
    <w:rPr>
      <w:u w:val="none"/>
    </w:rPr>
  </w:style>
  <w:style w:type="character" w:customStyle="1" w:styleId="ListLabel54">
    <w:name w:val="ListLabel 54"/>
    <w:rsid w:val="00C66CF8"/>
    <w:rPr>
      <w:u w:val="none"/>
    </w:rPr>
  </w:style>
  <w:style w:type="character" w:customStyle="1" w:styleId="ListLabel55">
    <w:name w:val="ListLabel 55"/>
    <w:rsid w:val="00C66CF8"/>
    <w:rPr>
      <w:u w:val="none"/>
    </w:rPr>
  </w:style>
  <w:style w:type="character" w:customStyle="1" w:styleId="ListLabel56">
    <w:name w:val="ListLabel 56"/>
    <w:rsid w:val="00C66CF8"/>
    <w:rPr>
      <w:u w:val="none"/>
    </w:rPr>
  </w:style>
  <w:style w:type="character" w:customStyle="1" w:styleId="ListLabel57">
    <w:name w:val="ListLabel 57"/>
    <w:rsid w:val="00C66CF8"/>
    <w:rPr>
      <w:u w:val="none"/>
    </w:rPr>
  </w:style>
  <w:style w:type="character" w:customStyle="1" w:styleId="ListLabel58">
    <w:name w:val="ListLabel 58"/>
    <w:rsid w:val="00C66CF8"/>
    <w:rPr>
      <w:u w:val="none"/>
    </w:rPr>
  </w:style>
  <w:style w:type="character" w:customStyle="1" w:styleId="ListLabel59">
    <w:name w:val="ListLabel 59"/>
    <w:rsid w:val="00C66CF8"/>
    <w:rPr>
      <w:u w:val="none"/>
    </w:rPr>
  </w:style>
  <w:style w:type="character" w:customStyle="1" w:styleId="ListLabel60">
    <w:name w:val="ListLabel 60"/>
    <w:rsid w:val="00C66CF8"/>
    <w:rPr>
      <w:u w:val="none"/>
    </w:rPr>
  </w:style>
  <w:style w:type="character" w:customStyle="1" w:styleId="ListLabel61">
    <w:name w:val="ListLabel 61"/>
    <w:rsid w:val="00C66CF8"/>
    <w:rPr>
      <w:u w:val="none"/>
    </w:rPr>
  </w:style>
  <w:style w:type="character" w:customStyle="1" w:styleId="ListLabel62">
    <w:name w:val="ListLabel 62"/>
    <w:rsid w:val="00C66CF8"/>
    <w:rPr>
      <w:u w:val="none"/>
    </w:rPr>
  </w:style>
  <w:style w:type="character" w:customStyle="1" w:styleId="ListLabel63">
    <w:name w:val="ListLabel 63"/>
    <w:rsid w:val="00C66CF8"/>
    <w:rPr>
      <w:u w:val="none"/>
    </w:rPr>
  </w:style>
  <w:style w:type="character" w:customStyle="1" w:styleId="ListLabel64">
    <w:name w:val="ListLabel 64"/>
    <w:rsid w:val="00C66CF8"/>
    <w:rPr>
      <w:u w:val="none"/>
    </w:rPr>
  </w:style>
  <w:style w:type="character" w:customStyle="1" w:styleId="ListLabel65">
    <w:name w:val="ListLabel 65"/>
    <w:rsid w:val="00C66CF8"/>
    <w:rPr>
      <w:u w:val="none"/>
    </w:rPr>
  </w:style>
  <w:style w:type="character" w:customStyle="1" w:styleId="ListLabel66">
    <w:name w:val="ListLabel 66"/>
    <w:rsid w:val="00C66CF8"/>
    <w:rPr>
      <w:u w:val="none"/>
    </w:rPr>
  </w:style>
  <w:style w:type="character" w:customStyle="1" w:styleId="ListLabel67">
    <w:name w:val="ListLabel 67"/>
    <w:rsid w:val="00C66CF8"/>
    <w:rPr>
      <w:u w:val="none"/>
    </w:rPr>
  </w:style>
  <w:style w:type="character" w:customStyle="1" w:styleId="ListLabel68">
    <w:name w:val="ListLabel 68"/>
    <w:rsid w:val="00C66CF8"/>
    <w:rPr>
      <w:u w:val="none"/>
    </w:rPr>
  </w:style>
  <w:style w:type="character" w:customStyle="1" w:styleId="ListLabel69">
    <w:name w:val="ListLabel 69"/>
    <w:rsid w:val="00C66CF8"/>
    <w:rPr>
      <w:u w:val="none"/>
    </w:rPr>
  </w:style>
  <w:style w:type="character" w:customStyle="1" w:styleId="ListLabel70">
    <w:name w:val="ListLabel 70"/>
    <w:rsid w:val="00C66CF8"/>
    <w:rPr>
      <w:u w:val="none"/>
    </w:rPr>
  </w:style>
  <w:style w:type="character" w:customStyle="1" w:styleId="ListLabel71">
    <w:name w:val="ListLabel 71"/>
    <w:rsid w:val="00C66CF8"/>
    <w:rPr>
      <w:u w:val="none"/>
    </w:rPr>
  </w:style>
  <w:style w:type="character" w:customStyle="1" w:styleId="ListLabel72">
    <w:name w:val="ListLabel 72"/>
    <w:rsid w:val="00C66CF8"/>
    <w:rPr>
      <w:u w:val="none"/>
    </w:rPr>
  </w:style>
  <w:style w:type="character" w:customStyle="1" w:styleId="ListLabel73">
    <w:name w:val="ListLabel 73"/>
    <w:rsid w:val="00C66CF8"/>
    <w:rPr>
      <w:u w:val="none"/>
    </w:rPr>
  </w:style>
  <w:style w:type="character" w:customStyle="1" w:styleId="ListLabel74">
    <w:name w:val="ListLabel 74"/>
    <w:rsid w:val="00C66CF8"/>
    <w:rPr>
      <w:u w:val="none"/>
    </w:rPr>
  </w:style>
  <w:style w:type="character" w:customStyle="1" w:styleId="ListLabel75">
    <w:name w:val="ListLabel 75"/>
    <w:rsid w:val="00C66CF8"/>
    <w:rPr>
      <w:u w:val="none"/>
    </w:rPr>
  </w:style>
  <w:style w:type="character" w:customStyle="1" w:styleId="ListLabel76">
    <w:name w:val="ListLabel 76"/>
    <w:rsid w:val="00C66CF8"/>
    <w:rPr>
      <w:u w:val="none"/>
    </w:rPr>
  </w:style>
  <w:style w:type="character" w:customStyle="1" w:styleId="ListLabel77">
    <w:name w:val="ListLabel 77"/>
    <w:rsid w:val="00C66CF8"/>
    <w:rPr>
      <w:u w:val="none"/>
    </w:rPr>
  </w:style>
  <w:style w:type="character" w:customStyle="1" w:styleId="ListLabel78">
    <w:name w:val="ListLabel 78"/>
    <w:rsid w:val="00C66CF8"/>
    <w:rPr>
      <w:u w:val="none"/>
    </w:rPr>
  </w:style>
  <w:style w:type="character" w:customStyle="1" w:styleId="ListLabel79">
    <w:name w:val="ListLabel 79"/>
    <w:rsid w:val="00C66CF8"/>
    <w:rPr>
      <w:u w:val="none"/>
    </w:rPr>
  </w:style>
  <w:style w:type="character" w:customStyle="1" w:styleId="ListLabel80">
    <w:name w:val="ListLabel 80"/>
    <w:rsid w:val="00C66CF8"/>
    <w:rPr>
      <w:u w:val="none"/>
    </w:rPr>
  </w:style>
  <w:style w:type="character" w:customStyle="1" w:styleId="ListLabel81">
    <w:name w:val="ListLabel 81"/>
    <w:rsid w:val="00C66CF8"/>
    <w:rPr>
      <w:u w:val="none"/>
    </w:rPr>
  </w:style>
  <w:style w:type="character" w:customStyle="1" w:styleId="ListLabel82">
    <w:name w:val="ListLabel 82"/>
    <w:rsid w:val="00C66CF8"/>
    <w:rPr>
      <w:u w:val="none"/>
    </w:rPr>
  </w:style>
  <w:style w:type="character" w:customStyle="1" w:styleId="ListLabel83">
    <w:name w:val="ListLabel 83"/>
    <w:rsid w:val="00C66CF8"/>
    <w:rPr>
      <w:u w:val="none"/>
    </w:rPr>
  </w:style>
  <w:style w:type="character" w:customStyle="1" w:styleId="ListLabel84">
    <w:name w:val="ListLabel 84"/>
    <w:rsid w:val="00C66CF8"/>
    <w:rPr>
      <w:u w:val="none"/>
    </w:rPr>
  </w:style>
  <w:style w:type="character" w:customStyle="1" w:styleId="ListLabel85">
    <w:name w:val="ListLabel 85"/>
    <w:rsid w:val="00C66CF8"/>
    <w:rPr>
      <w:u w:val="none"/>
    </w:rPr>
  </w:style>
  <w:style w:type="character" w:customStyle="1" w:styleId="ListLabel86">
    <w:name w:val="ListLabel 86"/>
    <w:rsid w:val="00C66CF8"/>
    <w:rPr>
      <w:u w:val="none"/>
    </w:rPr>
  </w:style>
  <w:style w:type="character" w:customStyle="1" w:styleId="ListLabel87">
    <w:name w:val="ListLabel 87"/>
    <w:rsid w:val="00C66CF8"/>
    <w:rPr>
      <w:u w:val="none"/>
    </w:rPr>
  </w:style>
  <w:style w:type="character" w:customStyle="1" w:styleId="ListLabel88">
    <w:name w:val="ListLabel 88"/>
    <w:rsid w:val="00C66CF8"/>
    <w:rPr>
      <w:u w:val="none"/>
    </w:rPr>
  </w:style>
  <w:style w:type="character" w:customStyle="1" w:styleId="ListLabel89">
    <w:name w:val="ListLabel 89"/>
    <w:rsid w:val="00C66CF8"/>
    <w:rPr>
      <w:u w:val="none"/>
    </w:rPr>
  </w:style>
  <w:style w:type="character" w:customStyle="1" w:styleId="ListLabel90">
    <w:name w:val="ListLabel 90"/>
    <w:rsid w:val="00C66CF8"/>
    <w:rPr>
      <w:u w:val="none"/>
    </w:rPr>
  </w:style>
  <w:style w:type="character" w:customStyle="1" w:styleId="ListLabel91">
    <w:name w:val="ListLabel 91"/>
    <w:rsid w:val="00C66CF8"/>
    <w:rPr>
      <w:u w:val="none"/>
    </w:rPr>
  </w:style>
  <w:style w:type="character" w:customStyle="1" w:styleId="ListLabel92">
    <w:name w:val="ListLabel 92"/>
    <w:rsid w:val="00C66CF8"/>
    <w:rPr>
      <w:u w:val="none"/>
    </w:rPr>
  </w:style>
  <w:style w:type="character" w:customStyle="1" w:styleId="ListLabel93">
    <w:name w:val="ListLabel 93"/>
    <w:rsid w:val="00C66CF8"/>
    <w:rPr>
      <w:u w:val="none"/>
    </w:rPr>
  </w:style>
  <w:style w:type="character" w:customStyle="1" w:styleId="ListLabel94">
    <w:name w:val="ListLabel 94"/>
    <w:rsid w:val="00C66CF8"/>
    <w:rPr>
      <w:u w:val="none"/>
    </w:rPr>
  </w:style>
  <w:style w:type="character" w:customStyle="1" w:styleId="ListLabel95">
    <w:name w:val="ListLabel 95"/>
    <w:rsid w:val="00C66CF8"/>
    <w:rPr>
      <w:u w:val="none"/>
    </w:rPr>
  </w:style>
  <w:style w:type="character" w:customStyle="1" w:styleId="ListLabel96">
    <w:name w:val="ListLabel 96"/>
    <w:rsid w:val="00C66CF8"/>
    <w:rPr>
      <w:u w:val="none"/>
    </w:rPr>
  </w:style>
  <w:style w:type="character" w:customStyle="1" w:styleId="ListLabel97">
    <w:name w:val="ListLabel 97"/>
    <w:rsid w:val="00C66CF8"/>
    <w:rPr>
      <w:u w:val="none"/>
    </w:rPr>
  </w:style>
  <w:style w:type="character" w:customStyle="1" w:styleId="ListLabel98">
    <w:name w:val="ListLabel 98"/>
    <w:rsid w:val="00C66CF8"/>
    <w:rPr>
      <w:u w:val="none"/>
    </w:rPr>
  </w:style>
  <w:style w:type="character" w:customStyle="1" w:styleId="ListLabel99">
    <w:name w:val="ListLabel 99"/>
    <w:rsid w:val="00C66CF8"/>
    <w:rPr>
      <w:u w:val="none"/>
    </w:rPr>
  </w:style>
  <w:style w:type="character" w:customStyle="1" w:styleId="EnlacedeInternet">
    <w:name w:val="Enlace de Internet"/>
    <w:rsid w:val="00C66CF8"/>
    <w:rPr>
      <w:color w:val="000080"/>
      <w:u w:val="single"/>
    </w:rPr>
  </w:style>
  <w:style w:type="character" w:customStyle="1" w:styleId="Caracteresdenotaalpie">
    <w:name w:val="Caracteres de nota al pie"/>
    <w:rsid w:val="00C66CF8"/>
  </w:style>
  <w:style w:type="character" w:customStyle="1" w:styleId="Ancladenotaalpie">
    <w:name w:val="Ancla de nota al pie"/>
    <w:rsid w:val="00C66CF8"/>
    <w:rPr>
      <w:vertAlign w:val="superscript"/>
    </w:rPr>
  </w:style>
  <w:style w:type="character" w:customStyle="1" w:styleId="Enlacedelndice">
    <w:name w:val="Enlace del índice"/>
    <w:rsid w:val="00C66CF8"/>
  </w:style>
  <w:style w:type="character" w:customStyle="1" w:styleId="Numeracindelneas">
    <w:name w:val="Numeración de líneas"/>
    <w:rsid w:val="00C66CF8"/>
  </w:style>
  <w:style w:type="character" w:customStyle="1" w:styleId="Vietas">
    <w:name w:val="Viñetas"/>
    <w:rsid w:val="00C66CF8"/>
    <w:rPr>
      <w:rFonts w:ascii="OpenSymbol" w:eastAsia="OpenSymbol" w:hAnsi="OpenSymbol" w:cs="OpenSymbol"/>
    </w:rPr>
  </w:style>
  <w:style w:type="character" w:customStyle="1" w:styleId="ListLabel172">
    <w:name w:val="ListLabel 172"/>
    <w:rsid w:val="00C66CF8"/>
    <w:rPr>
      <w:rFonts w:eastAsia="Arial" w:cs="Arial"/>
      <w:u w:val="none"/>
    </w:rPr>
  </w:style>
  <w:style w:type="character" w:customStyle="1" w:styleId="ListLabel173">
    <w:name w:val="ListLabel 173"/>
    <w:rsid w:val="00C66CF8"/>
    <w:rPr>
      <w:rFonts w:eastAsia="Arial" w:cs="Arial"/>
      <w:u w:val="none"/>
    </w:rPr>
  </w:style>
  <w:style w:type="character" w:customStyle="1" w:styleId="ListLabel174">
    <w:name w:val="ListLabel 174"/>
    <w:rsid w:val="00C66CF8"/>
    <w:rPr>
      <w:rFonts w:eastAsia="Arial" w:cs="Arial"/>
      <w:u w:val="none"/>
    </w:rPr>
  </w:style>
  <w:style w:type="character" w:customStyle="1" w:styleId="ListLabel175">
    <w:name w:val="ListLabel 175"/>
    <w:rsid w:val="00C66CF8"/>
    <w:rPr>
      <w:rFonts w:eastAsia="Arial" w:cs="Arial"/>
      <w:u w:val="none"/>
    </w:rPr>
  </w:style>
  <w:style w:type="character" w:customStyle="1" w:styleId="ListLabel176">
    <w:name w:val="ListLabel 176"/>
    <w:rsid w:val="00C66CF8"/>
    <w:rPr>
      <w:rFonts w:eastAsia="Arial" w:cs="Arial"/>
      <w:u w:val="none"/>
    </w:rPr>
  </w:style>
  <w:style w:type="character" w:customStyle="1" w:styleId="ListLabel177">
    <w:name w:val="ListLabel 177"/>
    <w:rsid w:val="00C66CF8"/>
    <w:rPr>
      <w:rFonts w:eastAsia="Arial" w:cs="Arial"/>
      <w:u w:val="none"/>
    </w:rPr>
  </w:style>
  <w:style w:type="character" w:customStyle="1" w:styleId="ListLabel178">
    <w:name w:val="ListLabel 178"/>
    <w:rsid w:val="00C66CF8"/>
    <w:rPr>
      <w:rFonts w:eastAsia="Arial" w:cs="Arial"/>
      <w:u w:val="none"/>
    </w:rPr>
  </w:style>
  <w:style w:type="character" w:customStyle="1" w:styleId="ListLabel179">
    <w:name w:val="ListLabel 179"/>
    <w:rsid w:val="00C66CF8"/>
    <w:rPr>
      <w:rFonts w:eastAsia="Arial" w:cs="Arial"/>
      <w:u w:val="none"/>
    </w:rPr>
  </w:style>
  <w:style w:type="character" w:customStyle="1" w:styleId="ListLabel180">
    <w:name w:val="ListLabel 180"/>
    <w:rsid w:val="00C66CF8"/>
    <w:rPr>
      <w:rFonts w:eastAsia="Arial" w:cs="Arial"/>
      <w:u w:val="none"/>
    </w:rPr>
  </w:style>
  <w:style w:type="character" w:customStyle="1" w:styleId="ListLabel262">
    <w:name w:val="ListLabel 262"/>
    <w:rsid w:val="00C66CF8"/>
    <w:rPr>
      <w:rFonts w:eastAsia="Arial" w:cs="Arial"/>
      <w:u w:val="none"/>
    </w:rPr>
  </w:style>
  <w:style w:type="character" w:customStyle="1" w:styleId="ListLabel263">
    <w:name w:val="ListLabel 263"/>
    <w:rsid w:val="00C66CF8"/>
    <w:rPr>
      <w:rFonts w:eastAsia="Arial" w:cs="Arial"/>
      <w:u w:val="none"/>
    </w:rPr>
  </w:style>
  <w:style w:type="character" w:customStyle="1" w:styleId="ListLabel264">
    <w:name w:val="ListLabel 264"/>
    <w:rsid w:val="00C66CF8"/>
    <w:rPr>
      <w:rFonts w:eastAsia="Arial" w:cs="Arial"/>
      <w:u w:val="none"/>
    </w:rPr>
  </w:style>
  <w:style w:type="character" w:customStyle="1" w:styleId="ListLabel265">
    <w:name w:val="ListLabel 265"/>
    <w:rsid w:val="00C66CF8"/>
    <w:rPr>
      <w:rFonts w:eastAsia="Arial" w:cs="Arial"/>
      <w:u w:val="none"/>
    </w:rPr>
  </w:style>
  <w:style w:type="character" w:customStyle="1" w:styleId="ListLabel266">
    <w:name w:val="ListLabel 266"/>
    <w:rsid w:val="00C66CF8"/>
    <w:rPr>
      <w:rFonts w:eastAsia="Arial" w:cs="Arial"/>
      <w:u w:val="none"/>
    </w:rPr>
  </w:style>
  <w:style w:type="character" w:customStyle="1" w:styleId="ListLabel267">
    <w:name w:val="ListLabel 267"/>
    <w:rsid w:val="00C66CF8"/>
    <w:rPr>
      <w:rFonts w:eastAsia="Arial" w:cs="Arial"/>
      <w:u w:val="none"/>
    </w:rPr>
  </w:style>
  <w:style w:type="character" w:customStyle="1" w:styleId="ListLabel268">
    <w:name w:val="ListLabel 268"/>
    <w:rsid w:val="00C66CF8"/>
    <w:rPr>
      <w:rFonts w:eastAsia="Arial" w:cs="Arial"/>
      <w:u w:val="none"/>
    </w:rPr>
  </w:style>
  <w:style w:type="character" w:customStyle="1" w:styleId="ListLabel269">
    <w:name w:val="ListLabel 269"/>
    <w:rsid w:val="00C66CF8"/>
    <w:rPr>
      <w:rFonts w:eastAsia="Arial" w:cs="Arial"/>
      <w:u w:val="none"/>
    </w:rPr>
  </w:style>
  <w:style w:type="character" w:customStyle="1" w:styleId="ListLabel270">
    <w:name w:val="ListLabel 270"/>
    <w:rsid w:val="00C66CF8"/>
    <w:rPr>
      <w:rFonts w:eastAsia="Arial" w:cs="Arial"/>
      <w:u w:val="none"/>
    </w:rPr>
  </w:style>
  <w:style w:type="character" w:customStyle="1" w:styleId="ListLabel208">
    <w:name w:val="ListLabel 208"/>
    <w:rsid w:val="00C66CF8"/>
    <w:rPr>
      <w:rFonts w:eastAsia="Arial" w:cs="Arial"/>
      <w:u w:val="none"/>
    </w:rPr>
  </w:style>
  <w:style w:type="character" w:customStyle="1" w:styleId="ListLabel209">
    <w:name w:val="ListLabel 209"/>
    <w:rsid w:val="00C66CF8"/>
    <w:rPr>
      <w:rFonts w:eastAsia="Arial" w:cs="Arial"/>
      <w:u w:val="none"/>
    </w:rPr>
  </w:style>
  <w:style w:type="character" w:customStyle="1" w:styleId="ListLabel210">
    <w:name w:val="ListLabel 210"/>
    <w:rsid w:val="00C66CF8"/>
    <w:rPr>
      <w:rFonts w:eastAsia="Arial" w:cs="Arial"/>
      <w:u w:val="none"/>
    </w:rPr>
  </w:style>
  <w:style w:type="character" w:customStyle="1" w:styleId="ListLabel211">
    <w:name w:val="ListLabel 211"/>
    <w:rsid w:val="00C66CF8"/>
    <w:rPr>
      <w:rFonts w:eastAsia="Arial" w:cs="Arial"/>
      <w:u w:val="none"/>
    </w:rPr>
  </w:style>
  <w:style w:type="character" w:customStyle="1" w:styleId="ListLabel212">
    <w:name w:val="ListLabel 212"/>
    <w:rsid w:val="00C66CF8"/>
    <w:rPr>
      <w:rFonts w:eastAsia="Arial" w:cs="Arial"/>
      <w:u w:val="none"/>
    </w:rPr>
  </w:style>
  <w:style w:type="character" w:customStyle="1" w:styleId="ListLabel213">
    <w:name w:val="ListLabel 213"/>
    <w:rsid w:val="00C66CF8"/>
    <w:rPr>
      <w:rFonts w:eastAsia="Arial" w:cs="Arial"/>
      <w:u w:val="none"/>
    </w:rPr>
  </w:style>
  <w:style w:type="character" w:customStyle="1" w:styleId="ListLabel214">
    <w:name w:val="ListLabel 214"/>
    <w:rsid w:val="00C66CF8"/>
    <w:rPr>
      <w:rFonts w:eastAsia="Arial" w:cs="Arial"/>
      <w:u w:val="none"/>
    </w:rPr>
  </w:style>
  <w:style w:type="character" w:customStyle="1" w:styleId="ListLabel215">
    <w:name w:val="ListLabel 215"/>
    <w:rsid w:val="00C66CF8"/>
    <w:rPr>
      <w:rFonts w:eastAsia="Arial" w:cs="Arial"/>
      <w:u w:val="none"/>
    </w:rPr>
  </w:style>
  <w:style w:type="character" w:customStyle="1" w:styleId="ListLabel216">
    <w:name w:val="ListLabel 216"/>
    <w:rsid w:val="00C66CF8"/>
    <w:rPr>
      <w:rFonts w:eastAsia="Arial" w:cs="Arial"/>
      <w:u w:val="none"/>
    </w:rPr>
  </w:style>
  <w:style w:type="character" w:customStyle="1" w:styleId="ListLabel244">
    <w:name w:val="ListLabel 244"/>
    <w:rsid w:val="00C66CF8"/>
    <w:rPr>
      <w:rFonts w:eastAsia="Arial" w:cs="Arial"/>
      <w:b/>
      <w:u w:val="none"/>
    </w:rPr>
  </w:style>
  <w:style w:type="character" w:customStyle="1" w:styleId="ListLabel245">
    <w:name w:val="ListLabel 245"/>
    <w:rsid w:val="00C66CF8"/>
    <w:rPr>
      <w:rFonts w:eastAsia="Arial" w:cs="Arial"/>
      <w:u w:val="none"/>
    </w:rPr>
  </w:style>
  <w:style w:type="character" w:customStyle="1" w:styleId="ListLabel246">
    <w:name w:val="ListLabel 246"/>
    <w:rsid w:val="00C66CF8"/>
    <w:rPr>
      <w:rFonts w:eastAsia="Arial" w:cs="Arial"/>
      <w:u w:val="none"/>
    </w:rPr>
  </w:style>
  <w:style w:type="character" w:customStyle="1" w:styleId="ListLabel247">
    <w:name w:val="ListLabel 247"/>
    <w:rsid w:val="00C66CF8"/>
    <w:rPr>
      <w:rFonts w:eastAsia="Arial" w:cs="Arial"/>
      <w:u w:val="none"/>
    </w:rPr>
  </w:style>
  <w:style w:type="character" w:customStyle="1" w:styleId="ListLabel248">
    <w:name w:val="ListLabel 248"/>
    <w:rsid w:val="00C66CF8"/>
    <w:rPr>
      <w:rFonts w:eastAsia="Arial" w:cs="Arial"/>
      <w:u w:val="none"/>
    </w:rPr>
  </w:style>
  <w:style w:type="character" w:customStyle="1" w:styleId="ListLabel249">
    <w:name w:val="ListLabel 249"/>
    <w:rsid w:val="00C66CF8"/>
    <w:rPr>
      <w:rFonts w:eastAsia="Arial" w:cs="Arial"/>
      <w:u w:val="none"/>
    </w:rPr>
  </w:style>
  <w:style w:type="character" w:customStyle="1" w:styleId="ListLabel250">
    <w:name w:val="ListLabel 250"/>
    <w:rsid w:val="00C66CF8"/>
    <w:rPr>
      <w:rFonts w:eastAsia="Arial" w:cs="Arial"/>
      <w:u w:val="none"/>
    </w:rPr>
  </w:style>
  <w:style w:type="character" w:customStyle="1" w:styleId="ListLabel251">
    <w:name w:val="ListLabel 251"/>
    <w:rsid w:val="00C66CF8"/>
    <w:rPr>
      <w:rFonts w:eastAsia="Arial" w:cs="Arial"/>
      <w:u w:val="none"/>
    </w:rPr>
  </w:style>
  <w:style w:type="character" w:customStyle="1" w:styleId="ListLabel252">
    <w:name w:val="ListLabel 252"/>
    <w:rsid w:val="00C66CF8"/>
    <w:rPr>
      <w:rFonts w:eastAsia="Arial" w:cs="Arial"/>
      <w:u w:val="none"/>
    </w:rPr>
  </w:style>
  <w:style w:type="character" w:customStyle="1" w:styleId="ListLabel145">
    <w:name w:val="ListLabel 145"/>
    <w:rsid w:val="00C66CF8"/>
    <w:rPr>
      <w:rFonts w:eastAsia="Arial" w:cs="Arial"/>
      <w:b/>
      <w:u w:val="none"/>
    </w:rPr>
  </w:style>
  <w:style w:type="character" w:customStyle="1" w:styleId="ListLabel146">
    <w:name w:val="ListLabel 146"/>
    <w:rsid w:val="00C66CF8"/>
    <w:rPr>
      <w:rFonts w:eastAsia="Arial" w:cs="Arial"/>
      <w:u w:val="none"/>
    </w:rPr>
  </w:style>
  <w:style w:type="character" w:customStyle="1" w:styleId="ListLabel147">
    <w:name w:val="ListLabel 147"/>
    <w:rsid w:val="00C66CF8"/>
    <w:rPr>
      <w:rFonts w:eastAsia="Arial" w:cs="Arial"/>
      <w:u w:val="none"/>
    </w:rPr>
  </w:style>
  <w:style w:type="character" w:customStyle="1" w:styleId="ListLabel148">
    <w:name w:val="ListLabel 148"/>
    <w:rsid w:val="00C66CF8"/>
    <w:rPr>
      <w:rFonts w:eastAsia="Arial" w:cs="Arial"/>
      <w:u w:val="none"/>
    </w:rPr>
  </w:style>
  <w:style w:type="character" w:customStyle="1" w:styleId="ListLabel149">
    <w:name w:val="ListLabel 149"/>
    <w:rsid w:val="00C66CF8"/>
    <w:rPr>
      <w:rFonts w:eastAsia="Arial" w:cs="Arial"/>
      <w:u w:val="none"/>
    </w:rPr>
  </w:style>
  <w:style w:type="character" w:customStyle="1" w:styleId="ListLabel150">
    <w:name w:val="ListLabel 150"/>
    <w:rsid w:val="00C66CF8"/>
    <w:rPr>
      <w:rFonts w:eastAsia="Arial" w:cs="Arial"/>
      <w:u w:val="none"/>
    </w:rPr>
  </w:style>
  <w:style w:type="character" w:customStyle="1" w:styleId="ListLabel151">
    <w:name w:val="ListLabel 151"/>
    <w:rsid w:val="00C66CF8"/>
    <w:rPr>
      <w:rFonts w:eastAsia="Arial" w:cs="Arial"/>
      <w:u w:val="none"/>
    </w:rPr>
  </w:style>
  <w:style w:type="character" w:customStyle="1" w:styleId="ListLabel152">
    <w:name w:val="ListLabel 152"/>
    <w:rsid w:val="00C66CF8"/>
    <w:rPr>
      <w:rFonts w:eastAsia="Arial" w:cs="Arial"/>
      <w:u w:val="none"/>
    </w:rPr>
  </w:style>
  <w:style w:type="character" w:customStyle="1" w:styleId="ListLabel153">
    <w:name w:val="ListLabel 153"/>
    <w:rsid w:val="00C66CF8"/>
    <w:rPr>
      <w:rFonts w:eastAsia="Arial" w:cs="Arial"/>
      <w:u w:val="none"/>
    </w:rPr>
  </w:style>
  <w:style w:type="character" w:customStyle="1" w:styleId="ListLabel136">
    <w:name w:val="ListLabel 136"/>
    <w:rsid w:val="00C66CF8"/>
    <w:rPr>
      <w:rFonts w:eastAsia="Arial" w:cs="Arial"/>
      <w:b/>
      <w:u w:val="none"/>
    </w:rPr>
  </w:style>
  <w:style w:type="character" w:customStyle="1" w:styleId="ListLabel137">
    <w:name w:val="ListLabel 137"/>
    <w:rsid w:val="00C66CF8"/>
    <w:rPr>
      <w:rFonts w:eastAsia="Arial" w:cs="Arial"/>
      <w:u w:val="none"/>
    </w:rPr>
  </w:style>
  <w:style w:type="character" w:customStyle="1" w:styleId="ListLabel138">
    <w:name w:val="ListLabel 138"/>
    <w:rsid w:val="00C66CF8"/>
    <w:rPr>
      <w:rFonts w:eastAsia="Arial" w:cs="Arial"/>
      <w:u w:val="none"/>
    </w:rPr>
  </w:style>
  <w:style w:type="character" w:customStyle="1" w:styleId="ListLabel139">
    <w:name w:val="ListLabel 139"/>
    <w:rsid w:val="00C66CF8"/>
    <w:rPr>
      <w:rFonts w:eastAsia="Arial" w:cs="Arial"/>
      <w:u w:val="none"/>
    </w:rPr>
  </w:style>
  <w:style w:type="character" w:customStyle="1" w:styleId="ListLabel140">
    <w:name w:val="ListLabel 140"/>
    <w:rsid w:val="00C66CF8"/>
    <w:rPr>
      <w:rFonts w:eastAsia="Arial" w:cs="Arial"/>
      <w:u w:val="none"/>
    </w:rPr>
  </w:style>
  <w:style w:type="character" w:customStyle="1" w:styleId="ListLabel141">
    <w:name w:val="ListLabel 141"/>
    <w:rsid w:val="00C66CF8"/>
    <w:rPr>
      <w:rFonts w:eastAsia="Arial" w:cs="Arial"/>
      <w:u w:val="none"/>
    </w:rPr>
  </w:style>
  <w:style w:type="character" w:customStyle="1" w:styleId="ListLabel142">
    <w:name w:val="ListLabel 142"/>
    <w:rsid w:val="00C66CF8"/>
    <w:rPr>
      <w:rFonts w:eastAsia="Arial" w:cs="Arial"/>
      <w:u w:val="none"/>
    </w:rPr>
  </w:style>
  <w:style w:type="character" w:customStyle="1" w:styleId="ListLabel143">
    <w:name w:val="ListLabel 143"/>
    <w:rsid w:val="00C66CF8"/>
    <w:rPr>
      <w:rFonts w:eastAsia="Arial" w:cs="Arial"/>
      <w:u w:val="none"/>
    </w:rPr>
  </w:style>
  <w:style w:type="character" w:customStyle="1" w:styleId="ListLabel144">
    <w:name w:val="ListLabel 144"/>
    <w:rsid w:val="00C66CF8"/>
    <w:rPr>
      <w:rFonts w:eastAsia="Arial" w:cs="Arial"/>
      <w:u w:val="none"/>
    </w:rPr>
  </w:style>
  <w:style w:type="character" w:customStyle="1" w:styleId="ListLabel271">
    <w:name w:val="ListLabel 271"/>
    <w:rsid w:val="00C66CF8"/>
    <w:rPr>
      <w:rFonts w:eastAsia="Arial" w:cs="Arial"/>
      <w:b/>
      <w:u w:val="none"/>
    </w:rPr>
  </w:style>
  <w:style w:type="character" w:customStyle="1" w:styleId="ListLabel272">
    <w:name w:val="ListLabel 272"/>
    <w:rsid w:val="00C66CF8"/>
    <w:rPr>
      <w:rFonts w:eastAsia="Arial" w:cs="Arial"/>
      <w:u w:val="none"/>
    </w:rPr>
  </w:style>
  <w:style w:type="character" w:customStyle="1" w:styleId="ListLabel273">
    <w:name w:val="ListLabel 273"/>
    <w:rsid w:val="00C66CF8"/>
    <w:rPr>
      <w:rFonts w:eastAsia="Arial" w:cs="Arial"/>
      <w:u w:val="none"/>
    </w:rPr>
  </w:style>
  <w:style w:type="character" w:customStyle="1" w:styleId="ListLabel274">
    <w:name w:val="ListLabel 274"/>
    <w:rsid w:val="00C66CF8"/>
    <w:rPr>
      <w:rFonts w:eastAsia="Arial" w:cs="Arial"/>
      <w:u w:val="none"/>
    </w:rPr>
  </w:style>
  <w:style w:type="character" w:customStyle="1" w:styleId="ListLabel275">
    <w:name w:val="ListLabel 275"/>
    <w:rsid w:val="00C66CF8"/>
    <w:rPr>
      <w:rFonts w:eastAsia="Arial" w:cs="Arial"/>
      <w:u w:val="none"/>
    </w:rPr>
  </w:style>
  <w:style w:type="character" w:customStyle="1" w:styleId="ListLabel276">
    <w:name w:val="ListLabel 276"/>
    <w:rsid w:val="00C66CF8"/>
    <w:rPr>
      <w:rFonts w:eastAsia="Arial" w:cs="Arial"/>
      <w:u w:val="none"/>
    </w:rPr>
  </w:style>
  <w:style w:type="character" w:customStyle="1" w:styleId="ListLabel277">
    <w:name w:val="ListLabel 277"/>
    <w:rsid w:val="00C66CF8"/>
    <w:rPr>
      <w:rFonts w:eastAsia="Arial" w:cs="Arial"/>
      <w:u w:val="none"/>
    </w:rPr>
  </w:style>
  <w:style w:type="character" w:customStyle="1" w:styleId="ListLabel278">
    <w:name w:val="ListLabel 278"/>
    <w:rsid w:val="00C66CF8"/>
    <w:rPr>
      <w:rFonts w:eastAsia="Arial" w:cs="Arial"/>
      <w:u w:val="none"/>
    </w:rPr>
  </w:style>
  <w:style w:type="character" w:customStyle="1" w:styleId="ListLabel279">
    <w:name w:val="ListLabel 279"/>
    <w:rsid w:val="00C66CF8"/>
    <w:rPr>
      <w:rFonts w:eastAsia="Arial" w:cs="Arial"/>
      <w:u w:val="none"/>
    </w:rPr>
  </w:style>
  <w:style w:type="character" w:customStyle="1" w:styleId="ListLabel298">
    <w:name w:val="ListLabel 298"/>
    <w:rsid w:val="00C66CF8"/>
    <w:rPr>
      <w:rFonts w:eastAsia="Arial" w:cs="Arial"/>
      <w:b/>
      <w:u w:val="none"/>
    </w:rPr>
  </w:style>
  <w:style w:type="character" w:customStyle="1" w:styleId="ListLabel299">
    <w:name w:val="ListLabel 299"/>
    <w:rsid w:val="00C66CF8"/>
    <w:rPr>
      <w:rFonts w:eastAsia="Arial" w:cs="Arial"/>
      <w:u w:val="none"/>
    </w:rPr>
  </w:style>
  <w:style w:type="character" w:customStyle="1" w:styleId="ListLabel300">
    <w:name w:val="ListLabel 300"/>
    <w:rsid w:val="00C66CF8"/>
    <w:rPr>
      <w:rFonts w:eastAsia="Arial" w:cs="Arial"/>
      <w:u w:val="none"/>
    </w:rPr>
  </w:style>
  <w:style w:type="character" w:customStyle="1" w:styleId="ListLabel301">
    <w:name w:val="ListLabel 301"/>
    <w:rsid w:val="00C66CF8"/>
    <w:rPr>
      <w:rFonts w:eastAsia="Arial" w:cs="Arial"/>
      <w:u w:val="none"/>
    </w:rPr>
  </w:style>
  <w:style w:type="character" w:customStyle="1" w:styleId="ListLabel302">
    <w:name w:val="ListLabel 302"/>
    <w:rsid w:val="00C66CF8"/>
    <w:rPr>
      <w:rFonts w:eastAsia="Arial" w:cs="Arial"/>
      <w:u w:val="none"/>
    </w:rPr>
  </w:style>
  <w:style w:type="character" w:customStyle="1" w:styleId="ListLabel303">
    <w:name w:val="ListLabel 303"/>
    <w:rsid w:val="00C66CF8"/>
    <w:rPr>
      <w:rFonts w:eastAsia="Arial" w:cs="Arial"/>
      <w:u w:val="none"/>
    </w:rPr>
  </w:style>
  <w:style w:type="character" w:customStyle="1" w:styleId="ListLabel304">
    <w:name w:val="ListLabel 304"/>
    <w:rsid w:val="00C66CF8"/>
    <w:rPr>
      <w:rFonts w:eastAsia="Arial" w:cs="Arial"/>
      <w:u w:val="none"/>
    </w:rPr>
  </w:style>
  <w:style w:type="character" w:customStyle="1" w:styleId="ListLabel305">
    <w:name w:val="ListLabel 305"/>
    <w:rsid w:val="00C66CF8"/>
    <w:rPr>
      <w:rFonts w:eastAsia="Arial" w:cs="Arial"/>
      <w:u w:val="none"/>
    </w:rPr>
  </w:style>
  <w:style w:type="character" w:customStyle="1" w:styleId="ListLabel306">
    <w:name w:val="ListLabel 306"/>
    <w:rsid w:val="00C66CF8"/>
    <w:rPr>
      <w:rFonts w:eastAsia="Arial" w:cs="Arial"/>
      <w:u w:val="none"/>
    </w:rPr>
  </w:style>
  <w:style w:type="character" w:customStyle="1" w:styleId="ListLabel163">
    <w:name w:val="ListLabel 163"/>
    <w:rsid w:val="00C66CF8"/>
    <w:rPr>
      <w:rFonts w:eastAsia="Arial" w:cs="Arial"/>
      <w:u w:val="none"/>
    </w:rPr>
  </w:style>
  <w:style w:type="character" w:customStyle="1" w:styleId="ListLabel164">
    <w:name w:val="ListLabel 164"/>
    <w:rsid w:val="00C66CF8"/>
    <w:rPr>
      <w:rFonts w:eastAsia="Arial" w:cs="Arial"/>
      <w:u w:val="none"/>
    </w:rPr>
  </w:style>
  <w:style w:type="character" w:customStyle="1" w:styleId="ListLabel165">
    <w:name w:val="ListLabel 165"/>
    <w:rsid w:val="00C66CF8"/>
    <w:rPr>
      <w:rFonts w:eastAsia="Arial" w:cs="Arial"/>
      <w:u w:val="none"/>
    </w:rPr>
  </w:style>
  <w:style w:type="character" w:customStyle="1" w:styleId="ListLabel166">
    <w:name w:val="ListLabel 166"/>
    <w:rsid w:val="00C66CF8"/>
    <w:rPr>
      <w:rFonts w:eastAsia="Arial" w:cs="Arial"/>
      <w:u w:val="none"/>
    </w:rPr>
  </w:style>
  <w:style w:type="character" w:customStyle="1" w:styleId="ListLabel167">
    <w:name w:val="ListLabel 167"/>
    <w:rsid w:val="00C66CF8"/>
    <w:rPr>
      <w:rFonts w:eastAsia="Arial" w:cs="Arial"/>
      <w:u w:val="none"/>
    </w:rPr>
  </w:style>
  <w:style w:type="character" w:customStyle="1" w:styleId="ListLabel168">
    <w:name w:val="ListLabel 168"/>
    <w:rsid w:val="00C66CF8"/>
    <w:rPr>
      <w:rFonts w:eastAsia="Arial" w:cs="Arial"/>
      <w:u w:val="none"/>
    </w:rPr>
  </w:style>
  <w:style w:type="character" w:customStyle="1" w:styleId="ListLabel169">
    <w:name w:val="ListLabel 169"/>
    <w:rsid w:val="00C66CF8"/>
    <w:rPr>
      <w:rFonts w:eastAsia="Arial" w:cs="Arial"/>
      <w:u w:val="none"/>
    </w:rPr>
  </w:style>
  <w:style w:type="character" w:customStyle="1" w:styleId="ListLabel170">
    <w:name w:val="ListLabel 170"/>
    <w:rsid w:val="00C66CF8"/>
    <w:rPr>
      <w:rFonts w:eastAsia="Arial" w:cs="Arial"/>
      <w:u w:val="none"/>
    </w:rPr>
  </w:style>
  <w:style w:type="character" w:customStyle="1" w:styleId="ListLabel171">
    <w:name w:val="ListLabel 171"/>
    <w:rsid w:val="00C66CF8"/>
    <w:rPr>
      <w:rFonts w:eastAsia="Arial" w:cs="Arial"/>
      <w:u w:val="none"/>
    </w:rPr>
  </w:style>
  <w:style w:type="character" w:customStyle="1" w:styleId="ListLabel217">
    <w:name w:val="ListLabel 217"/>
    <w:rsid w:val="00C66CF8"/>
    <w:rPr>
      <w:rFonts w:eastAsia="Arial" w:cs="Arial"/>
      <w:color w:val="000000"/>
      <w:sz w:val="17"/>
      <w:szCs w:val="17"/>
      <w:highlight w:val="white"/>
      <w:u w:val="none"/>
    </w:rPr>
  </w:style>
  <w:style w:type="character" w:customStyle="1" w:styleId="ListLabel218">
    <w:name w:val="ListLabel 218"/>
    <w:rsid w:val="00C66CF8"/>
    <w:rPr>
      <w:rFonts w:eastAsia="Arial" w:cs="Arial"/>
      <w:u w:val="none"/>
    </w:rPr>
  </w:style>
  <w:style w:type="character" w:customStyle="1" w:styleId="ListLabel219">
    <w:name w:val="ListLabel 219"/>
    <w:rsid w:val="00C66CF8"/>
    <w:rPr>
      <w:rFonts w:eastAsia="Arial" w:cs="Arial"/>
      <w:u w:val="none"/>
    </w:rPr>
  </w:style>
  <w:style w:type="character" w:customStyle="1" w:styleId="ListLabel220">
    <w:name w:val="ListLabel 220"/>
    <w:rsid w:val="00C66CF8"/>
    <w:rPr>
      <w:rFonts w:eastAsia="Arial" w:cs="Arial"/>
      <w:u w:val="none"/>
    </w:rPr>
  </w:style>
  <w:style w:type="character" w:customStyle="1" w:styleId="ListLabel221">
    <w:name w:val="ListLabel 221"/>
    <w:rsid w:val="00C66CF8"/>
    <w:rPr>
      <w:rFonts w:eastAsia="Arial" w:cs="Arial"/>
      <w:u w:val="none"/>
    </w:rPr>
  </w:style>
  <w:style w:type="character" w:customStyle="1" w:styleId="ListLabel222">
    <w:name w:val="ListLabel 222"/>
    <w:rsid w:val="00C66CF8"/>
    <w:rPr>
      <w:rFonts w:eastAsia="Arial" w:cs="Arial"/>
      <w:u w:val="none"/>
    </w:rPr>
  </w:style>
  <w:style w:type="character" w:customStyle="1" w:styleId="ListLabel223">
    <w:name w:val="ListLabel 223"/>
    <w:rsid w:val="00C66CF8"/>
    <w:rPr>
      <w:rFonts w:eastAsia="Arial" w:cs="Arial"/>
      <w:u w:val="none"/>
    </w:rPr>
  </w:style>
  <w:style w:type="character" w:customStyle="1" w:styleId="ListLabel224">
    <w:name w:val="ListLabel 224"/>
    <w:rsid w:val="00C66CF8"/>
    <w:rPr>
      <w:rFonts w:eastAsia="Arial" w:cs="Arial"/>
      <w:u w:val="none"/>
    </w:rPr>
  </w:style>
  <w:style w:type="character" w:customStyle="1" w:styleId="ListLabel225">
    <w:name w:val="ListLabel 225"/>
    <w:rsid w:val="00C66CF8"/>
    <w:rPr>
      <w:rFonts w:eastAsia="Arial" w:cs="Arial"/>
      <w:u w:val="none"/>
    </w:rPr>
  </w:style>
  <w:style w:type="character" w:customStyle="1" w:styleId="ListLabel226">
    <w:name w:val="ListLabel 226"/>
    <w:rsid w:val="00C66CF8"/>
    <w:rPr>
      <w:rFonts w:eastAsia="Arial" w:cs="Arial"/>
      <w:color w:val="000000"/>
      <w:sz w:val="17"/>
      <w:szCs w:val="17"/>
      <w:highlight w:val="white"/>
      <w:u w:val="none"/>
    </w:rPr>
  </w:style>
  <w:style w:type="character" w:customStyle="1" w:styleId="ListLabel227">
    <w:name w:val="ListLabel 227"/>
    <w:rsid w:val="00C66CF8"/>
    <w:rPr>
      <w:rFonts w:eastAsia="Arial" w:cs="Arial"/>
      <w:u w:val="none"/>
    </w:rPr>
  </w:style>
  <w:style w:type="character" w:customStyle="1" w:styleId="ListLabel228">
    <w:name w:val="ListLabel 228"/>
    <w:rsid w:val="00C66CF8"/>
    <w:rPr>
      <w:rFonts w:eastAsia="Arial" w:cs="Arial"/>
      <w:u w:val="none"/>
    </w:rPr>
  </w:style>
  <w:style w:type="character" w:customStyle="1" w:styleId="ListLabel229">
    <w:name w:val="ListLabel 229"/>
    <w:rsid w:val="00C66CF8"/>
    <w:rPr>
      <w:rFonts w:eastAsia="Arial" w:cs="Arial"/>
      <w:u w:val="none"/>
    </w:rPr>
  </w:style>
  <w:style w:type="character" w:customStyle="1" w:styleId="ListLabel230">
    <w:name w:val="ListLabel 230"/>
    <w:rsid w:val="00C66CF8"/>
    <w:rPr>
      <w:rFonts w:eastAsia="Arial" w:cs="Arial"/>
      <w:u w:val="none"/>
    </w:rPr>
  </w:style>
  <w:style w:type="character" w:customStyle="1" w:styleId="ListLabel231">
    <w:name w:val="ListLabel 231"/>
    <w:rsid w:val="00C66CF8"/>
    <w:rPr>
      <w:rFonts w:eastAsia="Arial" w:cs="Arial"/>
      <w:u w:val="none"/>
    </w:rPr>
  </w:style>
  <w:style w:type="character" w:customStyle="1" w:styleId="ListLabel232">
    <w:name w:val="ListLabel 232"/>
    <w:rsid w:val="00C66CF8"/>
    <w:rPr>
      <w:rFonts w:eastAsia="Arial" w:cs="Arial"/>
      <w:u w:val="none"/>
    </w:rPr>
  </w:style>
  <w:style w:type="character" w:customStyle="1" w:styleId="ListLabel233">
    <w:name w:val="ListLabel 233"/>
    <w:rsid w:val="00C66CF8"/>
    <w:rPr>
      <w:rFonts w:eastAsia="Arial" w:cs="Arial"/>
      <w:u w:val="none"/>
    </w:rPr>
  </w:style>
  <w:style w:type="character" w:customStyle="1" w:styleId="ListLabel234">
    <w:name w:val="ListLabel 234"/>
    <w:rsid w:val="00C66CF8"/>
    <w:rPr>
      <w:rFonts w:eastAsia="Arial" w:cs="Arial"/>
      <w:u w:val="none"/>
    </w:rPr>
  </w:style>
  <w:style w:type="character" w:customStyle="1" w:styleId="ListLabel109">
    <w:name w:val="ListLabel 109"/>
    <w:rsid w:val="00C66CF8"/>
    <w:rPr>
      <w:rFonts w:eastAsia="Arial" w:cs="Arial"/>
    </w:rPr>
  </w:style>
  <w:style w:type="character" w:customStyle="1" w:styleId="ListLabel110">
    <w:name w:val="ListLabel 110"/>
    <w:rsid w:val="00C66CF8"/>
    <w:rPr>
      <w:rFonts w:eastAsia="Arial" w:cs="Arial"/>
    </w:rPr>
  </w:style>
  <w:style w:type="character" w:customStyle="1" w:styleId="ListLabel111">
    <w:name w:val="ListLabel 111"/>
    <w:rsid w:val="00C66CF8"/>
    <w:rPr>
      <w:rFonts w:eastAsia="Arial" w:cs="Arial"/>
    </w:rPr>
  </w:style>
  <w:style w:type="character" w:customStyle="1" w:styleId="ListLabel112">
    <w:name w:val="ListLabel 112"/>
    <w:rsid w:val="00C66CF8"/>
    <w:rPr>
      <w:rFonts w:eastAsia="Arial" w:cs="Arial"/>
    </w:rPr>
  </w:style>
  <w:style w:type="character" w:customStyle="1" w:styleId="ListLabel113">
    <w:name w:val="ListLabel 113"/>
    <w:rsid w:val="00C66CF8"/>
    <w:rPr>
      <w:rFonts w:eastAsia="Arial" w:cs="Arial"/>
    </w:rPr>
  </w:style>
  <w:style w:type="character" w:customStyle="1" w:styleId="ListLabel114">
    <w:name w:val="ListLabel 114"/>
    <w:rsid w:val="00C66CF8"/>
    <w:rPr>
      <w:rFonts w:eastAsia="Arial" w:cs="Arial"/>
    </w:rPr>
  </w:style>
  <w:style w:type="character" w:customStyle="1" w:styleId="ListLabel115">
    <w:name w:val="ListLabel 115"/>
    <w:rsid w:val="00C66CF8"/>
    <w:rPr>
      <w:rFonts w:eastAsia="Arial" w:cs="Arial"/>
    </w:rPr>
  </w:style>
  <w:style w:type="character" w:customStyle="1" w:styleId="ListLabel116">
    <w:name w:val="ListLabel 116"/>
    <w:rsid w:val="00C66CF8"/>
    <w:rPr>
      <w:rFonts w:eastAsia="Arial" w:cs="Arial"/>
    </w:rPr>
  </w:style>
  <w:style w:type="character" w:customStyle="1" w:styleId="ListLabel117">
    <w:name w:val="ListLabel 117"/>
    <w:rsid w:val="00C66CF8"/>
    <w:rPr>
      <w:rFonts w:eastAsia="Arial" w:cs="Arial"/>
    </w:rPr>
  </w:style>
  <w:style w:type="character" w:customStyle="1" w:styleId="ListLabel307">
    <w:name w:val="ListLabel 307"/>
    <w:rsid w:val="00C66CF8"/>
    <w:rPr>
      <w:rFonts w:eastAsia="Arial" w:cs="Arial"/>
      <w:u w:val="none"/>
    </w:rPr>
  </w:style>
  <w:style w:type="character" w:customStyle="1" w:styleId="ListLabel308">
    <w:name w:val="ListLabel 308"/>
    <w:rsid w:val="00C66CF8"/>
    <w:rPr>
      <w:rFonts w:eastAsia="Arial" w:cs="Arial"/>
      <w:u w:val="none"/>
    </w:rPr>
  </w:style>
  <w:style w:type="character" w:customStyle="1" w:styleId="ListLabel309">
    <w:name w:val="ListLabel 309"/>
    <w:rsid w:val="00C66CF8"/>
    <w:rPr>
      <w:rFonts w:eastAsia="Arial" w:cs="Arial"/>
      <w:u w:val="none"/>
    </w:rPr>
  </w:style>
  <w:style w:type="character" w:customStyle="1" w:styleId="ListLabel310">
    <w:name w:val="ListLabel 310"/>
    <w:rsid w:val="00C66CF8"/>
    <w:rPr>
      <w:rFonts w:eastAsia="Arial" w:cs="Arial"/>
      <w:u w:val="none"/>
    </w:rPr>
  </w:style>
  <w:style w:type="character" w:customStyle="1" w:styleId="ListLabel311">
    <w:name w:val="ListLabel 311"/>
    <w:rsid w:val="00C66CF8"/>
    <w:rPr>
      <w:rFonts w:eastAsia="Arial" w:cs="Arial"/>
      <w:u w:val="none"/>
    </w:rPr>
  </w:style>
  <w:style w:type="character" w:customStyle="1" w:styleId="ListLabel312">
    <w:name w:val="ListLabel 312"/>
    <w:rsid w:val="00C66CF8"/>
    <w:rPr>
      <w:rFonts w:eastAsia="Arial" w:cs="Arial"/>
      <w:u w:val="none"/>
    </w:rPr>
  </w:style>
  <w:style w:type="character" w:customStyle="1" w:styleId="ListLabel313">
    <w:name w:val="ListLabel 313"/>
    <w:rsid w:val="00C66CF8"/>
    <w:rPr>
      <w:rFonts w:eastAsia="Arial" w:cs="Arial"/>
      <w:u w:val="none"/>
    </w:rPr>
  </w:style>
  <w:style w:type="character" w:customStyle="1" w:styleId="ListLabel314">
    <w:name w:val="ListLabel 314"/>
    <w:rsid w:val="00C66CF8"/>
    <w:rPr>
      <w:rFonts w:eastAsia="Arial" w:cs="Arial"/>
      <w:u w:val="none"/>
    </w:rPr>
  </w:style>
  <w:style w:type="character" w:customStyle="1" w:styleId="ListLabel315">
    <w:name w:val="ListLabel 315"/>
    <w:rsid w:val="00C66CF8"/>
    <w:rPr>
      <w:rFonts w:eastAsia="Arial" w:cs="Arial"/>
      <w:u w:val="none"/>
    </w:rPr>
  </w:style>
  <w:style w:type="character" w:customStyle="1" w:styleId="ListLabel235">
    <w:name w:val="ListLabel 235"/>
    <w:rsid w:val="00C66CF8"/>
    <w:rPr>
      <w:rFonts w:eastAsia="Arial" w:cs="Arial"/>
      <w:u w:val="none"/>
    </w:rPr>
  </w:style>
  <w:style w:type="character" w:customStyle="1" w:styleId="ListLabel236">
    <w:name w:val="ListLabel 236"/>
    <w:rsid w:val="00C66CF8"/>
    <w:rPr>
      <w:rFonts w:eastAsia="Arial" w:cs="Arial"/>
      <w:u w:val="none"/>
    </w:rPr>
  </w:style>
  <w:style w:type="character" w:customStyle="1" w:styleId="ListLabel237">
    <w:name w:val="ListLabel 237"/>
    <w:rsid w:val="00C66CF8"/>
    <w:rPr>
      <w:rFonts w:eastAsia="Arial" w:cs="Arial"/>
      <w:u w:val="none"/>
    </w:rPr>
  </w:style>
  <w:style w:type="character" w:customStyle="1" w:styleId="ListLabel238">
    <w:name w:val="ListLabel 238"/>
    <w:rsid w:val="00C66CF8"/>
    <w:rPr>
      <w:rFonts w:eastAsia="Arial" w:cs="Arial"/>
      <w:u w:val="none"/>
    </w:rPr>
  </w:style>
  <w:style w:type="character" w:customStyle="1" w:styleId="ListLabel239">
    <w:name w:val="ListLabel 239"/>
    <w:rsid w:val="00C66CF8"/>
    <w:rPr>
      <w:rFonts w:eastAsia="Arial" w:cs="Arial"/>
      <w:u w:val="none"/>
    </w:rPr>
  </w:style>
  <w:style w:type="character" w:customStyle="1" w:styleId="ListLabel240">
    <w:name w:val="ListLabel 240"/>
    <w:rsid w:val="00C66CF8"/>
    <w:rPr>
      <w:rFonts w:eastAsia="Arial" w:cs="Arial"/>
      <w:u w:val="none"/>
    </w:rPr>
  </w:style>
  <w:style w:type="character" w:customStyle="1" w:styleId="ListLabel241">
    <w:name w:val="ListLabel 241"/>
    <w:rsid w:val="00C66CF8"/>
    <w:rPr>
      <w:rFonts w:eastAsia="Arial" w:cs="Arial"/>
      <w:u w:val="none"/>
    </w:rPr>
  </w:style>
  <w:style w:type="character" w:customStyle="1" w:styleId="ListLabel242">
    <w:name w:val="ListLabel 242"/>
    <w:rsid w:val="00C66CF8"/>
    <w:rPr>
      <w:rFonts w:eastAsia="Arial" w:cs="Arial"/>
      <w:u w:val="none"/>
    </w:rPr>
  </w:style>
  <w:style w:type="character" w:customStyle="1" w:styleId="ListLabel243">
    <w:name w:val="ListLabel 243"/>
    <w:rsid w:val="00C66CF8"/>
    <w:rPr>
      <w:rFonts w:eastAsia="Arial" w:cs="Arial"/>
      <w:u w:val="none"/>
    </w:rPr>
  </w:style>
  <w:style w:type="character" w:customStyle="1" w:styleId="ListLabel100">
    <w:name w:val="ListLabel 100"/>
    <w:rsid w:val="00C66CF8"/>
    <w:rPr>
      <w:b/>
      <w:u w:val="none"/>
    </w:rPr>
  </w:style>
  <w:style w:type="character" w:customStyle="1" w:styleId="ListLabel101">
    <w:name w:val="ListLabel 101"/>
    <w:rsid w:val="00C66CF8"/>
    <w:rPr>
      <w:u w:val="none"/>
    </w:rPr>
  </w:style>
  <w:style w:type="character" w:customStyle="1" w:styleId="ListLabel102">
    <w:name w:val="ListLabel 102"/>
    <w:rsid w:val="00C66CF8"/>
    <w:rPr>
      <w:u w:val="none"/>
    </w:rPr>
  </w:style>
  <w:style w:type="character" w:customStyle="1" w:styleId="ListLabel103">
    <w:name w:val="ListLabel 103"/>
    <w:rsid w:val="00C66CF8"/>
    <w:rPr>
      <w:u w:val="none"/>
    </w:rPr>
  </w:style>
  <w:style w:type="character" w:customStyle="1" w:styleId="ListLabel104">
    <w:name w:val="ListLabel 104"/>
    <w:rsid w:val="00C66CF8"/>
    <w:rPr>
      <w:u w:val="none"/>
    </w:rPr>
  </w:style>
  <w:style w:type="character" w:customStyle="1" w:styleId="ListLabel105">
    <w:name w:val="ListLabel 105"/>
    <w:rsid w:val="00C66CF8"/>
    <w:rPr>
      <w:u w:val="none"/>
    </w:rPr>
  </w:style>
  <w:style w:type="character" w:customStyle="1" w:styleId="ListLabel106">
    <w:name w:val="ListLabel 106"/>
    <w:rsid w:val="00C66CF8"/>
    <w:rPr>
      <w:u w:val="none"/>
    </w:rPr>
  </w:style>
  <w:style w:type="character" w:customStyle="1" w:styleId="ListLabel107">
    <w:name w:val="ListLabel 107"/>
    <w:rsid w:val="00C66CF8"/>
    <w:rPr>
      <w:u w:val="none"/>
    </w:rPr>
  </w:style>
  <w:style w:type="character" w:customStyle="1" w:styleId="ListLabel108">
    <w:name w:val="ListLabel 108"/>
    <w:rsid w:val="00C66CF8"/>
    <w:rPr>
      <w:u w:val="none"/>
    </w:rPr>
  </w:style>
  <w:style w:type="character" w:customStyle="1" w:styleId="ListLabel334">
    <w:name w:val="ListLabel 334"/>
    <w:rsid w:val="00C66CF8"/>
    <w:rPr>
      <w:rFonts w:eastAsia="Arial" w:cs="Arial"/>
      <w:u w:val="none"/>
    </w:rPr>
  </w:style>
  <w:style w:type="character" w:customStyle="1" w:styleId="ListLabel335">
    <w:name w:val="ListLabel 335"/>
    <w:rsid w:val="00C66CF8"/>
    <w:rPr>
      <w:rFonts w:eastAsia="Arial" w:cs="Arial"/>
      <w:u w:val="none"/>
    </w:rPr>
  </w:style>
  <w:style w:type="character" w:customStyle="1" w:styleId="ListLabel336">
    <w:name w:val="ListLabel 336"/>
    <w:rsid w:val="00C66CF8"/>
    <w:rPr>
      <w:rFonts w:eastAsia="Arial" w:cs="Arial"/>
      <w:u w:val="none"/>
    </w:rPr>
  </w:style>
  <w:style w:type="character" w:customStyle="1" w:styleId="ListLabel337">
    <w:name w:val="ListLabel 337"/>
    <w:rsid w:val="00C66CF8"/>
    <w:rPr>
      <w:rFonts w:eastAsia="Arial" w:cs="Arial"/>
      <w:u w:val="none"/>
    </w:rPr>
  </w:style>
  <w:style w:type="character" w:customStyle="1" w:styleId="ListLabel338">
    <w:name w:val="ListLabel 338"/>
    <w:rsid w:val="00C66CF8"/>
    <w:rPr>
      <w:rFonts w:eastAsia="Arial" w:cs="Arial"/>
      <w:u w:val="none"/>
    </w:rPr>
  </w:style>
  <w:style w:type="character" w:customStyle="1" w:styleId="ListLabel339">
    <w:name w:val="ListLabel 339"/>
    <w:rsid w:val="00C66CF8"/>
    <w:rPr>
      <w:rFonts w:eastAsia="Arial" w:cs="Arial"/>
      <w:u w:val="none"/>
    </w:rPr>
  </w:style>
  <w:style w:type="character" w:customStyle="1" w:styleId="ListLabel340">
    <w:name w:val="ListLabel 340"/>
    <w:rsid w:val="00C66CF8"/>
    <w:rPr>
      <w:rFonts w:eastAsia="Arial" w:cs="Arial"/>
      <w:u w:val="none"/>
    </w:rPr>
  </w:style>
  <w:style w:type="character" w:customStyle="1" w:styleId="ListLabel341">
    <w:name w:val="ListLabel 341"/>
    <w:rsid w:val="00C66CF8"/>
    <w:rPr>
      <w:rFonts w:eastAsia="Arial" w:cs="Arial"/>
      <w:u w:val="none"/>
    </w:rPr>
  </w:style>
  <w:style w:type="character" w:customStyle="1" w:styleId="ListLabel342">
    <w:name w:val="ListLabel 342"/>
    <w:rsid w:val="00C66CF8"/>
    <w:rPr>
      <w:rFonts w:eastAsia="Arial" w:cs="Arial"/>
      <w:u w:val="none"/>
    </w:rPr>
  </w:style>
  <w:style w:type="character" w:customStyle="1" w:styleId="ListLabel280">
    <w:name w:val="ListLabel 280"/>
    <w:rsid w:val="00C66CF8"/>
    <w:rPr>
      <w:u w:val="none"/>
    </w:rPr>
  </w:style>
  <w:style w:type="character" w:customStyle="1" w:styleId="ListLabel281">
    <w:name w:val="ListLabel 281"/>
    <w:rsid w:val="00C66CF8"/>
    <w:rPr>
      <w:u w:val="none"/>
    </w:rPr>
  </w:style>
  <w:style w:type="character" w:customStyle="1" w:styleId="ListLabel282">
    <w:name w:val="ListLabel 282"/>
    <w:rsid w:val="00C66CF8"/>
    <w:rPr>
      <w:u w:val="none"/>
    </w:rPr>
  </w:style>
  <w:style w:type="character" w:customStyle="1" w:styleId="ListLabel283">
    <w:name w:val="ListLabel 283"/>
    <w:rsid w:val="00C66CF8"/>
    <w:rPr>
      <w:u w:val="none"/>
    </w:rPr>
  </w:style>
  <w:style w:type="character" w:customStyle="1" w:styleId="ListLabel284">
    <w:name w:val="ListLabel 284"/>
    <w:rsid w:val="00C66CF8"/>
    <w:rPr>
      <w:u w:val="none"/>
    </w:rPr>
  </w:style>
  <w:style w:type="character" w:customStyle="1" w:styleId="ListLabel285">
    <w:name w:val="ListLabel 285"/>
    <w:rsid w:val="00C66CF8"/>
    <w:rPr>
      <w:u w:val="none"/>
    </w:rPr>
  </w:style>
  <w:style w:type="character" w:customStyle="1" w:styleId="ListLabel286">
    <w:name w:val="ListLabel 286"/>
    <w:rsid w:val="00C66CF8"/>
    <w:rPr>
      <w:u w:val="none"/>
    </w:rPr>
  </w:style>
  <w:style w:type="character" w:customStyle="1" w:styleId="ListLabel287">
    <w:name w:val="ListLabel 287"/>
    <w:rsid w:val="00C66CF8"/>
    <w:rPr>
      <w:u w:val="none"/>
    </w:rPr>
  </w:style>
  <w:style w:type="character" w:customStyle="1" w:styleId="ListLabel288">
    <w:name w:val="ListLabel 288"/>
    <w:rsid w:val="00C66CF8"/>
    <w:rPr>
      <w:u w:val="none"/>
    </w:rPr>
  </w:style>
  <w:style w:type="character" w:customStyle="1" w:styleId="ListLabel199">
    <w:name w:val="ListLabel 199"/>
    <w:rsid w:val="00C66CF8"/>
    <w:rPr>
      <w:rFonts w:eastAsia="Arial" w:cs="Arial"/>
      <w:u w:val="none"/>
    </w:rPr>
  </w:style>
  <w:style w:type="character" w:customStyle="1" w:styleId="ListLabel200">
    <w:name w:val="ListLabel 200"/>
    <w:rsid w:val="00C66CF8"/>
    <w:rPr>
      <w:rFonts w:eastAsia="Arial" w:cs="Arial"/>
      <w:u w:val="none"/>
    </w:rPr>
  </w:style>
  <w:style w:type="character" w:customStyle="1" w:styleId="ListLabel201">
    <w:name w:val="ListLabel 201"/>
    <w:rsid w:val="00C66CF8"/>
    <w:rPr>
      <w:rFonts w:eastAsia="Arial" w:cs="Arial"/>
      <w:u w:val="none"/>
    </w:rPr>
  </w:style>
  <w:style w:type="character" w:customStyle="1" w:styleId="ListLabel202">
    <w:name w:val="ListLabel 202"/>
    <w:rsid w:val="00C66CF8"/>
    <w:rPr>
      <w:rFonts w:eastAsia="Arial" w:cs="Arial"/>
      <w:u w:val="none"/>
    </w:rPr>
  </w:style>
  <w:style w:type="character" w:customStyle="1" w:styleId="ListLabel203">
    <w:name w:val="ListLabel 203"/>
    <w:rsid w:val="00C66CF8"/>
    <w:rPr>
      <w:rFonts w:eastAsia="Arial" w:cs="Arial"/>
      <w:u w:val="none"/>
    </w:rPr>
  </w:style>
  <w:style w:type="character" w:customStyle="1" w:styleId="ListLabel204">
    <w:name w:val="ListLabel 204"/>
    <w:rsid w:val="00C66CF8"/>
    <w:rPr>
      <w:rFonts w:eastAsia="Arial" w:cs="Arial"/>
      <w:u w:val="none"/>
    </w:rPr>
  </w:style>
  <w:style w:type="character" w:customStyle="1" w:styleId="ListLabel205">
    <w:name w:val="ListLabel 205"/>
    <w:rsid w:val="00C66CF8"/>
    <w:rPr>
      <w:rFonts w:eastAsia="Arial" w:cs="Arial"/>
      <w:u w:val="none"/>
    </w:rPr>
  </w:style>
  <w:style w:type="character" w:customStyle="1" w:styleId="ListLabel206">
    <w:name w:val="ListLabel 206"/>
    <w:rsid w:val="00C66CF8"/>
    <w:rPr>
      <w:rFonts w:eastAsia="Arial" w:cs="Arial"/>
      <w:u w:val="none"/>
    </w:rPr>
  </w:style>
  <w:style w:type="character" w:customStyle="1" w:styleId="ListLabel207">
    <w:name w:val="ListLabel 207"/>
    <w:rsid w:val="00C66CF8"/>
    <w:rPr>
      <w:rFonts w:eastAsia="Arial" w:cs="Arial"/>
      <w:u w:val="none"/>
    </w:rPr>
  </w:style>
  <w:style w:type="character" w:customStyle="1" w:styleId="ListLabel154">
    <w:name w:val="ListLabel 154"/>
    <w:rsid w:val="00C66CF8"/>
    <w:rPr>
      <w:rFonts w:eastAsia="Arial" w:cs="Arial"/>
      <w:u w:val="none"/>
    </w:rPr>
  </w:style>
  <w:style w:type="character" w:customStyle="1" w:styleId="ListLabel155">
    <w:name w:val="ListLabel 155"/>
    <w:rsid w:val="00C66CF8"/>
    <w:rPr>
      <w:rFonts w:eastAsia="Arial" w:cs="Arial"/>
      <w:u w:val="none"/>
    </w:rPr>
  </w:style>
  <w:style w:type="character" w:customStyle="1" w:styleId="ListLabel156">
    <w:name w:val="ListLabel 156"/>
    <w:rsid w:val="00C66CF8"/>
    <w:rPr>
      <w:rFonts w:eastAsia="Arial" w:cs="Arial"/>
      <w:u w:val="none"/>
    </w:rPr>
  </w:style>
  <w:style w:type="character" w:customStyle="1" w:styleId="ListLabel157">
    <w:name w:val="ListLabel 157"/>
    <w:rsid w:val="00C66CF8"/>
    <w:rPr>
      <w:rFonts w:eastAsia="Arial" w:cs="Arial"/>
      <w:u w:val="none"/>
    </w:rPr>
  </w:style>
  <w:style w:type="character" w:customStyle="1" w:styleId="ListLabel158">
    <w:name w:val="ListLabel 158"/>
    <w:rsid w:val="00C66CF8"/>
    <w:rPr>
      <w:rFonts w:eastAsia="Arial" w:cs="Arial"/>
      <w:u w:val="none"/>
    </w:rPr>
  </w:style>
  <w:style w:type="character" w:customStyle="1" w:styleId="ListLabel159">
    <w:name w:val="ListLabel 159"/>
    <w:rsid w:val="00C66CF8"/>
    <w:rPr>
      <w:rFonts w:eastAsia="Arial" w:cs="Arial"/>
      <w:u w:val="none"/>
    </w:rPr>
  </w:style>
  <w:style w:type="character" w:customStyle="1" w:styleId="ListLabel160">
    <w:name w:val="ListLabel 160"/>
    <w:rsid w:val="00C66CF8"/>
    <w:rPr>
      <w:rFonts w:eastAsia="Arial" w:cs="Arial"/>
      <w:u w:val="none"/>
    </w:rPr>
  </w:style>
  <w:style w:type="character" w:customStyle="1" w:styleId="ListLabel161">
    <w:name w:val="ListLabel 161"/>
    <w:rsid w:val="00C66CF8"/>
    <w:rPr>
      <w:rFonts w:eastAsia="Arial" w:cs="Arial"/>
      <w:u w:val="none"/>
    </w:rPr>
  </w:style>
  <w:style w:type="character" w:customStyle="1" w:styleId="ListLabel162">
    <w:name w:val="ListLabel 162"/>
    <w:rsid w:val="00C66CF8"/>
    <w:rPr>
      <w:rFonts w:eastAsia="Arial" w:cs="Arial"/>
      <w:u w:val="none"/>
    </w:rPr>
  </w:style>
  <w:style w:type="character" w:customStyle="1" w:styleId="ListLabel127">
    <w:name w:val="ListLabel 127"/>
    <w:rsid w:val="00C66CF8"/>
    <w:rPr>
      <w:u w:val="none"/>
    </w:rPr>
  </w:style>
  <w:style w:type="character" w:customStyle="1" w:styleId="ListLabel128">
    <w:name w:val="ListLabel 128"/>
    <w:rsid w:val="00C66CF8"/>
    <w:rPr>
      <w:u w:val="none"/>
    </w:rPr>
  </w:style>
  <w:style w:type="character" w:customStyle="1" w:styleId="ListLabel129">
    <w:name w:val="ListLabel 129"/>
    <w:rsid w:val="00C66CF8"/>
    <w:rPr>
      <w:u w:val="none"/>
    </w:rPr>
  </w:style>
  <w:style w:type="character" w:customStyle="1" w:styleId="ListLabel130">
    <w:name w:val="ListLabel 130"/>
    <w:rsid w:val="00C66CF8"/>
    <w:rPr>
      <w:u w:val="none"/>
    </w:rPr>
  </w:style>
  <w:style w:type="character" w:customStyle="1" w:styleId="ListLabel131">
    <w:name w:val="ListLabel 131"/>
    <w:rsid w:val="00C66CF8"/>
    <w:rPr>
      <w:u w:val="none"/>
    </w:rPr>
  </w:style>
  <w:style w:type="character" w:customStyle="1" w:styleId="ListLabel132">
    <w:name w:val="ListLabel 132"/>
    <w:rsid w:val="00C66CF8"/>
    <w:rPr>
      <w:u w:val="none"/>
    </w:rPr>
  </w:style>
  <w:style w:type="character" w:customStyle="1" w:styleId="ListLabel133">
    <w:name w:val="ListLabel 133"/>
    <w:rsid w:val="00C66CF8"/>
    <w:rPr>
      <w:u w:val="none"/>
    </w:rPr>
  </w:style>
  <w:style w:type="character" w:customStyle="1" w:styleId="ListLabel134">
    <w:name w:val="ListLabel 134"/>
    <w:rsid w:val="00C66CF8"/>
    <w:rPr>
      <w:u w:val="none"/>
    </w:rPr>
  </w:style>
  <w:style w:type="character" w:customStyle="1" w:styleId="ListLabel135">
    <w:name w:val="ListLabel 135"/>
    <w:rsid w:val="00C66CF8"/>
    <w:rPr>
      <w:u w:val="none"/>
    </w:rPr>
  </w:style>
  <w:style w:type="character" w:customStyle="1" w:styleId="ListLabel325">
    <w:name w:val="ListLabel 325"/>
    <w:rsid w:val="00C66CF8"/>
    <w:rPr>
      <w:b w:val="0"/>
      <w:u w:val="none"/>
    </w:rPr>
  </w:style>
  <w:style w:type="character" w:customStyle="1" w:styleId="ListLabel326">
    <w:name w:val="ListLabel 326"/>
    <w:rsid w:val="00C66CF8"/>
    <w:rPr>
      <w:u w:val="none"/>
    </w:rPr>
  </w:style>
  <w:style w:type="character" w:customStyle="1" w:styleId="ListLabel327">
    <w:name w:val="ListLabel 327"/>
    <w:rsid w:val="00C66CF8"/>
    <w:rPr>
      <w:u w:val="none"/>
    </w:rPr>
  </w:style>
  <w:style w:type="character" w:customStyle="1" w:styleId="ListLabel328">
    <w:name w:val="ListLabel 328"/>
    <w:rsid w:val="00C66CF8"/>
    <w:rPr>
      <w:u w:val="none"/>
    </w:rPr>
  </w:style>
  <w:style w:type="character" w:customStyle="1" w:styleId="ListLabel329">
    <w:name w:val="ListLabel 329"/>
    <w:rsid w:val="00C66CF8"/>
    <w:rPr>
      <w:u w:val="none"/>
    </w:rPr>
  </w:style>
  <w:style w:type="character" w:customStyle="1" w:styleId="ListLabel330">
    <w:name w:val="ListLabel 330"/>
    <w:rsid w:val="00C66CF8"/>
    <w:rPr>
      <w:u w:val="none"/>
    </w:rPr>
  </w:style>
  <w:style w:type="character" w:customStyle="1" w:styleId="ListLabel331">
    <w:name w:val="ListLabel 331"/>
    <w:rsid w:val="00C66CF8"/>
    <w:rPr>
      <w:u w:val="none"/>
    </w:rPr>
  </w:style>
  <w:style w:type="character" w:customStyle="1" w:styleId="ListLabel332">
    <w:name w:val="ListLabel 332"/>
    <w:rsid w:val="00C66CF8"/>
    <w:rPr>
      <w:u w:val="none"/>
    </w:rPr>
  </w:style>
  <w:style w:type="character" w:customStyle="1" w:styleId="ListLabel333">
    <w:name w:val="ListLabel 333"/>
    <w:rsid w:val="00C66CF8"/>
    <w:rPr>
      <w:u w:val="none"/>
    </w:rPr>
  </w:style>
  <w:style w:type="character" w:customStyle="1" w:styleId="ListLabel289">
    <w:name w:val="ListLabel 289"/>
    <w:rsid w:val="00C66CF8"/>
    <w:rPr>
      <w:u w:val="none"/>
    </w:rPr>
  </w:style>
  <w:style w:type="character" w:customStyle="1" w:styleId="ListLabel290">
    <w:name w:val="ListLabel 290"/>
    <w:rsid w:val="00C66CF8"/>
    <w:rPr>
      <w:u w:val="none"/>
    </w:rPr>
  </w:style>
  <w:style w:type="character" w:customStyle="1" w:styleId="ListLabel291">
    <w:name w:val="ListLabel 291"/>
    <w:rsid w:val="00C66CF8"/>
    <w:rPr>
      <w:u w:val="none"/>
    </w:rPr>
  </w:style>
  <w:style w:type="character" w:customStyle="1" w:styleId="ListLabel292">
    <w:name w:val="ListLabel 292"/>
    <w:rsid w:val="00C66CF8"/>
    <w:rPr>
      <w:u w:val="none"/>
    </w:rPr>
  </w:style>
  <w:style w:type="character" w:customStyle="1" w:styleId="ListLabel293">
    <w:name w:val="ListLabel 293"/>
    <w:rsid w:val="00C66CF8"/>
    <w:rPr>
      <w:u w:val="none"/>
    </w:rPr>
  </w:style>
  <w:style w:type="character" w:customStyle="1" w:styleId="ListLabel294">
    <w:name w:val="ListLabel 294"/>
    <w:rsid w:val="00C66CF8"/>
    <w:rPr>
      <w:u w:val="none"/>
    </w:rPr>
  </w:style>
  <w:style w:type="character" w:customStyle="1" w:styleId="ListLabel295">
    <w:name w:val="ListLabel 295"/>
    <w:rsid w:val="00C66CF8"/>
    <w:rPr>
      <w:u w:val="none"/>
    </w:rPr>
  </w:style>
  <w:style w:type="character" w:customStyle="1" w:styleId="ListLabel296">
    <w:name w:val="ListLabel 296"/>
    <w:rsid w:val="00C66CF8"/>
    <w:rPr>
      <w:u w:val="none"/>
    </w:rPr>
  </w:style>
  <w:style w:type="character" w:customStyle="1" w:styleId="ListLabel297">
    <w:name w:val="ListLabel 297"/>
    <w:rsid w:val="00C66CF8"/>
    <w:rPr>
      <w:u w:val="none"/>
    </w:rPr>
  </w:style>
  <w:style w:type="character" w:customStyle="1" w:styleId="ListLabel181">
    <w:name w:val="ListLabel 181"/>
    <w:rsid w:val="00C66CF8"/>
    <w:rPr>
      <w:b w:val="0"/>
      <w:u w:val="none"/>
    </w:rPr>
  </w:style>
  <w:style w:type="character" w:customStyle="1" w:styleId="ListLabel182">
    <w:name w:val="ListLabel 182"/>
    <w:rsid w:val="00C66CF8"/>
    <w:rPr>
      <w:u w:val="none"/>
    </w:rPr>
  </w:style>
  <w:style w:type="character" w:customStyle="1" w:styleId="ListLabel183">
    <w:name w:val="ListLabel 183"/>
    <w:rsid w:val="00C66CF8"/>
    <w:rPr>
      <w:u w:val="none"/>
    </w:rPr>
  </w:style>
  <w:style w:type="character" w:customStyle="1" w:styleId="ListLabel184">
    <w:name w:val="ListLabel 184"/>
    <w:rsid w:val="00C66CF8"/>
    <w:rPr>
      <w:u w:val="none"/>
    </w:rPr>
  </w:style>
  <w:style w:type="character" w:customStyle="1" w:styleId="ListLabel185">
    <w:name w:val="ListLabel 185"/>
    <w:rsid w:val="00C66CF8"/>
    <w:rPr>
      <w:u w:val="none"/>
    </w:rPr>
  </w:style>
  <w:style w:type="character" w:customStyle="1" w:styleId="ListLabel186">
    <w:name w:val="ListLabel 186"/>
    <w:rsid w:val="00C66CF8"/>
    <w:rPr>
      <w:u w:val="none"/>
    </w:rPr>
  </w:style>
  <w:style w:type="character" w:customStyle="1" w:styleId="ListLabel187">
    <w:name w:val="ListLabel 187"/>
    <w:rsid w:val="00C66CF8"/>
    <w:rPr>
      <w:u w:val="none"/>
    </w:rPr>
  </w:style>
  <w:style w:type="character" w:customStyle="1" w:styleId="ListLabel188">
    <w:name w:val="ListLabel 188"/>
    <w:rsid w:val="00C66CF8"/>
    <w:rPr>
      <w:u w:val="none"/>
    </w:rPr>
  </w:style>
  <w:style w:type="character" w:customStyle="1" w:styleId="ListLabel189">
    <w:name w:val="ListLabel 189"/>
    <w:rsid w:val="00C66CF8"/>
    <w:rPr>
      <w:u w:val="none"/>
    </w:rPr>
  </w:style>
  <w:style w:type="character" w:customStyle="1" w:styleId="ListLabel118">
    <w:name w:val="ListLabel 118"/>
    <w:rsid w:val="00C66CF8"/>
    <w:rPr>
      <w:b w:val="0"/>
      <w:u w:val="none"/>
    </w:rPr>
  </w:style>
  <w:style w:type="character" w:customStyle="1" w:styleId="ListLabel119">
    <w:name w:val="ListLabel 119"/>
    <w:rsid w:val="00C66CF8"/>
    <w:rPr>
      <w:u w:val="none"/>
    </w:rPr>
  </w:style>
  <w:style w:type="character" w:customStyle="1" w:styleId="ListLabel120">
    <w:name w:val="ListLabel 120"/>
    <w:rsid w:val="00C66CF8"/>
    <w:rPr>
      <w:u w:val="none"/>
    </w:rPr>
  </w:style>
  <w:style w:type="character" w:customStyle="1" w:styleId="ListLabel121">
    <w:name w:val="ListLabel 121"/>
    <w:rsid w:val="00C66CF8"/>
    <w:rPr>
      <w:u w:val="none"/>
    </w:rPr>
  </w:style>
  <w:style w:type="character" w:customStyle="1" w:styleId="ListLabel122">
    <w:name w:val="ListLabel 122"/>
    <w:rsid w:val="00C66CF8"/>
    <w:rPr>
      <w:u w:val="none"/>
    </w:rPr>
  </w:style>
  <w:style w:type="character" w:customStyle="1" w:styleId="ListLabel123">
    <w:name w:val="ListLabel 123"/>
    <w:rsid w:val="00C66CF8"/>
    <w:rPr>
      <w:u w:val="none"/>
    </w:rPr>
  </w:style>
  <w:style w:type="character" w:customStyle="1" w:styleId="ListLabel124">
    <w:name w:val="ListLabel 124"/>
    <w:rsid w:val="00C66CF8"/>
    <w:rPr>
      <w:u w:val="none"/>
    </w:rPr>
  </w:style>
  <w:style w:type="character" w:customStyle="1" w:styleId="ListLabel125">
    <w:name w:val="ListLabel 125"/>
    <w:rsid w:val="00C66CF8"/>
    <w:rPr>
      <w:u w:val="none"/>
    </w:rPr>
  </w:style>
  <w:style w:type="character" w:customStyle="1" w:styleId="ListLabel126">
    <w:name w:val="ListLabel 126"/>
    <w:rsid w:val="00C66CF8"/>
    <w:rPr>
      <w:u w:val="none"/>
    </w:rPr>
  </w:style>
  <w:style w:type="character" w:customStyle="1" w:styleId="ListLabel343">
    <w:name w:val="ListLabel 343"/>
    <w:rsid w:val="00C66CF8"/>
    <w:rPr>
      <w:u w:val="none"/>
    </w:rPr>
  </w:style>
  <w:style w:type="character" w:customStyle="1" w:styleId="ListLabel344">
    <w:name w:val="ListLabel 344"/>
    <w:rsid w:val="00C66CF8"/>
    <w:rPr>
      <w:u w:val="none"/>
    </w:rPr>
  </w:style>
  <w:style w:type="character" w:customStyle="1" w:styleId="ListLabel345">
    <w:name w:val="ListLabel 345"/>
    <w:rsid w:val="00C66CF8"/>
    <w:rPr>
      <w:u w:val="none"/>
    </w:rPr>
  </w:style>
  <w:style w:type="character" w:customStyle="1" w:styleId="ListLabel346">
    <w:name w:val="ListLabel 346"/>
    <w:rsid w:val="00C66CF8"/>
    <w:rPr>
      <w:u w:val="none"/>
    </w:rPr>
  </w:style>
  <w:style w:type="character" w:customStyle="1" w:styleId="ListLabel347">
    <w:name w:val="ListLabel 347"/>
    <w:rsid w:val="00C66CF8"/>
    <w:rPr>
      <w:u w:val="none"/>
    </w:rPr>
  </w:style>
  <w:style w:type="character" w:customStyle="1" w:styleId="ListLabel348">
    <w:name w:val="ListLabel 348"/>
    <w:rsid w:val="00C66CF8"/>
    <w:rPr>
      <w:u w:val="none"/>
    </w:rPr>
  </w:style>
  <w:style w:type="character" w:customStyle="1" w:styleId="ListLabel349">
    <w:name w:val="ListLabel 349"/>
    <w:rsid w:val="00C66CF8"/>
    <w:rPr>
      <w:u w:val="none"/>
    </w:rPr>
  </w:style>
  <w:style w:type="character" w:customStyle="1" w:styleId="ListLabel350">
    <w:name w:val="ListLabel 350"/>
    <w:rsid w:val="00C66CF8"/>
    <w:rPr>
      <w:u w:val="none"/>
    </w:rPr>
  </w:style>
  <w:style w:type="character" w:customStyle="1" w:styleId="ListLabel351">
    <w:name w:val="ListLabel 351"/>
    <w:rsid w:val="00C66CF8"/>
    <w:rPr>
      <w:u w:val="none"/>
    </w:rPr>
  </w:style>
  <w:style w:type="character" w:customStyle="1" w:styleId="ListLabel190">
    <w:name w:val="ListLabel 190"/>
    <w:rsid w:val="00C66CF8"/>
    <w:rPr>
      <w:u w:val="none"/>
    </w:rPr>
  </w:style>
  <w:style w:type="character" w:customStyle="1" w:styleId="ListLabel191">
    <w:name w:val="ListLabel 191"/>
    <w:rsid w:val="00C66CF8"/>
    <w:rPr>
      <w:u w:val="none"/>
    </w:rPr>
  </w:style>
  <w:style w:type="character" w:customStyle="1" w:styleId="ListLabel192">
    <w:name w:val="ListLabel 192"/>
    <w:rsid w:val="00C66CF8"/>
    <w:rPr>
      <w:u w:val="none"/>
    </w:rPr>
  </w:style>
  <w:style w:type="character" w:customStyle="1" w:styleId="ListLabel193">
    <w:name w:val="ListLabel 193"/>
    <w:rsid w:val="00C66CF8"/>
    <w:rPr>
      <w:u w:val="none"/>
    </w:rPr>
  </w:style>
  <w:style w:type="character" w:customStyle="1" w:styleId="ListLabel194">
    <w:name w:val="ListLabel 194"/>
    <w:rsid w:val="00C66CF8"/>
    <w:rPr>
      <w:u w:val="none"/>
    </w:rPr>
  </w:style>
  <w:style w:type="character" w:customStyle="1" w:styleId="ListLabel195">
    <w:name w:val="ListLabel 195"/>
    <w:rsid w:val="00C66CF8"/>
    <w:rPr>
      <w:u w:val="none"/>
    </w:rPr>
  </w:style>
  <w:style w:type="character" w:customStyle="1" w:styleId="ListLabel196">
    <w:name w:val="ListLabel 196"/>
    <w:rsid w:val="00C66CF8"/>
    <w:rPr>
      <w:u w:val="none"/>
    </w:rPr>
  </w:style>
  <w:style w:type="character" w:customStyle="1" w:styleId="ListLabel197">
    <w:name w:val="ListLabel 197"/>
    <w:rsid w:val="00C66CF8"/>
    <w:rPr>
      <w:u w:val="none"/>
    </w:rPr>
  </w:style>
  <w:style w:type="character" w:customStyle="1" w:styleId="ListLabel198">
    <w:name w:val="ListLabel 198"/>
    <w:rsid w:val="00C66CF8"/>
    <w:rPr>
      <w:u w:val="none"/>
    </w:rPr>
  </w:style>
  <w:style w:type="character" w:customStyle="1" w:styleId="ListLabel253">
    <w:name w:val="ListLabel 253"/>
    <w:rsid w:val="00C66CF8"/>
    <w:rPr>
      <w:rFonts w:eastAsia="Arial" w:cs="Arial"/>
      <w:u w:val="none"/>
    </w:rPr>
  </w:style>
  <w:style w:type="character" w:customStyle="1" w:styleId="ListLabel254">
    <w:name w:val="ListLabel 254"/>
    <w:rsid w:val="00C66CF8"/>
    <w:rPr>
      <w:rFonts w:eastAsia="Arial" w:cs="Arial"/>
      <w:u w:val="none"/>
    </w:rPr>
  </w:style>
  <w:style w:type="character" w:customStyle="1" w:styleId="ListLabel255">
    <w:name w:val="ListLabel 255"/>
    <w:rsid w:val="00C66CF8"/>
    <w:rPr>
      <w:rFonts w:eastAsia="Arial" w:cs="Arial"/>
      <w:u w:val="none"/>
    </w:rPr>
  </w:style>
  <w:style w:type="character" w:customStyle="1" w:styleId="ListLabel256">
    <w:name w:val="ListLabel 256"/>
    <w:rsid w:val="00C66CF8"/>
    <w:rPr>
      <w:rFonts w:eastAsia="Arial" w:cs="Arial"/>
      <w:u w:val="none"/>
    </w:rPr>
  </w:style>
  <w:style w:type="character" w:customStyle="1" w:styleId="ListLabel257">
    <w:name w:val="ListLabel 257"/>
    <w:rsid w:val="00C66CF8"/>
    <w:rPr>
      <w:rFonts w:eastAsia="Arial" w:cs="Arial"/>
      <w:u w:val="none"/>
    </w:rPr>
  </w:style>
  <w:style w:type="character" w:customStyle="1" w:styleId="ListLabel258">
    <w:name w:val="ListLabel 258"/>
    <w:rsid w:val="00C66CF8"/>
    <w:rPr>
      <w:rFonts w:eastAsia="Arial" w:cs="Arial"/>
      <w:u w:val="none"/>
    </w:rPr>
  </w:style>
  <w:style w:type="character" w:customStyle="1" w:styleId="ListLabel259">
    <w:name w:val="ListLabel 259"/>
    <w:rsid w:val="00C66CF8"/>
    <w:rPr>
      <w:rFonts w:eastAsia="Arial" w:cs="Arial"/>
      <w:u w:val="none"/>
    </w:rPr>
  </w:style>
  <w:style w:type="character" w:customStyle="1" w:styleId="ListLabel260">
    <w:name w:val="ListLabel 260"/>
    <w:rsid w:val="00C66CF8"/>
    <w:rPr>
      <w:rFonts w:eastAsia="Arial" w:cs="Arial"/>
      <w:u w:val="none"/>
    </w:rPr>
  </w:style>
  <w:style w:type="character" w:customStyle="1" w:styleId="ListLabel261">
    <w:name w:val="ListLabel 261"/>
    <w:rsid w:val="00C66CF8"/>
    <w:rPr>
      <w:rFonts w:eastAsia="Arial" w:cs="Arial"/>
      <w:u w:val="none"/>
    </w:rPr>
  </w:style>
  <w:style w:type="character" w:customStyle="1" w:styleId="ListLabel316">
    <w:name w:val="ListLabel 316"/>
    <w:rsid w:val="00C66CF8"/>
    <w:rPr>
      <w:rFonts w:eastAsia="Arial" w:cs="Arial"/>
      <w:u w:val="none"/>
    </w:rPr>
  </w:style>
  <w:style w:type="character" w:customStyle="1" w:styleId="ListLabel317">
    <w:name w:val="ListLabel 317"/>
    <w:rsid w:val="00C66CF8"/>
    <w:rPr>
      <w:rFonts w:eastAsia="Arial" w:cs="Arial"/>
      <w:u w:val="none"/>
    </w:rPr>
  </w:style>
  <w:style w:type="character" w:customStyle="1" w:styleId="ListLabel318">
    <w:name w:val="ListLabel 318"/>
    <w:rsid w:val="00C66CF8"/>
    <w:rPr>
      <w:rFonts w:eastAsia="Arial" w:cs="Arial"/>
      <w:u w:val="none"/>
    </w:rPr>
  </w:style>
  <w:style w:type="character" w:customStyle="1" w:styleId="ListLabel319">
    <w:name w:val="ListLabel 319"/>
    <w:rsid w:val="00C66CF8"/>
    <w:rPr>
      <w:rFonts w:eastAsia="Arial" w:cs="Arial"/>
      <w:u w:val="none"/>
    </w:rPr>
  </w:style>
  <w:style w:type="character" w:customStyle="1" w:styleId="ListLabel320">
    <w:name w:val="ListLabel 320"/>
    <w:rsid w:val="00C66CF8"/>
    <w:rPr>
      <w:rFonts w:eastAsia="Arial" w:cs="Arial"/>
      <w:u w:val="none"/>
    </w:rPr>
  </w:style>
  <w:style w:type="character" w:customStyle="1" w:styleId="ListLabel321">
    <w:name w:val="ListLabel 321"/>
    <w:rsid w:val="00C66CF8"/>
    <w:rPr>
      <w:rFonts w:eastAsia="Arial" w:cs="Arial"/>
      <w:u w:val="none"/>
    </w:rPr>
  </w:style>
  <w:style w:type="character" w:customStyle="1" w:styleId="ListLabel322">
    <w:name w:val="ListLabel 322"/>
    <w:rsid w:val="00C66CF8"/>
    <w:rPr>
      <w:rFonts w:eastAsia="Arial" w:cs="Arial"/>
      <w:u w:val="none"/>
    </w:rPr>
  </w:style>
  <w:style w:type="character" w:customStyle="1" w:styleId="ListLabel323">
    <w:name w:val="ListLabel 323"/>
    <w:rsid w:val="00C66CF8"/>
    <w:rPr>
      <w:rFonts w:eastAsia="Arial" w:cs="Arial"/>
      <w:u w:val="none"/>
    </w:rPr>
  </w:style>
  <w:style w:type="character" w:customStyle="1" w:styleId="ListLabel324">
    <w:name w:val="ListLabel 324"/>
    <w:rsid w:val="00C66CF8"/>
    <w:rPr>
      <w:rFonts w:eastAsia="Arial" w:cs="Arial"/>
      <w:u w:val="none"/>
    </w:rPr>
  </w:style>
  <w:style w:type="character" w:customStyle="1" w:styleId="Smbolosdenumeracin">
    <w:name w:val="Símbolos de numeración"/>
    <w:rsid w:val="00C66CF8"/>
  </w:style>
  <w:style w:type="character" w:customStyle="1" w:styleId="Ancladenotafinal">
    <w:name w:val="Ancla de nota final"/>
    <w:rsid w:val="00C66CF8"/>
    <w:rPr>
      <w:vertAlign w:val="superscript"/>
    </w:rPr>
  </w:style>
  <w:style w:type="character" w:customStyle="1" w:styleId="Caracteresdenotafinal">
    <w:name w:val="Caracteres de nota final"/>
    <w:rsid w:val="00C66CF8"/>
  </w:style>
  <w:style w:type="paragraph" w:styleId="Encabezado">
    <w:name w:val="header"/>
    <w:basedOn w:val="Normal"/>
    <w:next w:val="Textoindependiente"/>
    <w:link w:val="EncabezadoCar"/>
    <w:rsid w:val="00C66CF8"/>
    <w:pPr>
      <w:keepNext/>
      <w:spacing w:after="142" w:line="288" w:lineRule="auto"/>
    </w:pPr>
    <w:rPr>
      <w:rFonts w:eastAsiaTheme="minorEastAsia"/>
      <w:lang w:eastAsia="zh-CN" w:bidi="hi-IN"/>
    </w:rPr>
  </w:style>
  <w:style w:type="character" w:customStyle="1" w:styleId="EncabezadoCar">
    <w:name w:val="Encabezado Car"/>
    <w:basedOn w:val="Fuentedeprrafopredeter"/>
    <w:link w:val="Encabezado"/>
    <w:rsid w:val="00C66CF8"/>
    <w:rPr>
      <w:rFonts w:eastAsiaTheme="minorEastAsia"/>
      <w:lang w:eastAsia="zh-CN" w:bidi="hi-IN"/>
    </w:rPr>
  </w:style>
  <w:style w:type="paragraph" w:styleId="Textoindependiente">
    <w:name w:val="Body Text"/>
    <w:basedOn w:val="Normal"/>
    <w:link w:val="TextoindependienteCar"/>
    <w:rsid w:val="00C66CF8"/>
    <w:pPr>
      <w:keepNext/>
      <w:spacing w:after="57" w:line="288" w:lineRule="auto"/>
    </w:pPr>
    <w:rPr>
      <w:rFonts w:eastAsiaTheme="minorEastAsia"/>
      <w:lang w:eastAsia="zh-CN" w:bidi="hi-IN"/>
    </w:rPr>
  </w:style>
  <w:style w:type="character" w:customStyle="1" w:styleId="TextoindependienteCar">
    <w:name w:val="Texto independiente Car"/>
    <w:basedOn w:val="Fuentedeprrafopredeter"/>
    <w:link w:val="Textoindependiente"/>
    <w:rsid w:val="00C66CF8"/>
    <w:rPr>
      <w:rFonts w:eastAsiaTheme="minorEastAsia"/>
      <w:lang w:eastAsia="zh-CN" w:bidi="hi-IN"/>
    </w:rPr>
  </w:style>
  <w:style w:type="paragraph" w:styleId="Lista">
    <w:name w:val="List"/>
    <w:basedOn w:val="Textoindependiente"/>
    <w:rsid w:val="00C66CF8"/>
  </w:style>
  <w:style w:type="paragraph" w:styleId="Epgrafe">
    <w:name w:val="caption"/>
    <w:basedOn w:val="Normal"/>
    <w:next w:val="Normal"/>
    <w:uiPriority w:val="35"/>
    <w:unhideWhenUsed/>
    <w:qFormat/>
    <w:rsid w:val="00C66CF8"/>
    <w:pPr>
      <w:widowControl/>
      <w:contextualSpacing w:val="0"/>
    </w:pPr>
    <w:rPr>
      <w:rFonts w:eastAsiaTheme="minorEastAsia"/>
      <w:b/>
      <w:bCs/>
      <w:sz w:val="18"/>
      <w:szCs w:val="18"/>
      <w:lang w:val="es-ES" w:eastAsia="zh-CN" w:bidi="hi-IN"/>
    </w:rPr>
  </w:style>
  <w:style w:type="paragraph" w:customStyle="1" w:styleId="ndice">
    <w:name w:val="Índice"/>
    <w:basedOn w:val="Normal"/>
    <w:rsid w:val="00C66CF8"/>
    <w:pPr>
      <w:keepNext/>
      <w:suppressLineNumbers/>
      <w:spacing w:after="142" w:line="288" w:lineRule="auto"/>
    </w:pPr>
    <w:rPr>
      <w:rFonts w:eastAsiaTheme="minorEastAsia"/>
      <w:lang w:eastAsia="zh-CN" w:bidi="hi-IN"/>
    </w:rPr>
  </w:style>
  <w:style w:type="paragraph" w:customStyle="1" w:styleId="LO-normal">
    <w:name w:val="LO-normal"/>
    <w:rsid w:val="00C66CF8"/>
    <w:pPr>
      <w:keepNext/>
      <w:widowControl/>
      <w:ind w:firstLine="360"/>
      <w:jc w:val="left"/>
    </w:pPr>
    <w:rPr>
      <w:rFonts w:eastAsiaTheme="minorEastAsia"/>
      <w:lang w:val="en-US" w:eastAsia="zh-CN" w:bidi="hi-IN"/>
    </w:rPr>
  </w:style>
  <w:style w:type="paragraph" w:styleId="Textonotapie">
    <w:name w:val="footnote text"/>
    <w:basedOn w:val="Normal"/>
    <w:link w:val="TextonotapieCar"/>
    <w:rsid w:val="00C66CF8"/>
    <w:pPr>
      <w:keepNext/>
      <w:spacing w:after="142" w:line="288" w:lineRule="auto"/>
    </w:pPr>
    <w:rPr>
      <w:rFonts w:eastAsiaTheme="minorEastAsia"/>
      <w:lang w:eastAsia="zh-CN" w:bidi="hi-IN"/>
    </w:rPr>
  </w:style>
  <w:style w:type="character" w:customStyle="1" w:styleId="TextonotapieCar">
    <w:name w:val="Texto nota pie Car"/>
    <w:basedOn w:val="Fuentedeprrafopredeter"/>
    <w:link w:val="Textonotapie"/>
    <w:rsid w:val="00C66CF8"/>
    <w:rPr>
      <w:rFonts w:eastAsiaTheme="minorEastAsia"/>
      <w:lang w:eastAsia="zh-CN" w:bidi="hi-IN"/>
    </w:rPr>
  </w:style>
  <w:style w:type="paragraph" w:styleId="Piedepgina">
    <w:name w:val="footer"/>
    <w:basedOn w:val="Normal"/>
    <w:link w:val="PiedepginaCar"/>
    <w:rsid w:val="00C66CF8"/>
    <w:pPr>
      <w:keepNext/>
      <w:spacing w:after="142" w:line="288" w:lineRule="auto"/>
    </w:pPr>
    <w:rPr>
      <w:rFonts w:eastAsiaTheme="minorEastAsia"/>
      <w:lang w:eastAsia="zh-CN" w:bidi="hi-IN"/>
    </w:rPr>
  </w:style>
  <w:style w:type="character" w:customStyle="1" w:styleId="PiedepginaCar">
    <w:name w:val="Pie de página Car"/>
    <w:basedOn w:val="Fuentedeprrafopredeter"/>
    <w:link w:val="Piedepgina"/>
    <w:rsid w:val="00C66CF8"/>
    <w:rPr>
      <w:rFonts w:eastAsiaTheme="minorEastAsia"/>
      <w:lang w:eastAsia="zh-CN" w:bidi="hi-IN"/>
    </w:rPr>
  </w:style>
  <w:style w:type="paragraph" w:customStyle="1" w:styleId="Contenidodelatabla">
    <w:name w:val="Contenido de la tabla"/>
    <w:basedOn w:val="Normal"/>
    <w:rsid w:val="00C66CF8"/>
    <w:pPr>
      <w:keepNext/>
    </w:pPr>
    <w:rPr>
      <w:rFonts w:eastAsiaTheme="minorEastAsia"/>
      <w:sz w:val="18"/>
      <w:lang w:eastAsia="zh-CN" w:bidi="hi-IN"/>
    </w:rPr>
  </w:style>
  <w:style w:type="paragraph" w:customStyle="1" w:styleId="Lneahorizontal">
    <w:name w:val="Línea horizontal"/>
    <w:basedOn w:val="Normal"/>
    <w:rsid w:val="00C66CF8"/>
    <w:pPr>
      <w:keepNext/>
      <w:spacing w:after="142" w:line="288" w:lineRule="auto"/>
    </w:pPr>
    <w:rPr>
      <w:rFonts w:eastAsiaTheme="minorEastAsia"/>
      <w:lang w:eastAsia="zh-CN" w:bidi="hi-IN"/>
    </w:rPr>
  </w:style>
  <w:style w:type="paragraph" w:styleId="Encabezadodelista">
    <w:name w:val="toa heading"/>
    <w:basedOn w:val="Encabezado"/>
    <w:rsid w:val="00C66CF8"/>
    <w:pPr>
      <w:jc w:val="center"/>
    </w:pPr>
    <w:rPr>
      <w:b/>
      <w:color w:val="0066CC"/>
      <w:sz w:val="32"/>
    </w:rPr>
  </w:style>
  <w:style w:type="paragraph" w:styleId="Cita">
    <w:name w:val="Quote"/>
    <w:basedOn w:val="Normal"/>
    <w:next w:val="Normal"/>
    <w:link w:val="CitaCar"/>
    <w:uiPriority w:val="29"/>
    <w:qFormat/>
    <w:rsid w:val="00C66CF8"/>
    <w:pPr>
      <w:widowControl/>
      <w:contextualSpacing w:val="0"/>
    </w:pPr>
    <w:rPr>
      <w:rFonts w:asciiTheme="majorHAnsi" w:eastAsiaTheme="majorEastAsia" w:hAnsiTheme="majorHAnsi" w:cstheme="majorBidi"/>
      <w:i/>
      <w:iCs/>
      <w:color w:val="5A5A5A" w:themeColor="text1" w:themeTint="A5"/>
      <w:lang w:val="es-ES" w:eastAsia="zh-CN" w:bidi="hi-IN"/>
    </w:rPr>
  </w:style>
  <w:style w:type="character" w:customStyle="1" w:styleId="CitaCar">
    <w:name w:val="Cita Car"/>
    <w:basedOn w:val="Fuentedeprrafopredeter"/>
    <w:link w:val="Cita"/>
    <w:uiPriority w:val="29"/>
    <w:rsid w:val="00C66CF8"/>
    <w:rPr>
      <w:rFonts w:asciiTheme="majorHAnsi" w:eastAsiaTheme="majorEastAsia" w:hAnsiTheme="majorHAnsi" w:cstheme="majorBidi"/>
      <w:i/>
      <w:iCs/>
      <w:color w:val="5A5A5A" w:themeColor="text1" w:themeTint="A5"/>
      <w:lang w:val="es-ES" w:eastAsia="zh-CN" w:bidi="hi-IN"/>
    </w:rPr>
  </w:style>
  <w:style w:type="paragraph" w:styleId="TDC1">
    <w:name w:val="toc 1"/>
    <w:basedOn w:val="ndice"/>
    <w:uiPriority w:val="39"/>
    <w:rsid w:val="00C66CF8"/>
    <w:pPr>
      <w:spacing w:after="57"/>
    </w:pPr>
  </w:style>
  <w:style w:type="paragraph" w:styleId="TDC2">
    <w:name w:val="toc 2"/>
    <w:basedOn w:val="ndice"/>
    <w:uiPriority w:val="39"/>
    <w:rsid w:val="00C66CF8"/>
    <w:pPr>
      <w:spacing w:after="57"/>
    </w:pPr>
  </w:style>
  <w:style w:type="paragraph" w:styleId="TDC3">
    <w:name w:val="toc 3"/>
    <w:basedOn w:val="ndice"/>
    <w:uiPriority w:val="39"/>
    <w:rsid w:val="00C66CF8"/>
    <w:pPr>
      <w:spacing w:after="57"/>
    </w:pPr>
    <w:rPr>
      <w:sz w:val="20"/>
    </w:rPr>
  </w:style>
  <w:style w:type="paragraph" w:styleId="TDC4">
    <w:name w:val="toc 4"/>
    <w:basedOn w:val="ndice"/>
    <w:uiPriority w:val="39"/>
    <w:rsid w:val="00C66CF8"/>
    <w:pPr>
      <w:spacing w:after="57"/>
    </w:pPr>
    <w:rPr>
      <w:sz w:val="18"/>
    </w:rPr>
  </w:style>
  <w:style w:type="paragraph" w:customStyle="1" w:styleId="Figura">
    <w:name w:val="Figura"/>
    <w:basedOn w:val="Epgrafe"/>
    <w:rsid w:val="00C66CF8"/>
    <w:pPr>
      <w:jc w:val="center"/>
    </w:pPr>
    <w:rPr>
      <w:sz w:val="20"/>
    </w:rPr>
  </w:style>
  <w:style w:type="paragraph" w:customStyle="1" w:styleId="Encabezadodelndicedeilustraciones">
    <w:name w:val="Encabezado del índice de ilustraciones"/>
    <w:basedOn w:val="Encabezado"/>
    <w:rsid w:val="00C66CF8"/>
    <w:pPr>
      <w:jc w:val="center"/>
    </w:pPr>
    <w:rPr>
      <w:b/>
      <w:color w:val="0066CC"/>
      <w:sz w:val="32"/>
    </w:rPr>
  </w:style>
  <w:style w:type="paragraph" w:customStyle="1" w:styleId="ndicedeilustraciones1">
    <w:name w:val="Índice de ilustraciones 1"/>
    <w:basedOn w:val="ndice"/>
    <w:rsid w:val="00C66CF8"/>
  </w:style>
  <w:style w:type="paragraph" w:customStyle="1" w:styleId="Encabezadodelndicedetablas">
    <w:name w:val="Encabezado del índice de tablas"/>
    <w:basedOn w:val="Encabezado"/>
    <w:rsid w:val="00C66CF8"/>
    <w:pPr>
      <w:jc w:val="center"/>
    </w:pPr>
    <w:rPr>
      <w:b/>
      <w:color w:val="0066CC"/>
      <w:sz w:val="32"/>
    </w:rPr>
  </w:style>
  <w:style w:type="paragraph" w:customStyle="1" w:styleId="ndicedetablas1">
    <w:name w:val="Índice de tablas 1"/>
    <w:basedOn w:val="ndice"/>
    <w:rsid w:val="00C66CF8"/>
  </w:style>
  <w:style w:type="paragraph" w:customStyle="1" w:styleId="Contenidodelmarco">
    <w:name w:val="Contenido del marco"/>
    <w:basedOn w:val="Normal"/>
    <w:rsid w:val="00C66CF8"/>
    <w:pPr>
      <w:keepNext/>
      <w:spacing w:after="142" w:line="288" w:lineRule="auto"/>
    </w:pPr>
    <w:rPr>
      <w:rFonts w:eastAsiaTheme="minorEastAsia"/>
      <w:lang w:eastAsia="zh-CN" w:bidi="hi-IN"/>
    </w:rPr>
  </w:style>
  <w:style w:type="paragraph" w:customStyle="1" w:styleId="Encabezadodelatabla">
    <w:name w:val="Encabezado de la tabla"/>
    <w:basedOn w:val="Contenidodelatabla"/>
    <w:rsid w:val="00C66CF8"/>
  </w:style>
  <w:style w:type="paragraph" w:customStyle="1" w:styleId="Ilustracin">
    <w:name w:val="Ilustración"/>
    <w:basedOn w:val="Epgrafe"/>
    <w:rsid w:val="00C66CF8"/>
  </w:style>
  <w:style w:type="paragraph" w:customStyle="1" w:styleId="Tabla">
    <w:name w:val="Tabla"/>
    <w:basedOn w:val="Epgrafe"/>
    <w:autoRedefine/>
    <w:rsid w:val="00C66CF8"/>
    <w:rPr>
      <w:noProof/>
      <w:sz w:val="20"/>
      <w:lang w:val="es-ES_tradnl" w:eastAsia="es-ES_tradnl" w:bidi="ar-SA"/>
    </w:rPr>
  </w:style>
  <w:style w:type="paragraph" w:customStyle="1" w:styleId="Encabezadodelndicedelusuario">
    <w:name w:val="Encabezado del índice del usuario"/>
    <w:basedOn w:val="Encabezado"/>
    <w:rsid w:val="00C66CF8"/>
  </w:style>
  <w:style w:type="paragraph" w:styleId="ndice1">
    <w:name w:val="index 1"/>
    <w:basedOn w:val="Normal"/>
    <w:next w:val="Normal"/>
    <w:autoRedefine/>
    <w:unhideWhenUsed/>
    <w:rsid w:val="00C66CF8"/>
    <w:pPr>
      <w:ind w:left="220" w:hanging="220"/>
    </w:pPr>
  </w:style>
  <w:style w:type="paragraph" w:styleId="Ttulodendice">
    <w:name w:val="index heading"/>
    <w:basedOn w:val="Encabezado"/>
    <w:rsid w:val="00C66CF8"/>
  </w:style>
  <w:style w:type="paragraph" w:styleId="ndice2">
    <w:name w:val="index 2"/>
    <w:basedOn w:val="ndice"/>
    <w:rsid w:val="00C66CF8"/>
  </w:style>
  <w:style w:type="paragraph" w:styleId="Textoconsangra">
    <w:name w:val="table of authorities"/>
    <w:basedOn w:val="Encabezado"/>
    <w:rsid w:val="00C66CF8"/>
    <w:pPr>
      <w:jc w:val="center"/>
    </w:pPr>
    <w:rPr>
      <w:b/>
      <w:color w:val="0066CC"/>
      <w:sz w:val="32"/>
    </w:rPr>
  </w:style>
  <w:style w:type="paragraph" w:customStyle="1" w:styleId="Bibliografa1">
    <w:name w:val="Bibliografía 1"/>
    <w:basedOn w:val="ndice"/>
    <w:rsid w:val="00C66CF8"/>
    <w:pPr>
      <w:jc w:val="left"/>
    </w:pPr>
  </w:style>
  <w:style w:type="paragraph" w:customStyle="1" w:styleId="Encabezado1-E2">
    <w:name w:val="Encabezado 1 - E2"/>
    <w:basedOn w:val="Ttulo1"/>
    <w:rsid w:val="00C66CF8"/>
    <w:pPr>
      <w:widowControl/>
      <w:numPr>
        <w:numId w:val="25"/>
      </w:numPr>
      <w:pBdr>
        <w:bottom w:val="single" w:sz="12" w:space="1" w:color="365F91" w:themeColor="accent1" w:themeShade="BF"/>
      </w:pBdr>
      <w:spacing w:before="600" w:after="80" w:line="240" w:lineRule="auto"/>
      <w:contextualSpacing w:val="0"/>
    </w:pPr>
    <w:rPr>
      <w:rFonts w:asciiTheme="majorHAnsi" w:eastAsiaTheme="majorEastAsia" w:hAnsiTheme="majorHAnsi" w:cstheme="majorBidi"/>
      <w:bCs/>
      <w:color w:val="365F91" w:themeColor="accent1" w:themeShade="BF"/>
      <w:sz w:val="24"/>
      <w:szCs w:val="24"/>
      <w:lang w:val="es-ES" w:eastAsia="zh-CN" w:bidi="hi-IN"/>
    </w:rPr>
  </w:style>
  <w:style w:type="paragraph" w:customStyle="1" w:styleId="Encabezado2-E2">
    <w:name w:val="Encabezado 2 - E2"/>
    <w:basedOn w:val="Ttulo2"/>
    <w:rsid w:val="00C66CF8"/>
    <w:pPr>
      <w:widowControl/>
      <w:numPr>
        <w:ilvl w:val="1"/>
      </w:numPr>
      <w:pBdr>
        <w:bottom w:val="single" w:sz="8" w:space="1" w:color="4F81BD" w:themeColor="accent1"/>
      </w:pBdr>
      <w:spacing w:before="200" w:after="80" w:line="240" w:lineRule="auto"/>
      <w:ind w:left="576" w:hanging="576"/>
      <w:contextualSpacing w:val="0"/>
    </w:pPr>
    <w:rPr>
      <w:rFonts w:asciiTheme="majorHAnsi" w:eastAsiaTheme="majorEastAsia" w:hAnsiTheme="majorHAnsi" w:cstheme="majorBidi"/>
      <w:b w:val="0"/>
      <w:color w:val="365F91" w:themeColor="accent1" w:themeShade="BF"/>
      <w:lang w:val="es-ES" w:eastAsia="zh-CN" w:bidi="hi-IN"/>
    </w:rPr>
  </w:style>
  <w:style w:type="numbering" w:customStyle="1" w:styleId="Numeracin1">
    <w:name w:val="Numeración 1"/>
    <w:qFormat/>
    <w:rsid w:val="00C66CF8"/>
  </w:style>
  <w:style w:type="character" w:styleId="Hipervnculo">
    <w:name w:val="Hyperlink"/>
    <w:basedOn w:val="Fuentedeprrafopredeter"/>
    <w:uiPriority w:val="99"/>
    <w:unhideWhenUsed/>
    <w:rsid w:val="00C66CF8"/>
    <w:rPr>
      <w:color w:val="0000FF" w:themeColor="hyperlink"/>
      <w:u w:val="single"/>
    </w:rPr>
  </w:style>
  <w:style w:type="paragraph" w:styleId="Tabladeilustraciones">
    <w:name w:val="table of figures"/>
    <w:basedOn w:val="Normal"/>
    <w:next w:val="Normal"/>
    <w:uiPriority w:val="99"/>
    <w:unhideWhenUsed/>
    <w:rsid w:val="00C66CF8"/>
    <w:pPr>
      <w:keepNext/>
      <w:spacing w:line="288" w:lineRule="auto"/>
    </w:pPr>
    <w:rPr>
      <w:rFonts w:eastAsiaTheme="minorEastAsia" w:cs="Mangal"/>
      <w:szCs w:val="20"/>
      <w:lang w:eastAsia="zh-CN" w:bidi="hi-IN"/>
    </w:rPr>
  </w:style>
  <w:style w:type="paragraph" w:styleId="Prrafodelista">
    <w:name w:val="List Paragraph"/>
    <w:basedOn w:val="Normal"/>
    <w:uiPriority w:val="34"/>
    <w:qFormat/>
    <w:rsid w:val="00C66CF8"/>
    <w:pPr>
      <w:widowControl/>
      <w:ind w:left="720"/>
    </w:pPr>
    <w:rPr>
      <w:rFonts w:eastAsiaTheme="minorEastAsia"/>
      <w:lang w:val="es-ES" w:eastAsia="zh-CN" w:bidi="hi-IN"/>
    </w:rPr>
  </w:style>
  <w:style w:type="paragraph" w:styleId="NormalWeb">
    <w:name w:val="Normal (Web)"/>
    <w:basedOn w:val="Normal"/>
    <w:uiPriority w:val="99"/>
    <w:unhideWhenUsed/>
    <w:rsid w:val="00C66CF8"/>
    <w:pPr>
      <w:widowControl/>
      <w:spacing w:before="100" w:beforeAutospacing="1" w:after="100" w:afterAutospacing="1"/>
      <w:contextualSpacing w:val="0"/>
    </w:pPr>
    <w:rPr>
      <w:rFonts w:eastAsiaTheme="minorEastAsia"/>
      <w:lang w:val="es-ES" w:eastAsia="zh-CN" w:bidi="hi-IN"/>
    </w:rPr>
  </w:style>
  <w:style w:type="character" w:customStyle="1" w:styleId="apple-tab-span">
    <w:name w:val="apple-tab-span"/>
    <w:basedOn w:val="Fuentedeprrafopredeter"/>
    <w:rsid w:val="00C66CF8"/>
  </w:style>
  <w:style w:type="character" w:styleId="Nmerodelnea">
    <w:name w:val="line number"/>
    <w:basedOn w:val="Fuentedeprrafopredeter"/>
    <w:uiPriority w:val="99"/>
    <w:semiHidden/>
    <w:unhideWhenUsed/>
    <w:rsid w:val="00C66CF8"/>
  </w:style>
  <w:style w:type="character" w:customStyle="1" w:styleId="Ttulo1Car">
    <w:name w:val="Título 1 Car"/>
    <w:basedOn w:val="Fuentedeprrafopredeter"/>
    <w:link w:val="Ttulo1"/>
    <w:uiPriority w:val="9"/>
    <w:rsid w:val="00C66CF8"/>
    <w:rPr>
      <w:b/>
      <w:color w:val="333399"/>
      <w:sz w:val="28"/>
      <w:szCs w:val="28"/>
    </w:rPr>
  </w:style>
  <w:style w:type="character" w:customStyle="1" w:styleId="Ttulo2Car">
    <w:name w:val="Título 2 Car"/>
    <w:basedOn w:val="Fuentedeprrafopredeter"/>
    <w:link w:val="Ttulo2"/>
    <w:uiPriority w:val="9"/>
    <w:rsid w:val="00C66CF8"/>
    <w:rPr>
      <w:b/>
      <w:color w:val="333399"/>
      <w:sz w:val="24"/>
      <w:szCs w:val="24"/>
    </w:rPr>
  </w:style>
  <w:style w:type="character" w:customStyle="1" w:styleId="Ttulo3Car">
    <w:name w:val="Título 3 Car"/>
    <w:basedOn w:val="Fuentedeprrafopredeter"/>
    <w:link w:val="Ttulo3"/>
    <w:uiPriority w:val="9"/>
    <w:rsid w:val="00C66CF8"/>
    <w:rPr>
      <w:b/>
      <w:color w:val="333399"/>
    </w:rPr>
  </w:style>
  <w:style w:type="character" w:customStyle="1" w:styleId="Ttulo4Car">
    <w:name w:val="Título 4 Car"/>
    <w:basedOn w:val="Fuentedeprrafopredeter"/>
    <w:link w:val="Ttulo4"/>
    <w:uiPriority w:val="9"/>
    <w:rsid w:val="00C66CF8"/>
    <w:rPr>
      <w:b/>
      <w:color w:val="A6A99C"/>
      <w:u w:val="single"/>
    </w:rPr>
  </w:style>
  <w:style w:type="character" w:customStyle="1" w:styleId="Ttulo5Car">
    <w:name w:val="Título 5 Car"/>
    <w:basedOn w:val="Fuentedeprrafopredeter"/>
    <w:link w:val="Ttulo5"/>
    <w:uiPriority w:val="9"/>
    <w:rsid w:val="00C66CF8"/>
    <w:rPr>
      <w:b/>
      <w:i/>
      <w:color w:val="333399"/>
      <w:highlight w:val="white"/>
    </w:rPr>
  </w:style>
  <w:style w:type="character" w:customStyle="1" w:styleId="Ttulo6Car">
    <w:name w:val="Título 6 Car"/>
    <w:basedOn w:val="Fuentedeprrafopredeter"/>
    <w:link w:val="Ttulo6"/>
    <w:uiPriority w:val="9"/>
    <w:rsid w:val="00C66CF8"/>
    <w:rPr>
      <w:color w:val="FFFFFF"/>
      <w:sz w:val="16"/>
      <w:szCs w:val="16"/>
    </w:rPr>
  </w:style>
  <w:style w:type="character" w:customStyle="1" w:styleId="TtuloCar">
    <w:name w:val="Título Car"/>
    <w:basedOn w:val="Fuentedeprrafopredeter"/>
    <w:link w:val="Ttulo"/>
    <w:uiPriority w:val="10"/>
    <w:rsid w:val="00C66CF8"/>
    <w:rPr>
      <w:b/>
      <w:color w:val="333399"/>
      <w:sz w:val="36"/>
      <w:szCs w:val="36"/>
    </w:rPr>
  </w:style>
  <w:style w:type="character" w:customStyle="1" w:styleId="SubttuloCar">
    <w:name w:val="Subtítulo Car"/>
    <w:basedOn w:val="Fuentedeprrafopredeter"/>
    <w:link w:val="Subttulo"/>
    <w:uiPriority w:val="11"/>
    <w:rsid w:val="00C66CF8"/>
    <w:rPr>
      <w:b/>
      <w:color w:val="333399"/>
      <w:sz w:val="24"/>
      <w:szCs w:val="24"/>
      <w:highlight w:val="white"/>
    </w:rPr>
  </w:style>
  <w:style w:type="character" w:styleId="Textoennegrita">
    <w:name w:val="Strong"/>
    <w:basedOn w:val="Fuentedeprrafopredeter"/>
    <w:uiPriority w:val="22"/>
    <w:qFormat/>
    <w:rsid w:val="00C66CF8"/>
    <w:rPr>
      <w:b/>
      <w:bCs/>
      <w:spacing w:val="0"/>
    </w:rPr>
  </w:style>
  <w:style w:type="character" w:styleId="nfasis">
    <w:name w:val="Emphasis"/>
    <w:uiPriority w:val="20"/>
    <w:qFormat/>
    <w:rsid w:val="00C66CF8"/>
    <w:rPr>
      <w:b/>
      <w:bCs/>
      <w:i/>
      <w:iCs/>
      <w:color w:val="5A5A5A" w:themeColor="text1" w:themeTint="A5"/>
    </w:rPr>
  </w:style>
  <w:style w:type="paragraph" w:styleId="Sinespaciado">
    <w:name w:val="No Spacing"/>
    <w:basedOn w:val="Normal"/>
    <w:link w:val="SinespaciadoCar"/>
    <w:uiPriority w:val="1"/>
    <w:qFormat/>
    <w:rsid w:val="00C66CF8"/>
    <w:pPr>
      <w:widowControl/>
      <w:contextualSpacing w:val="0"/>
    </w:pPr>
    <w:rPr>
      <w:rFonts w:eastAsiaTheme="minorEastAsia"/>
      <w:lang w:val="es-ES" w:eastAsia="zh-CN" w:bidi="hi-IN"/>
    </w:rPr>
  </w:style>
  <w:style w:type="character" w:customStyle="1" w:styleId="SinespaciadoCar">
    <w:name w:val="Sin espaciado Car"/>
    <w:basedOn w:val="Fuentedeprrafopredeter"/>
    <w:link w:val="Sinespaciado"/>
    <w:uiPriority w:val="1"/>
    <w:rsid w:val="00C66CF8"/>
    <w:rPr>
      <w:rFonts w:eastAsiaTheme="minorEastAsia"/>
      <w:lang w:val="es-ES" w:eastAsia="zh-CN" w:bidi="hi-IN"/>
    </w:rPr>
  </w:style>
  <w:style w:type="paragraph" w:styleId="Citadestacada">
    <w:name w:val="Intense Quote"/>
    <w:basedOn w:val="Normal"/>
    <w:next w:val="Normal"/>
    <w:link w:val="CitadestacadaCar"/>
    <w:uiPriority w:val="30"/>
    <w:qFormat/>
    <w:rsid w:val="00C66CF8"/>
    <w:pPr>
      <w:widowControl/>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contextualSpacing w:val="0"/>
    </w:pPr>
    <w:rPr>
      <w:rFonts w:asciiTheme="majorHAnsi" w:eastAsiaTheme="majorEastAsia" w:hAnsiTheme="majorHAnsi" w:cstheme="majorBidi"/>
      <w:i/>
      <w:iCs/>
      <w:color w:val="FFFFFF" w:themeColor="background1"/>
      <w:sz w:val="24"/>
      <w:szCs w:val="24"/>
      <w:lang w:val="es-ES" w:eastAsia="zh-CN" w:bidi="hi-IN"/>
    </w:rPr>
  </w:style>
  <w:style w:type="character" w:customStyle="1" w:styleId="CitadestacadaCar">
    <w:name w:val="Cita destacada Car"/>
    <w:basedOn w:val="Fuentedeprrafopredeter"/>
    <w:link w:val="Citadestacada"/>
    <w:uiPriority w:val="30"/>
    <w:rsid w:val="00C66CF8"/>
    <w:rPr>
      <w:rFonts w:asciiTheme="majorHAnsi" w:eastAsiaTheme="majorEastAsia" w:hAnsiTheme="majorHAnsi" w:cstheme="majorBidi"/>
      <w:i/>
      <w:iCs/>
      <w:color w:val="FFFFFF" w:themeColor="background1"/>
      <w:sz w:val="24"/>
      <w:szCs w:val="24"/>
      <w:shd w:val="clear" w:color="auto" w:fill="4F81BD" w:themeFill="accent1"/>
      <w:lang w:val="es-ES" w:eastAsia="zh-CN" w:bidi="hi-IN"/>
    </w:rPr>
  </w:style>
  <w:style w:type="character" w:styleId="nfasissutil">
    <w:name w:val="Subtle Emphasis"/>
    <w:uiPriority w:val="19"/>
    <w:qFormat/>
    <w:rsid w:val="00C66CF8"/>
    <w:rPr>
      <w:i/>
      <w:iCs/>
      <w:color w:val="5A5A5A" w:themeColor="text1" w:themeTint="A5"/>
    </w:rPr>
  </w:style>
  <w:style w:type="character" w:styleId="nfasisintenso">
    <w:name w:val="Intense Emphasis"/>
    <w:uiPriority w:val="21"/>
    <w:qFormat/>
    <w:rsid w:val="00C66CF8"/>
    <w:rPr>
      <w:b/>
      <w:bCs/>
      <w:i/>
      <w:iCs/>
      <w:color w:val="4F81BD" w:themeColor="accent1"/>
      <w:sz w:val="22"/>
      <w:szCs w:val="22"/>
    </w:rPr>
  </w:style>
  <w:style w:type="character" w:styleId="Referenciasutil">
    <w:name w:val="Subtle Reference"/>
    <w:uiPriority w:val="31"/>
    <w:qFormat/>
    <w:rsid w:val="00C66CF8"/>
    <w:rPr>
      <w:color w:val="auto"/>
      <w:u w:val="single" w:color="9BBB59" w:themeColor="accent3"/>
    </w:rPr>
  </w:style>
  <w:style w:type="character" w:styleId="Referenciaintensa">
    <w:name w:val="Intense Reference"/>
    <w:basedOn w:val="Fuentedeprrafopredeter"/>
    <w:uiPriority w:val="32"/>
    <w:qFormat/>
    <w:rsid w:val="00C66CF8"/>
    <w:rPr>
      <w:b/>
      <w:bCs/>
      <w:color w:val="76923C" w:themeColor="accent3" w:themeShade="BF"/>
      <w:u w:val="single" w:color="9BBB59" w:themeColor="accent3"/>
    </w:rPr>
  </w:style>
  <w:style w:type="character" w:styleId="Ttulodellibro">
    <w:name w:val="Book Title"/>
    <w:basedOn w:val="Fuentedeprrafopredeter"/>
    <w:uiPriority w:val="33"/>
    <w:qFormat/>
    <w:rsid w:val="00C66CF8"/>
    <w:rPr>
      <w:rFonts w:asciiTheme="majorHAnsi" w:eastAsiaTheme="majorEastAsia" w:hAnsiTheme="majorHAnsi" w:cstheme="majorBidi"/>
      <w:b/>
      <w:bCs/>
      <w:i/>
      <w:iCs/>
      <w:color w:val="auto"/>
    </w:rPr>
  </w:style>
  <w:style w:type="paragraph" w:styleId="TtulodeTDC">
    <w:name w:val="TOC Heading"/>
    <w:basedOn w:val="Ttulo1"/>
    <w:next w:val="Normal"/>
    <w:uiPriority w:val="39"/>
    <w:semiHidden/>
    <w:unhideWhenUsed/>
    <w:qFormat/>
    <w:rsid w:val="00C66CF8"/>
    <w:pPr>
      <w:widowControl/>
      <w:pBdr>
        <w:bottom w:val="single" w:sz="12" w:space="1" w:color="365F91" w:themeColor="accent1" w:themeShade="BF"/>
      </w:pBdr>
      <w:spacing w:before="600" w:after="80" w:line="240" w:lineRule="auto"/>
      <w:ind w:left="432" w:hanging="432"/>
      <w:contextualSpacing w:val="0"/>
      <w:outlineLvl w:val="9"/>
    </w:pPr>
    <w:rPr>
      <w:rFonts w:asciiTheme="majorHAnsi" w:eastAsiaTheme="majorEastAsia" w:hAnsiTheme="majorHAnsi" w:cstheme="majorBidi"/>
      <w:bCs/>
      <w:color w:val="365F91" w:themeColor="accent1" w:themeShade="BF"/>
      <w:sz w:val="24"/>
      <w:szCs w:val="24"/>
      <w:lang w:val="es-ES" w:eastAsia="zh-CN" w:bidi="en-US"/>
    </w:rPr>
  </w:style>
  <w:style w:type="paragraph" w:customStyle="1" w:styleId="Estilo1">
    <w:name w:val="Estilo1"/>
    <w:basedOn w:val="Normal"/>
    <w:autoRedefine/>
    <w:qFormat/>
    <w:rsid w:val="00C66CF8"/>
    <w:pPr>
      <w:widowControl/>
      <w:contextualSpacing w:val="0"/>
    </w:pPr>
    <w:rPr>
      <w:rFonts w:eastAsiaTheme="minorEastAsia"/>
      <w:lang w:val="es-ES" w:eastAsia="zh-CN" w:bidi="hi-IN"/>
    </w:rPr>
  </w:style>
  <w:style w:type="paragraph" w:customStyle="1" w:styleId="Estilo2">
    <w:name w:val="Estilo2"/>
    <w:basedOn w:val="Normal"/>
    <w:autoRedefine/>
    <w:qFormat/>
    <w:rsid w:val="00C66CF8"/>
    <w:pPr>
      <w:widowControl/>
      <w:contextualSpacing w:val="0"/>
    </w:pPr>
    <w:rPr>
      <w:rFonts w:eastAsiaTheme="minorEastAsia"/>
      <w:lang w:val="es-ES"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434343"/>
        <w:sz w:val="22"/>
        <w:szCs w:val="22"/>
        <w:lang w:val="es-CL" w:eastAsia="es-CL" w:bidi="ar-SA"/>
      </w:rPr>
    </w:rPrDefault>
    <w:pPrDefault>
      <w:pPr>
        <w:widowControl w:val="0"/>
        <w:contextualSpacing/>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index 2"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index heading" w:uiPriority="0"/>
    <w:lsdException w:name="caption" w:uiPriority="35" w:qFormat="1"/>
    <w:lsdException w:name="table of authorities" w:uiPriority="0"/>
    <w:lsdException w:name="toa heading"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link w:val="Ttulo1Car"/>
    <w:uiPriority w:val="9"/>
    <w:qFormat/>
    <w:pPr>
      <w:spacing w:before="40" w:after="40" w:line="276" w:lineRule="auto"/>
      <w:outlineLvl w:val="0"/>
    </w:pPr>
    <w:rPr>
      <w:b/>
      <w:color w:val="333399"/>
      <w:sz w:val="28"/>
      <w:szCs w:val="28"/>
    </w:rPr>
  </w:style>
  <w:style w:type="paragraph" w:styleId="Ttulo2">
    <w:name w:val="heading 2"/>
    <w:basedOn w:val="Normal"/>
    <w:next w:val="Normal"/>
    <w:link w:val="Ttulo2Car"/>
    <w:uiPriority w:val="9"/>
    <w:qFormat/>
    <w:pPr>
      <w:spacing w:before="30" w:after="30" w:line="276" w:lineRule="auto"/>
      <w:outlineLvl w:val="1"/>
    </w:pPr>
    <w:rPr>
      <w:b/>
      <w:color w:val="333399"/>
      <w:sz w:val="24"/>
      <w:szCs w:val="24"/>
    </w:rPr>
  </w:style>
  <w:style w:type="paragraph" w:styleId="Ttulo3">
    <w:name w:val="heading 3"/>
    <w:basedOn w:val="Normal"/>
    <w:next w:val="Normal"/>
    <w:link w:val="Ttulo3Car"/>
    <w:uiPriority w:val="9"/>
    <w:qFormat/>
    <w:pPr>
      <w:spacing w:line="276" w:lineRule="auto"/>
      <w:jc w:val="left"/>
      <w:outlineLvl w:val="2"/>
    </w:pPr>
    <w:rPr>
      <w:b/>
      <w:color w:val="333399"/>
    </w:rPr>
  </w:style>
  <w:style w:type="paragraph" w:styleId="Ttulo4">
    <w:name w:val="heading 4"/>
    <w:basedOn w:val="Normal"/>
    <w:next w:val="Normal"/>
    <w:link w:val="Ttulo4Car"/>
    <w:uiPriority w:val="9"/>
    <w:qFormat/>
    <w:pPr>
      <w:outlineLvl w:val="3"/>
    </w:pPr>
    <w:rPr>
      <w:b/>
      <w:color w:val="A6A99C"/>
      <w:u w:val="single"/>
    </w:rPr>
  </w:style>
  <w:style w:type="paragraph" w:styleId="Ttulo5">
    <w:name w:val="heading 5"/>
    <w:basedOn w:val="Normal"/>
    <w:next w:val="Normal"/>
    <w:link w:val="Ttulo5Car"/>
    <w:uiPriority w:val="9"/>
    <w:qFormat/>
    <w:pPr>
      <w:outlineLvl w:val="4"/>
    </w:pPr>
    <w:rPr>
      <w:b/>
      <w:i/>
      <w:color w:val="333399"/>
      <w:highlight w:val="white"/>
    </w:rPr>
  </w:style>
  <w:style w:type="paragraph" w:styleId="Ttulo6">
    <w:name w:val="heading 6"/>
    <w:basedOn w:val="Normal"/>
    <w:next w:val="Normal"/>
    <w:link w:val="Ttulo6Car"/>
    <w:uiPriority w:val="9"/>
    <w:qFormat/>
    <w:pPr>
      <w:outlineLvl w:val="5"/>
    </w:pPr>
    <w:rPr>
      <w:color w:val="FFFFFF"/>
      <w:sz w:val="16"/>
      <w:szCs w:val="16"/>
      <w:shd w:val="clear" w:color="auto" w:fill="E6B8AF"/>
    </w:rPr>
  </w:style>
  <w:style w:type="paragraph" w:styleId="Ttulo7">
    <w:name w:val="heading 7"/>
    <w:basedOn w:val="Normal"/>
    <w:next w:val="Normal"/>
    <w:link w:val="Ttulo7Car"/>
    <w:uiPriority w:val="9"/>
    <w:semiHidden/>
    <w:unhideWhenUsed/>
    <w:qFormat/>
    <w:rsid w:val="00C66CF8"/>
    <w:pPr>
      <w:widowControl/>
      <w:spacing w:before="320" w:after="100"/>
      <w:ind w:left="1296" w:hanging="1296"/>
      <w:contextualSpacing w:val="0"/>
      <w:outlineLvl w:val="6"/>
    </w:pPr>
    <w:rPr>
      <w:rFonts w:asciiTheme="majorHAnsi" w:eastAsiaTheme="majorEastAsia" w:hAnsiTheme="majorHAnsi" w:cstheme="majorBidi"/>
      <w:b/>
      <w:bCs/>
      <w:color w:val="9BBB59" w:themeColor="accent3"/>
      <w:sz w:val="20"/>
      <w:szCs w:val="20"/>
      <w:lang w:val="es-ES" w:eastAsia="zh-CN" w:bidi="hi-IN"/>
    </w:rPr>
  </w:style>
  <w:style w:type="paragraph" w:styleId="Ttulo8">
    <w:name w:val="heading 8"/>
    <w:basedOn w:val="Normal"/>
    <w:next w:val="Normal"/>
    <w:link w:val="Ttulo8Car"/>
    <w:uiPriority w:val="9"/>
    <w:semiHidden/>
    <w:unhideWhenUsed/>
    <w:qFormat/>
    <w:rsid w:val="00C66CF8"/>
    <w:pPr>
      <w:widowControl/>
      <w:spacing w:before="320" w:after="100"/>
      <w:ind w:left="1440" w:hanging="1440"/>
      <w:contextualSpacing w:val="0"/>
      <w:outlineLvl w:val="7"/>
    </w:pPr>
    <w:rPr>
      <w:rFonts w:asciiTheme="majorHAnsi" w:eastAsiaTheme="majorEastAsia" w:hAnsiTheme="majorHAnsi" w:cstheme="majorBidi"/>
      <w:b/>
      <w:bCs/>
      <w:i/>
      <w:iCs/>
      <w:color w:val="9BBB59" w:themeColor="accent3"/>
      <w:sz w:val="20"/>
      <w:szCs w:val="20"/>
      <w:lang w:val="es-ES" w:eastAsia="zh-CN" w:bidi="hi-IN"/>
    </w:rPr>
  </w:style>
  <w:style w:type="paragraph" w:styleId="Ttulo9">
    <w:name w:val="heading 9"/>
    <w:basedOn w:val="Normal"/>
    <w:next w:val="Normal"/>
    <w:link w:val="Ttulo9Car"/>
    <w:uiPriority w:val="9"/>
    <w:semiHidden/>
    <w:unhideWhenUsed/>
    <w:qFormat/>
    <w:rsid w:val="00C66CF8"/>
    <w:pPr>
      <w:widowControl/>
      <w:spacing w:before="320" w:after="100"/>
      <w:ind w:left="1584" w:hanging="1584"/>
      <w:contextualSpacing w:val="0"/>
      <w:outlineLvl w:val="8"/>
    </w:pPr>
    <w:rPr>
      <w:rFonts w:asciiTheme="majorHAnsi" w:eastAsiaTheme="majorEastAsia" w:hAnsiTheme="majorHAnsi" w:cstheme="majorBidi"/>
      <w:i/>
      <w:iCs/>
      <w:color w:val="9BBB59" w:themeColor="accent3"/>
      <w:sz w:val="20"/>
      <w:szCs w:val="20"/>
      <w:lang w:val="es-E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spacing w:line="276" w:lineRule="auto"/>
      <w:jc w:val="center"/>
    </w:pPr>
    <w:rPr>
      <w:b/>
      <w:color w:val="333399"/>
      <w:sz w:val="36"/>
      <w:szCs w:val="36"/>
    </w:rPr>
  </w:style>
  <w:style w:type="paragraph" w:styleId="Subttulo">
    <w:name w:val="Subtitle"/>
    <w:basedOn w:val="Normal"/>
    <w:next w:val="Normal"/>
    <w:link w:val="SubttuloCar"/>
    <w:uiPriority w:val="11"/>
    <w:qFormat/>
    <w:rPr>
      <w:b/>
      <w:color w:val="333399"/>
      <w:sz w:val="24"/>
      <w:szCs w:val="24"/>
      <w:highlight w:val="white"/>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CellMar>
        <w:top w:w="0" w:type="dxa"/>
        <w:left w:w="0" w:type="dxa"/>
        <w:bottom w:w="0" w:type="dxa"/>
        <w:right w:w="0"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0" w:type="dxa"/>
        <w:left w:w="0" w:type="dxa"/>
        <w:bottom w:w="0" w:type="dxa"/>
        <w:right w:w="0" w:type="dxa"/>
      </w:tblCellMar>
    </w:tblPr>
  </w:style>
  <w:style w:type="table" w:customStyle="1" w:styleId="ac">
    <w:basedOn w:val="TableNormal"/>
    <w:tblPr>
      <w:tblStyleRowBandSize w:val="1"/>
      <w:tblStyleColBandSize w:val="1"/>
      <w:tblCellMar>
        <w:top w:w="0" w:type="dxa"/>
        <w:left w:w="0" w:type="dxa"/>
        <w:bottom w:w="0" w:type="dxa"/>
        <w:right w:w="0" w:type="dxa"/>
      </w:tblCellMar>
    </w:tblPr>
  </w:style>
  <w:style w:type="table" w:customStyle="1" w:styleId="ad">
    <w:basedOn w:val="TableNormal"/>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CellMar>
        <w:top w:w="0" w:type="dxa"/>
        <w:left w:w="0" w:type="dxa"/>
        <w:bottom w:w="0" w:type="dxa"/>
        <w:right w:w="0" w:type="dxa"/>
      </w:tblCellMar>
    </w:tblPr>
  </w:style>
  <w:style w:type="table" w:customStyle="1" w:styleId="af">
    <w:basedOn w:val="TableNormal"/>
    <w:tblPr>
      <w:tblStyleRowBandSize w:val="1"/>
      <w:tblStyleColBandSize w:val="1"/>
      <w:tblCellMar>
        <w:top w:w="0" w:type="dxa"/>
        <w:left w:w="0" w:type="dxa"/>
        <w:bottom w:w="0" w:type="dxa"/>
        <w:right w:w="0" w:type="dxa"/>
      </w:tblCellMar>
    </w:tblPr>
  </w:style>
  <w:style w:type="table" w:customStyle="1" w:styleId="af0">
    <w:basedOn w:val="TableNormal"/>
    <w:tblPr>
      <w:tblStyleRowBandSize w:val="1"/>
      <w:tblStyleColBandSize w:val="1"/>
      <w:tblCellMar>
        <w:top w:w="0" w:type="dxa"/>
        <w:left w:w="0" w:type="dxa"/>
        <w:bottom w:w="0" w:type="dxa"/>
        <w:right w:w="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C66CF8"/>
    <w:rPr>
      <w:rFonts w:ascii="Tahoma" w:hAnsi="Tahoma" w:cs="Tahoma"/>
      <w:sz w:val="16"/>
      <w:szCs w:val="16"/>
    </w:rPr>
  </w:style>
  <w:style w:type="character" w:customStyle="1" w:styleId="TextodegloboCar">
    <w:name w:val="Texto de globo Car"/>
    <w:basedOn w:val="Fuentedeprrafopredeter"/>
    <w:link w:val="Textodeglobo"/>
    <w:uiPriority w:val="99"/>
    <w:semiHidden/>
    <w:rsid w:val="00C66CF8"/>
    <w:rPr>
      <w:rFonts w:ascii="Tahoma" w:hAnsi="Tahoma" w:cs="Tahoma"/>
      <w:sz w:val="16"/>
      <w:szCs w:val="16"/>
    </w:rPr>
  </w:style>
  <w:style w:type="character" w:customStyle="1" w:styleId="Ttulo7Car">
    <w:name w:val="Título 7 Car"/>
    <w:basedOn w:val="Fuentedeprrafopredeter"/>
    <w:link w:val="Ttulo7"/>
    <w:uiPriority w:val="9"/>
    <w:semiHidden/>
    <w:rsid w:val="00C66CF8"/>
    <w:rPr>
      <w:rFonts w:asciiTheme="majorHAnsi" w:eastAsiaTheme="majorEastAsia" w:hAnsiTheme="majorHAnsi" w:cstheme="majorBidi"/>
      <w:b/>
      <w:bCs/>
      <w:color w:val="9BBB59" w:themeColor="accent3"/>
      <w:sz w:val="20"/>
      <w:szCs w:val="20"/>
      <w:lang w:val="es-ES" w:eastAsia="zh-CN" w:bidi="hi-IN"/>
    </w:rPr>
  </w:style>
  <w:style w:type="character" w:customStyle="1" w:styleId="Ttulo8Car">
    <w:name w:val="Título 8 Car"/>
    <w:basedOn w:val="Fuentedeprrafopredeter"/>
    <w:link w:val="Ttulo8"/>
    <w:uiPriority w:val="9"/>
    <w:semiHidden/>
    <w:rsid w:val="00C66CF8"/>
    <w:rPr>
      <w:rFonts w:asciiTheme="majorHAnsi" w:eastAsiaTheme="majorEastAsia" w:hAnsiTheme="majorHAnsi" w:cstheme="majorBidi"/>
      <w:b/>
      <w:bCs/>
      <w:i/>
      <w:iCs/>
      <w:color w:val="9BBB59" w:themeColor="accent3"/>
      <w:sz w:val="20"/>
      <w:szCs w:val="20"/>
      <w:lang w:val="es-ES" w:eastAsia="zh-CN" w:bidi="hi-IN"/>
    </w:rPr>
  </w:style>
  <w:style w:type="character" w:customStyle="1" w:styleId="Ttulo9Car">
    <w:name w:val="Título 9 Car"/>
    <w:basedOn w:val="Fuentedeprrafopredeter"/>
    <w:link w:val="Ttulo9"/>
    <w:uiPriority w:val="9"/>
    <w:semiHidden/>
    <w:rsid w:val="00C66CF8"/>
    <w:rPr>
      <w:rFonts w:asciiTheme="majorHAnsi" w:eastAsiaTheme="majorEastAsia" w:hAnsiTheme="majorHAnsi" w:cstheme="majorBidi"/>
      <w:i/>
      <w:iCs/>
      <w:color w:val="9BBB59" w:themeColor="accent3"/>
      <w:sz w:val="20"/>
      <w:szCs w:val="20"/>
      <w:lang w:val="es-ES" w:eastAsia="zh-CN" w:bidi="hi-IN"/>
    </w:rPr>
  </w:style>
  <w:style w:type="character" w:customStyle="1" w:styleId="ListLabel1">
    <w:name w:val="ListLabel 1"/>
    <w:rsid w:val="00C66CF8"/>
    <w:rPr>
      <w:u w:val="none"/>
    </w:rPr>
  </w:style>
  <w:style w:type="character" w:customStyle="1" w:styleId="ListLabel2">
    <w:name w:val="ListLabel 2"/>
    <w:rsid w:val="00C66CF8"/>
    <w:rPr>
      <w:u w:val="none"/>
    </w:rPr>
  </w:style>
  <w:style w:type="character" w:customStyle="1" w:styleId="ListLabel3">
    <w:name w:val="ListLabel 3"/>
    <w:rsid w:val="00C66CF8"/>
    <w:rPr>
      <w:u w:val="none"/>
    </w:rPr>
  </w:style>
  <w:style w:type="character" w:customStyle="1" w:styleId="ListLabel4">
    <w:name w:val="ListLabel 4"/>
    <w:rsid w:val="00C66CF8"/>
    <w:rPr>
      <w:u w:val="none"/>
    </w:rPr>
  </w:style>
  <w:style w:type="character" w:customStyle="1" w:styleId="ListLabel5">
    <w:name w:val="ListLabel 5"/>
    <w:rsid w:val="00C66CF8"/>
    <w:rPr>
      <w:u w:val="none"/>
    </w:rPr>
  </w:style>
  <w:style w:type="character" w:customStyle="1" w:styleId="ListLabel6">
    <w:name w:val="ListLabel 6"/>
    <w:rsid w:val="00C66CF8"/>
    <w:rPr>
      <w:u w:val="none"/>
    </w:rPr>
  </w:style>
  <w:style w:type="character" w:customStyle="1" w:styleId="ListLabel7">
    <w:name w:val="ListLabel 7"/>
    <w:rsid w:val="00C66CF8"/>
    <w:rPr>
      <w:u w:val="none"/>
    </w:rPr>
  </w:style>
  <w:style w:type="character" w:customStyle="1" w:styleId="ListLabel8">
    <w:name w:val="ListLabel 8"/>
    <w:rsid w:val="00C66CF8"/>
    <w:rPr>
      <w:u w:val="none"/>
    </w:rPr>
  </w:style>
  <w:style w:type="character" w:customStyle="1" w:styleId="ListLabel9">
    <w:name w:val="ListLabel 9"/>
    <w:rsid w:val="00C66CF8"/>
    <w:rPr>
      <w:u w:val="none"/>
    </w:rPr>
  </w:style>
  <w:style w:type="character" w:customStyle="1" w:styleId="ListLabel10">
    <w:name w:val="ListLabel 10"/>
    <w:rsid w:val="00C66CF8"/>
    <w:rPr>
      <w:u w:val="none"/>
    </w:rPr>
  </w:style>
  <w:style w:type="character" w:customStyle="1" w:styleId="ListLabel11">
    <w:name w:val="ListLabel 11"/>
    <w:rsid w:val="00C66CF8"/>
    <w:rPr>
      <w:u w:val="none"/>
    </w:rPr>
  </w:style>
  <w:style w:type="character" w:customStyle="1" w:styleId="ListLabel12">
    <w:name w:val="ListLabel 12"/>
    <w:rsid w:val="00C66CF8"/>
    <w:rPr>
      <w:u w:val="none"/>
    </w:rPr>
  </w:style>
  <w:style w:type="character" w:customStyle="1" w:styleId="ListLabel13">
    <w:name w:val="ListLabel 13"/>
    <w:rsid w:val="00C66CF8"/>
    <w:rPr>
      <w:u w:val="none"/>
    </w:rPr>
  </w:style>
  <w:style w:type="character" w:customStyle="1" w:styleId="ListLabel14">
    <w:name w:val="ListLabel 14"/>
    <w:rsid w:val="00C66CF8"/>
    <w:rPr>
      <w:u w:val="none"/>
    </w:rPr>
  </w:style>
  <w:style w:type="character" w:customStyle="1" w:styleId="ListLabel15">
    <w:name w:val="ListLabel 15"/>
    <w:rsid w:val="00C66CF8"/>
    <w:rPr>
      <w:u w:val="none"/>
    </w:rPr>
  </w:style>
  <w:style w:type="character" w:customStyle="1" w:styleId="ListLabel16">
    <w:name w:val="ListLabel 16"/>
    <w:rsid w:val="00C66CF8"/>
    <w:rPr>
      <w:u w:val="none"/>
    </w:rPr>
  </w:style>
  <w:style w:type="character" w:customStyle="1" w:styleId="ListLabel17">
    <w:name w:val="ListLabel 17"/>
    <w:rsid w:val="00C66CF8"/>
    <w:rPr>
      <w:u w:val="none"/>
    </w:rPr>
  </w:style>
  <w:style w:type="character" w:customStyle="1" w:styleId="ListLabel18">
    <w:name w:val="ListLabel 18"/>
    <w:rsid w:val="00C66CF8"/>
    <w:rPr>
      <w:u w:val="none"/>
    </w:rPr>
  </w:style>
  <w:style w:type="character" w:customStyle="1" w:styleId="ListLabel19">
    <w:name w:val="ListLabel 19"/>
    <w:rsid w:val="00C66CF8"/>
    <w:rPr>
      <w:rFonts w:eastAsia="Arial" w:cs="Arial"/>
      <w:color w:val="222222"/>
      <w:sz w:val="21"/>
      <w:szCs w:val="21"/>
      <w:highlight w:val="white"/>
      <w:u w:val="none"/>
    </w:rPr>
  </w:style>
  <w:style w:type="character" w:customStyle="1" w:styleId="ListLabel20">
    <w:name w:val="ListLabel 20"/>
    <w:rsid w:val="00C66CF8"/>
    <w:rPr>
      <w:u w:val="none"/>
    </w:rPr>
  </w:style>
  <w:style w:type="character" w:customStyle="1" w:styleId="ListLabel21">
    <w:name w:val="ListLabel 21"/>
    <w:rsid w:val="00C66CF8"/>
    <w:rPr>
      <w:u w:val="none"/>
    </w:rPr>
  </w:style>
  <w:style w:type="character" w:customStyle="1" w:styleId="ListLabel22">
    <w:name w:val="ListLabel 22"/>
    <w:rsid w:val="00C66CF8"/>
    <w:rPr>
      <w:u w:val="none"/>
    </w:rPr>
  </w:style>
  <w:style w:type="character" w:customStyle="1" w:styleId="ListLabel23">
    <w:name w:val="ListLabel 23"/>
    <w:rsid w:val="00C66CF8"/>
    <w:rPr>
      <w:u w:val="none"/>
    </w:rPr>
  </w:style>
  <w:style w:type="character" w:customStyle="1" w:styleId="ListLabel24">
    <w:name w:val="ListLabel 24"/>
    <w:rsid w:val="00C66CF8"/>
    <w:rPr>
      <w:u w:val="none"/>
    </w:rPr>
  </w:style>
  <w:style w:type="character" w:customStyle="1" w:styleId="ListLabel25">
    <w:name w:val="ListLabel 25"/>
    <w:rsid w:val="00C66CF8"/>
    <w:rPr>
      <w:u w:val="none"/>
    </w:rPr>
  </w:style>
  <w:style w:type="character" w:customStyle="1" w:styleId="ListLabel26">
    <w:name w:val="ListLabel 26"/>
    <w:rsid w:val="00C66CF8"/>
    <w:rPr>
      <w:u w:val="none"/>
    </w:rPr>
  </w:style>
  <w:style w:type="character" w:customStyle="1" w:styleId="ListLabel27">
    <w:name w:val="ListLabel 27"/>
    <w:rsid w:val="00C66CF8"/>
    <w:rPr>
      <w:u w:val="none"/>
    </w:rPr>
  </w:style>
  <w:style w:type="character" w:customStyle="1" w:styleId="ListLabel28">
    <w:name w:val="ListLabel 28"/>
    <w:rsid w:val="00C66CF8"/>
    <w:rPr>
      <w:u w:val="none"/>
    </w:rPr>
  </w:style>
  <w:style w:type="character" w:customStyle="1" w:styleId="ListLabel29">
    <w:name w:val="ListLabel 29"/>
    <w:rsid w:val="00C66CF8"/>
    <w:rPr>
      <w:u w:val="none"/>
    </w:rPr>
  </w:style>
  <w:style w:type="character" w:customStyle="1" w:styleId="ListLabel30">
    <w:name w:val="ListLabel 30"/>
    <w:rsid w:val="00C66CF8"/>
    <w:rPr>
      <w:u w:val="none"/>
    </w:rPr>
  </w:style>
  <w:style w:type="character" w:customStyle="1" w:styleId="ListLabel31">
    <w:name w:val="ListLabel 31"/>
    <w:rsid w:val="00C66CF8"/>
    <w:rPr>
      <w:u w:val="none"/>
    </w:rPr>
  </w:style>
  <w:style w:type="character" w:customStyle="1" w:styleId="ListLabel32">
    <w:name w:val="ListLabel 32"/>
    <w:rsid w:val="00C66CF8"/>
    <w:rPr>
      <w:u w:val="none"/>
    </w:rPr>
  </w:style>
  <w:style w:type="character" w:customStyle="1" w:styleId="ListLabel33">
    <w:name w:val="ListLabel 33"/>
    <w:rsid w:val="00C66CF8"/>
    <w:rPr>
      <w:u w:val="none"/>
    </w:rPr>
  </w:style>
  <w:style w:type="character" w:customStyle="1" w:styleId="ListLabel34">
    <w:name w:val="ListLabel 34"/>
    <w:rsid w:val="00C66CF8"/>
    <w:rPr>
      <w:u w:val="none"/>
    </w:rPr>
  </w:style>
  <w:style w:type="character" w:customStyle="1" w:styleId="ListLabel35">
    <w:name w:val="ListLabel 35"/>
    <w:rsid w:val="00C66CF8"/>
    <w:rPr>
      <w:u w:val="none"/>
    </w:rPr>
  </w:style>
  <w:style w:type="character" w:customStyle="1" w:styleId="ListLabel36">
    <w:name w:val="ListLabel 36"/>
    <w:rsid w:val="00C66CF8"/>
    <w:rPr>
      <w:u w:val="none"/>
    </w:rPr>
  </w:style>
  <w:style w:type="character" w:customStyle="1" w:styleId="ListLabel37">
    <w:name w:val="ListLabel 37"/>
    <w:rsid w:val="00C66CF8"/>
    <w:rPr>
      <w:u w:val="none"/>
    </w:rPr>
  </w:style>
  <w:style w:type="character" w:customStyle="1" w:styleId="ListLabel38">
    <w:name w:val="ListLabel 38"/>
    <w:rsid w:val="00C66CF8"/>
    <w:rPr>
      <w:u w:val="none"/>
    </w:rPr>
  </w:style>
  <w:style w:type="character" w:customStyle="1" w:styleId="ListLabel39">
    <w:name w:val="ListLabel 39"/>
    <w:rsid w:val="00C66CF8"/>
    <w:rPr>
      <w:u w:val="none"/>
    </w:rPr>
  </w:style>
  <w:style w:type="character" w:customStyle="1" w:styleId="ListLabel40">
    <w:name w:val="ListLabel 40"/>
    <w:rsid w:val="00C66CF8"/>
    <w:rPr>
      <w:u w:val="none"/>
    </w:rPr>
  </w:style>
  <w:style w:type="character" w:customStyle="1" w:styleId="ListLabel41">
    <w:name w:val="ListLabel 41"/>
    <w:rsid w:val="00C66CF8"/>
    <w:rPr>
      <w:u w:val="none"/>
    </w:rPr>
  </w:style>
  <w:style w:type="character" w:customStyle="1" w:styleId="ListLabel42">
    <w:name w:val="ListLabel 42"/>
    <w:rsid w:val="00C66CF8"/>
    <w:rPr>
      <w:u w:val="none"/>
    </w:rPr>
  </w:style>
  <w:style w:type="character" w:customStyle="1" w:styleId="ListLabel43">
    <w:name w:val="ListLabel 43"/>
    <w:rsid w:val="00C66CF8"/>
    <w:rPr>
      <w:u w:val="none"/>
    </w:rPr>
  </w:style>
  <w:style w:type="character" w:customStyle="1" w:styleId="ListLabel44">
    <w:name w:val="ListLabel 44"/>
    <w:rsid w:val="00C66CF8"/>
    <w:rPr>
      <w:u w:val="none"/>
    </w:rPr>
  </w:style>
  <w:style w:type="character" w:customStyle="1" w:styleId="ListLabel45">
    <w:name w:val="ListLabel 45"/>
    <w:rsid w:val="00C66CF8"/>
    <w:rPr>
      <w:u w:val="none"/>
    </w:rPr>
  </w:style>
  <w:style w:type="character" w:customStyle="1" w:styleId="ListLabel46">
    <w:name w:val="ListLabel 46"/>
    <w:rsid w:val="00C66CF8"/>
    <w:rPr>
      <w:u w:val="none"/>
    </w:rPr>
  </w:style>
  <w:style w:type="character" w:customStyle="1" w:styleId="ListLabel47">
    <w:name w:val="ListLabel 47"/>
    <w:rsid w:val="00C66CF8"/>
    <w:rPr>
      <w:u w:val="none"/>
    </w:rPr>
  </w:style>
  <w:style w:type="character" w:customStyle="1" w:styleId="ListLabel48">
    <w:name w:val="ListLabel 48"/>
    <w:rsid w:val="00C66CF8"/>
    <w:rPr>
      <w:u w:val="none"/>
    </w:rPr>
  </w:style>
  <w:style w:type="character" w:customStyle="1" w:styleId="ListLabel49">
    <w:name w:val="ListLabel 49"/>
    <w:rsid w:val="00C66CF8"/>
    <w:rPr>
      <w:u w:val="none"/>
    </w:rPr>
  </w:style>
  <w:style w:type="character" w:customStyle="1" w:styleId="ListLabel50">
    <w:name w:val="ListLabel 50"/>
    <w:rsid w:val="00C66CF8"/>
    <w:rPr>
      <w:u w:val="none"/>
    </w:rPr>
  </w:style>
  <w:style w:type="character" w:customStyle="1" w:styleId="ListLabel51">
    <w:name w:val="ListLabel 51"/>
    <w:rsid w:val="00C66CF8"/>
    <w:rPr>
      <w:u w:val="none"/>
    </w:rPr>
  </w:style>
  <w:style w:type="character" w:customStyle="1" w:styleId="ListLabel52">
    <w:name w:val="ListLabel 52"/>
    <w:rsid w:val="00C66CF8"/>
    <w:rPr>
      <w:u w:val="none"/>
    </w:rPr>
  </w:style>
  <w:style w:type="character" w:customStyle="1" w:styleId="ListLabel53">
    <w:name w:val="ListLabel 53"/>
    <w:rsid w:val="00C66CF8"/>
    <w:rPr>
      <w:u w:val="none"/>
    </w:rPr>
  </w:style>
  <w:style w:type="character" w:customStyle="1" w:styleId="ListLabel54">
    <w:name w:val="ListLabel 54"/>
    <w:rsid w:val="00C66CF8"/>
    <w:rPr>
      <w:u w:val="none"/>
    </w:rPr>
  </w:style>
  <w:style w:type="character" w:customStyle="1" w:styleId="ListLabel55">
    <w:name w:val="ListLabel 55"/>
    <w:rsid w:val="00C66CF8"/>
    <w:rPr>
      <w:u w:val="none"/>
    </w:rPr>
  </w:style>
  <w:style w:type="character" w:customStyle="1" w:styleId="ListLabel56">
    <w:name w:val="ListLabel 56"/>
    <w:rsid w:val="00C66CF8"/>
    <w:rPr>
      <w:u w:val="none"/>
    </w:rPr>
  </w:style>
  <w:style w:type="character" w:customStyle="1" w:styleId="ListLabel57">
    <w:name w:val="ListLabel 57"/>
    <w:rsid w:val="00C66CF8"/>
    <w:rPr>
      <w:u w:val="none"/>
    </w:rPr>
  </w:style>
  <w:style w:type="character" w:customStyle="1" w:styleId="ListLabel58">
    <w:name w:val="ListLabel 58"/>
    <w:rsid w:val="00C66CF8"/>
    <w:rPr>
      <w:u w:val="none"/>
    </w:rPr>
  </w:style>
  <w:style w:type="character" w:customStyle="1" w:styleId="ListLabel59">
    <w:name w:val="ListLabel 59"/>
    <w:rsid w:val="00C66CF8"/>
    <w:rPr>
      <w:u w:val="none"/>
    </w:rPr>
  </w:style>
  <w:style w:type="character" w:customStyle="1" w:styleId="ListLabel60">
    <w:name w:val="ListLabel 60"/>
    <w:rsid w:val="00C66CF8"/>
    <w:rPr>
      <w:u w:val="none"/>
    </w:rPr>
  </w:style>
  <w:style w:type="character" w:customStyle="1" w:styleId="ListLabel61">
    <w:name w:val="ListLabel 61"/>
    <w:rsid w:val="00C66CF8"/>
    <w:rPr>
      <w:u w:val="none"/>
    </w:rPr>
  </w:style>
  <w:style w:type="character" w:customStyle="1" w:styleId="ListLabel62">
    <w:name w:val="ListLabel 62"/>
    <w:rsid w:val="00C66CF8"/>
    <w:rPr>
      <w:u w:val="none"/>
    </w:rPr>
  </w:style>
  <w:style w:type="character" w:customStyle="1" w:styleId="ListLabel63">
    <w:name w:val="ListLabel 63"/>
    <w:rsid w:val="00C66CF8"/>
    <w:rPr>
      <w:u w:val="none"/>
    </w:rPr>
  </w:style>
  <w:style w:type="character" w:customStyle="1" w:styleId="ListLabel64">
    <w:name w:val="ListLabel 64"/>
    <w:rsid w:val="00C66CF8"/>
    <w:rPr>
      <w:u w:val="none"/>
    </w:rPr>
  </w:style>
  <w:style w:type="character" w:customStyle="1" w:styleId="ListLabel65">
    <w:name w:val="ListLabel 65"/>
    <w:rsid w:val="00C66CF8"/>
    <w:rPr>
      <w:u w:val="none"/>
    </w:rPr>
  </w:style>
  <w:style w:type="character" w:customStyle="1" w:styleId="ListLabel66">
    <w:name w:val="ListLabel 66"/>
    <w:rsid w:val="00C66CF8"/>
    <w:rPr>
      <w:u w:val="none"/>
    </w:rPr>
  </w:style>
  <w:style w:type="character" w:customStyle="1" w:styleId="ListLabel67">
    <w:name w:val="ListLabel 67"/>
    <w:rsid w:val="00C66CF8"/>
    <w:rPr>
      <w:u w:val="none"/>
    </w:rPr>
  </w:style>
  <w:style w:type="character" w:customStyle="1" w:styleId="ListLabel68">
    <w:name w:val="ListLabel 68"/>
    <w:rsid w:val="00C66CF8"/>
    <w:rPr>
      <w:u w:val="none"/>
    </w:rPr>
  </w:style>
  <w:style w:type="character" w:customStyle="1" w:styleId="ListLabel69">
    <w:name w:val="ListLabel 69"/>
    <w:rsid w:val="00C66CF8"/>
    <w:rPr>
      <w:u w:val="none"/>
    </w:rPr>
  </w:style>
  <w:style w:type="character" w:customStyle="1" w:styleId="ListLabel70">
    <w:name w:val="ListLabel 70"/>
    <w:rsid w:val="00C66CF8"/>
    <w:rPr>
      <w:u w:val="none"/>
    </w:rPr>
  </w:style>
  <w:style w:type="character" w:customStyle="1" w:styleId="ListLabel71">
    <w:name w:val="ListLabel 71"/>
    <w:rsid w:val="00C66CF8"/>
    <w:rPr>
      <w:u w:val="none"/>
    </w:rPr>
  </w:style>
  <w:style w:type="character" w:customStyle="1" w:styleId="ListLabel72">
    <w:name w:val="ListLabel 72"/>
    <w:rsid w:val="00C66CF8"/>
    <w:rPr>
      <w:u w:val="none"/>
    </w:rPr>
  </w:style>
  <w:style w:type="character" w:customStyle="1" w:styleId="ListLabel73">
    <w:name w:val="ListLabel 73"/>
    <w:rsid w:val="00C66CF8"/>
    <w:rPr>
      <w:u w:val="none"/>
    </w:rPr>
  </w:style>
  <w:style w:type="character" w:customStyle="1" w:styleId="ListLabel74">
    <w:name w:val="ListLabel 74"/>
    <w:rsid w:val="00C66CF8"/>
    <w:rPr>
      <w:u w:val="none"/>
    </w:rPr>
  </w:style>
  <w:style w:type="character" w:customStyle="1" w:styleId="ListLabel75">
    <w:name w:val="ListLabel 75"/>
    <w:rsid w:val="00C66CF8"/>
    <w:rPr>
      <w:u w:val="none"/>
    </w:rPr>
  </w:style>
  <w:style w:type="character" w:customStyle="1" w:styleId="ListLabel76">
    <w:name w:val="ListLabel 76"/>
    <w:rsid w:val="00C66CF8"/>
    <w:rPr>
      <w:u w:val="none"/>
    </w:rPr>
  </w:style>
  <w:style w:type="character" w:customStyle="1" w:styleId="ListLabel77">
    <w:name w:val="ListLabel 77"/>
    <w:rsid w:val="00C66CF8"/>
    <w:rPr>
      <w:u w:val="none"/>
    </w:rPr>
  </w:style>
  <w:style w:type="character" w:customStyle="1" w:styleId="ListLabel78">
    <w:name w:val="ListLabel 78"/>
    <w:rsid w:val="00C66CF8"/>
    <w:rPr>
      <w:u w:val="none"/>
    </w:rPr>
  </w:style>
  <w:style w:type="character" w:customStyle="1" w:styleId="ListLabel79">
    <w:name w:val="ListLabel 79"/>
    <w:rsid w:val="00C66CF8"/>
    <w:rPr>
      <w:u w:val="none"/>
    </w:rPr>
  </w:style>
  <w:style w:type="character" w:customStyle="1" w:styleId="ListLabel80">
    <w:name w:val="ListLabel 80"/>
    <w:rsid w:val="00C66CF8"/>
    <w:rPr>
      <w:u w:val="none"/>
    </w:rPr>
  </w:style>
  <w:style w:type="character" w:customStyle="1" w:styleId="ListLabel81">
    <w:name w:val="ListLabel 81"/>
    <w:rsid w:val="00C66CF8"/>
    <w:rPr>
      <w:u w:val="none"/>
    </w:rPr>
  </w:style>
  <w:style w:type="character" w:customStyle="1" w:styleId="ListLabel82">
    <w:name w:val="ListLabel 82"/>
    <w:rsid w:val="00C66CF8"/>
    <w:rPr>
      <w:u w:val="none"/>
    </w:rPr>
  </w:style>
  <w:style w:type="character" w:customStyle="1" w:styleId="ListLabel83">
    <w:name w:val="ListLabel 83"/>
    <w:rsid w:val="00C66CF8"/>
    <w:rPr>
      <w:u w:val="none"/>
    </w:rPr>
  </w:style>
  <w:style w:type="character" w:customStyle="1" w:styleId="ListLabel84">
    <w:name w:val="ListLabel 84"/>
    <w:rsid w:val="00C66CF8"/>
    <w:rPr>
      <w:u w:val="none"/>
    </w:rPr>
  </w:style>
  <w:style w:type="character" w:customStyle="1" w:styleId="ListLabel85">
    <w:name w:val="ListLabel 85"/>
    <w:rsid w:val="00C66CF8"/>
    <w:rPr>
      <w:u w:val="none"/>
    </w:rPr>
  </w:style>
  <w:style w:type="character" w:customStyle="1" w:styleId="ListLabel86">
    <w:name w:val="ListLabel 86"/>
    <w:rsid w:val="00C66CF8"/>
    <w:rPr>
      <w:u w:val="none"/>
    </w:rPr>
  </w:style>
  <w:style w:type="character" w:customStyle="1" w:styleId="ListLabel87">
    <w:name w:val="ListLabel 87"/>
    <w:rsid w:val="00C66CF8"/>
    <w:rPr>
      <w:u w:val="none"/>
    </w:rPr>
  </w:style>
  <w:style w:type="character" w:customStyle="1" w:styleId="ListLabel88">
    <w:name w:val="ListLabel 88"/>
    <w:rsid w:val="00C66CF8"/>
    <w:rPr>
      <w:u w:val="none"/>
    </w:rPr>
  </w:style>
  <w:style w:type="character" w:customStyle="1" w:styleId="ListLabel89">
    <w:name w:val="ListLabel 89"/>
    <w:rsid w:val="00C66CF8"/>
    <w:rPr>
      <w:u w:val="none"/>
    </w:rPr>
  </w:style>
  <w:style w:type="character" w:customStyle="1" w:styleId="ListLabel90">
    <w:name w:val="ListLabel 90"/>
    <w:rsid w:val="00C66CF8"/>
    <w:rPr>
      <w:u w:val="none"/>
    </w:rPr>
  </w:style>
  <w:style w:type="character" w:customStyle="1" w:styleId="ListLabel91">
    <w:name w:val="ListLabel 91"/>
    <w:rsid w:val="00C66CF8"/>
    <w:rPr>
      <w:u w:val="none"/>
    </w:rPr>
  </w:style>
  <w:style w:type="character" w:customStyle="1" w:styleId="ListLabel92">
    <w:name w:val="ListLabel 92"/>
    <w:rsid w:val="00C66CF8"/>
    <w:rPr>
      <w:u w:val="none"/>
    </w:rPr>
  </w:style>
  <w:style w:type="character" w:customStyle="1" w:styleId="ListLabel93">
    <w:name w:val="ListLabel 93"/>
    <w:rsid w:val="00C66CF8"/>
    <w:rPr>
      <w:u w:val="none"/>
    </w:rPr>
  </w:style>
  <w:style w:type="character" w:customStyle="1" w:styleId="ListLabel94">
    <w:name w:val="ListLabel 94"/>
    <w:rsid w:val="00C66CF8"/>
    <w:rPr>
      <w:u w:val="none"/>
    </w:rPr>
  </w:style>
  <w:style w:type="character" w:customStyle="1" w:styleId="ListLabel95">
    <w:name w:val="ListLabel 95"/>
    <w:rsid w:val="00C66CF8"/>
    <w:rPr>
      <w:u w:val="none"/>
    </w:rPr>
  </w:style>
  <w:style w:type="character" w:customStyle="1" w:styleId="ListLabel96">
    <w:name w:val="ListLabel 96"/>
    <w:rsid w:val="00C66CF8"/>
    <w:rPr>
      <w:u w:val="none"/>
    </w:rPr>
  </w:style>
  <w:style w:type="character" w:customStyle="1" w:styleId="ListLabel97">
    <w:name w:val="ListLabel 97"/>
    <w:rsid w:val="00C66CF8"/>
    <w:rPr>
      <w:u w:val="none"/>
    </w:rPr>
  </w:style>
  <w:style w:type="character" w:customStyle="1" w:styleId="ListLabel98">
    <w:name w:val="ListLabel 98"/>
    <w:rsid w:val="00C66CF8"/>
    <w:rPr>
      <w:u w:val="none"/>
    </w:rPr>
  </w:style>
  <w:style w:type="character" w:customStyle="1" w:styleId="ListLabel99">
    <w:name w:val="ListLabel 99"/>
    <w:rsid w:val="00C66CF8"/>
    <w:rPr>
      <w:u w:val="none"/>
    </w:rPr>
  </w:style>
  <w:style w:type="character" w:customStyle="1" w:styleId="EnlacedeInternet">
    <w:name w:val="Enlace de Internet"/>
    <w:rsid w:val="00C66CF8"/>
    <w:rPr>
      <w:color w:val="000080"/>
      <w:u w:val="single"/>
    </w:rPr>
  </w:style>
  <w:style w:type="character" w:customStyle="1" w:styleId="Caracteresdenotaalpie">
    <w:name w:val="Caracteres de nota al pie"/>
    <w:rsid w:val="00C66CF8"/>
  </w:style>
  <w:style w:type="character" w:customStyle="1" w:styleId="Ancladenotaalpie">
    <w:name w:val="Ancla de nota al pie"/>
    <w:rsid w:val="00C66CF8"/>
    <w:rPr>
      <w:vertAlign w:val="superscript"/>
    </w:rPr>
  </w:style>
  <w:style w:type="character" w:customStyle="1" w:styleId="Enlacedelndice">
    <w:name w:val="Enlace del índice"/>
    <w:rsid w:val="00C66CF8"/>
  </w:style>
  <w:style w:type="character" w:customStyle="1" w:styleId="Numeracindelneas">
    <w:name w:val="Numeración de líneas"/>
    <w:rsid w:val="00C66CF8"/>
  </w:style>
  <w:style w:type="character" w:customStyle="1" w:styleId="Vietas">
    <w:name w:val="Viñetas"/>
    <w:rsid w:val="00C66CF8"/>
    <w:rPr>
      <w:rFonts w:ascii="OpenSymbol" w:eastAsia="OpenSymbol" w:hAnsi="OpenSymbol" w:cs="OpenSymbol"/>
    </w:rPr>
  </w:style>
  <w:style w:type="character" w:customStyle="1" w:styleId="ListLabel172">
    <w:name w:val="ListLabel 172"/>
    <w:rsid w:val="00C66CF8"/>
    <w:rPr>
      <w:rFonts w:eastAsia="Arial" w:cs="Arial"/>
      <w:u w:val="none"/>
    </w:rPr>
  </w:style>
  <w:style w:type="character" w:customStyle="1" w:styleId="ListLabel173">
    <w:name w:val="ListLabel 173"/>
    <w:rsid w:val="00C66CF8"/>
    <w:rPr>
      <w:rFonts w:eastAsia="Arial" w:cs="Arial"/>
      <w:u w:val="none"/>
    </w:rPr>
  </w:style>
  <w:style w:type="character" w:customStyle="1" w:styleId="ListLabel174">
    <w:name w:val="ListLabel 174"/>
    <w:rsid w:val="00C66CF8"/>
    <w:rPr>
      <w:rFonts w:eastAsia="Arial" w:cs="Arial"/>
      <w:u w:val="none"/>
    </w:rPr>
  </w:style>
  <w:style w:type="character" w:customStyle="1" w:styleId="ListLabel175">
    <w:name w:val="ListLabel 175"/>
    <w:rsid w:val="00C66CF8"/>
    <w:rPr>
      <w:rFonts w:eastAsia="Arial" w:cs="Arial"/>
      <w:u w:val="none"/>
    </w:rPr>
  </w:style>
  <w:style w:type="character" w:customStyle="1" w:styleId="ListLabel176">
    <w:name w:val="ListLabel 176"/>
    <w:rsid w:val="00C66CF8"/>
    <w:rPr>
      <w:rFonts w:eastAsia="Arial" w:cs="Arial"/>
      <w:u w:val="none"/>
    </w:rPr>
  </w:style>
  <w:style w:type="character" w:customStyle="1" w:styleId="ListLabel177">
    <w:name w:val="ListLabel 177"/>
    <w:rsid w:val="00C66CF8"/>
    <w:rPr>
      <w:rFonts w:eastAsia="Arial" w:cs="Arial"/>
      <w:u w:val="none"/>
    </w:rPr>
  </w:style>
  <w:style w:type="character" w:customStyle="1" w:styleId="ListLabel178">
    <w:name w:val="ListLabel 178"/>
    <w:rsid w:val="00C66CF8"/>
    <w:rPr>
      <w:rFonts w:eastAsia="Arial" w:cs="Arial"/>
      <w:u w:val="none"/>
    </w:rPr>
  </w:style>
  <w:style w:type="character" w:customStyle="1" w:styleId="ListLabel179">
    <w:name w:val="ListLabel 179"/>
    <w:rsid w:val="00C66CF8"/>
    <w:rPr>
      <w:rFonts w:eastAsia="Arial" w:cs="Arial"/>
      <w:u w:val="none"/>
    </w:rPr>
  </w:style>
  <w:style w:type="character" w:customStyle="1" w:styleId="ListLabel180">
    <w:name w:val="ListLabel 180"/>
    <w:rsid w:val="00C66CF8"/>
    <w:rPr>
      <w:rFonts w:eastAsia="Arial" w:cs="Arial"/>
      <w:u w:val="none"/>
    </w:rPr>
  </w:style>
  <w:style w:type="character" w:customStyle="1" w:styleId="ListLabel262">
    <w:name w:val="ListLabel 262"/>
    <w:rsid w:val="00C66CF8"/>
    <w:rPr>
      <w:rFonts w:eastAsia="Arial" w:cs="Arial"/>
      <w:u w:val="none"/>
    </w:rPr>
  </w:style>
  <w:style w:type="character" w:customStyle="1" w:styleId="ListLabel263">
    <w:name w:val="ListLabel 263"/>
    <w:rsid w:val="00C66CF8"/>
    <w:rPr>
      <w:rFonts w:eastAsia="Arial" w:cs="Arial"/>
      <w:u w:val="none"/>
    </w:rPr>
  </w:style>
  <w:style w:type="character" w:customStyle="1" w:styleId="ListLabel264">
    <w:name w:val="ListLabel 264"/>
    <w:rsid w:val="00C66CF8"/>
    <w:rPr>
      <w:rFonts w:eastAsia="Arial" w:cs="Arial"/>
      <w:u w:val="none"/>
    </w:rPr>
  </w:style>
  <w:style w:type="character" w:customStyle="1" w:styleId="ListLabel265">
    <w:name w:val="ListLabel 265"/>
    <w:rsid w:val="00C66CF8"/>
    <w:rPr>
      <w:rFonts w:eastAsia="Arial" w:cs="Arial"/>
      <w:u w:val="none"/>
    </w:rPr>
  </w:style>
  <w:style w:type="character" w:customStyle="1" w:styleId="ListLabel266">
    <w:name w:val="ListLabel 266"/>
    <w:rsid w:val="00C66CF8"/>
    <w:rPr>
      <w:rFonts w:eastAsia="Arial" w:cs="Arial"/>
      <w:u w:val="none"/>
    </w:rPr>
  </w:style>
  <w:style w:type="character" w:customStyle="1" w:styleId="ListLabel267">
    <w:name w:val="ListLabel 267"/>
    <w:rsid w:val="00C66CF8"/>
    <w:rPr>
      <w:rFonts w:eastAsia="Arial" w:cs="Arial"/>
      <w:u w:val="none"/>
    </w:rPr>
  </w:style>
  <w:style w:type="character" w:customStyle="1" w:styleId="ListLabel268">
    <w:name w:val="ListLabel 268"/>
    <w:rsid w:val="00C66CF8"/>
    <w:rPr>
      <w:rFonts w:eastAsia="Arial" w:cs="Arial"/>
      <w:u w:val="none"/>
    </w:rPr>
  </w:style>
  <w:style w:type="character" w:customStyle="1" w:styleId="ListLabel269">
    <w:name w:val="ListLabel 269"/>
    <w:rsid w:val="00C66CF8"/>
    <w:rPr>
      <w:rFonts w:eastAsia="Arial" w:cs="Arial"/>
      <w:u w:val="none"/>
    </w:rPr>
  </w:style>
  <w:style w:type="character" w:customStyle="1" w:styleId="ListLabel270">
    <w:name w:val="ListLabel 270"/>
    <w:rsid w:val="00C66CF8"/>
    <w:rPr>
      <w:rFonts w:eastAsia="Arial" w:cs="Arial"/>
      <w:u w:val="none"/>
    </w:rPr>
  </w:style>
  <w:style w:type="character" w:customStyle="1" w:styleId="ListLabel208">
    <w:name w:val="ListLabel 208"/>
    <w:rsid w:val="00C66CF8"/>
    <w:rPr>
      <w:rFonts w:eastAsia="Arial" w:cs="Arial"/>
      <w:u w:val="none"/>
    </w:rPr>
  </w:style>
  <w:style w:type="character" w:customStyle="1" w:styleId="ListLabel209">
    <w:name w:val="ListLabel 209"/>
    <w:rsid w:val="00C66CF8"/>
    <w:rPr>
      <w:rFonts w:eastAsia="Arial" w:cs="Arial"/>
      <w:u w:val="none"/>
    </w:rPr>
  </w:style>
  <w:style w:type="character" w:customStyle="1" w:styleId="ListLabel210">
    <w:name w:val="ListLabel 210"/>
    <w:rsid w:val="00C66CF8"/>
    <w:rPr>
      <w:rFonts w:eastAsia="Arial" w:cs="Arial"/>
      <w:u w:val="none"/>
    </w:rPr>
  </w:style>
  <w:style w:type="character" w:customStyle="1" w:styleId="ListLabel211">
    <w:name w:val="ListLabel 211"/>
    <w:rsid w:val="00C66CF8"/>
    <w:rPr>
      <w:rFonts w:eastAsia="Arial" w:cs="Arial"/>
      <w:u w:val="none"/>
    </w:rPr>
  </w:style>
  <w:style w:type="character" w:customStyle="1" w:styleId="ListLabel212">
    <w:name w:val="ListLabel 212"/>
    <w:rsid w:val="00C66CF8"/>
    <w:rPr>
      <w:rFonts w:eastAsia="Arial" w:cs="Arial"/>
      <w:u w:val="none"/>
    </w:rPr>
  </w:style>
  <w:style w:type="character" w:customStyle="1" w:styleId="ListLabel213">
    <w:name w:val="ListLabel 213"/>
    <w:rsid w:val="00C66CF8"/>
    <w:rPr>
      <w:rFonts w:eastAsia="Arial" w:cs="Arial"/>
      <w:u w:val="none"/>
    </w:rPr>
  </w:style>
  <w:style w:type="character" w:customStyle="1" w:styleId="ListLabel214">
    <w:name w:val="ListLabel 214"/>
    <w:rsid w:val="00C66CF8"/>
    <w:rPr>
      <w:rFonts w:eastAsia="Arial" w:cs="Arial"/>
      <w:u w:val="none"/>
    </w:rPr>
  </w:style>
  <w:style w:type="character" w:customStyle="1" w:styleId="ListLabel215">
    <w:name w:val="ListLabel 215"/>
    <w:rsid w:val="00C66CF8"/>
    <w:rPr>
      <w:rFonts w:eastAsia="Arial" w:cs="Arial"/>
      <w:u w:val="none"/>
    </w:rPr>
  </w:style>
  <w:style w:type="character" w:customStyle="1" w:styleId="ListLabel216">
    <w:name w:val="ListLabel 216"/>
    <w:rsid w:val="00C66CF8"/>
    <w:rPr>
      <w:rFonts w:eastAsia="Arial" w:cs="Arial"/>
      <w:u w:val="none"/>
    </w:rPr>
  </w:style>
  <w:style w:type="character" w:customStyle="1" w:styleId="ListLabel244">
    <w:name w:val="ListLabel 244"/>
    <w:rsid w:val="00C66CF8"/>
    <w:rPr>
      <w:rFonts w:eastAsia="Arial" w:cs="Arial"/>
      <w:b/>
      <w:u w:val="none"/>
    </w:rPr>
  </w:style>
  <w:style w:type="character" w:customStyle="1" w:styleId="ListLabel245">
    <w:name w:val="ListLabel 245"/>
    <w:rsid w:val="00C66CF8"/>
    <w:rPr>
      <w:rFonts w:eastAsia="Arial" w:cs="Arial"/>
      <w:u w:val="none"/>
    </w:rPr>
  </w:style>
  <w:style w:type="character" w:customStyle="1" w:styleId="ListLabel246">
    <w:name w:val="ListLabel 246"/>
    <w:rsid w:val="00C66CF8"/>
    <w:rPr>
      <w:rFonts w:eastAsia="Arial" w:cs="Arial"/>
      <w:u w:val="none"/>
    </w:rPr>
  </w:style>
  <w:style w:type="character" w:customStyle="1" w:styleId="ListLabel247">
    <w:name w:val="ListLabel 247"/>
    <w:rsid w:val="00C66CF8"/>
    <w:rPr>
      <w:rFonts w:eastAsia="Arial" w:cs="Arial"/>
      <w:u w:val="none"/>
    </w:rPr>
  </w:style>
  <w:style w:type="character" w:customStyle="1" w:styleId="ListLabel248">
    <w:name w:val="ListLabel 248"/>
    <w:rsid w:val="00C66CF8"/>
    <w:rPr>
      <w:rFonts w:eastAsia="Arial" w:cs="Arial"/>
      <w:u w:val="none"/>
    </w:rPr>
  </w:style>
  <w:style w:type="character" w:customStyle="1" w:styleId="ListLabel249">
    <w:name w:val="ListLabel 249"/>
    <w:rsid w:val="00C66CF8"/>
    <w:rPr>
      <w:rFonts w:eastAsia="Arial" w:cs="Arial"/>
      <w:u w:val="none"/>
    </w:rPr>
  </w:style>
  <w:style w:type="character" w:customStyle="1" w:styleId="ListLabel250">
    <w:name w:val="ListLabel 250"/>
    <w:rsid w:val="00C66CF8"/>
    <w:rPr>
      <w:rFonts w:eastAsia="Arial" w:cs="Arial"/>
      <w:u w:val="none"/>
    </w:rPr>
  </w:style>
  <w:style w:type="character" w:customStyle="1" w:styleId="ListLabel251">
    <w:name w:val="ListLabel 251"/>
    <w:rsid w:val="00C66CF8"/>
    <w:rPr>
      <w:rFonts w:eastAsia="Arial" w:cs="Arial"/>
      <w:u w:val="none"/>
    </w:rPr>
  </w:style>
  <w:style w:type="character" w:customStyle="1" w:styleId="ListLabel252">
    <w:name w:val="ListLabel 252"/>
    <w:rsid w:val="00C66CF8"/>
    <w:rPr>
      <w:rFonts w:eastAsia="Arial" w:cs="Arial"/>
      <w:u w:val="none"/>
    </w:rPr>
  </w:style>
  <w:style w:type="character" w:customStyle="1" w:styleId="ListLabel145">
    <w:name w:val="ListLabel 145"/>
    <w:rsid w:val="00C66CF8"/>
    <w:rPr>
      <w:rFonts w:eastAsia="Arial" w:cs="Arial"/>
      <w:b/>
      <w:u w:val="none"/>
    </w:rPr>
  </w:style>
  <w:style w:type="character" w:customStyle="1" w:styleId="ListLabel146">
    <w:name w:val="ListLabel 146"/>
    <w:rsid w:val="00C66CF8"/>
    <w:rPr>
      <w:rFonts w:eastAsia="Arial" w:cs="Arial"/>
      <w:u w:val="none"/>
    </w:rPr>
  </w:style>
  <w:style w:type="character" w:customStyle="1" w:styleId="ListLabel147">
    <w:name w:val="ListLabel 147"/>
    <w:rsid w:val="00C66CF8"/>
    <w:rPr>
      <w:rFonts w:eastAsia="Arial" w:cs="Arial"/>
      <w:u w:val="none"/>
    </w:rPr>
  </w:style>
  <w:style w:type="character" w:customStyle="1" w:styleId="ListLabel148">
    <w:name w:val="ListLabel 148"/>
    <w:rsid w:val="00C66CF8"/>
    <w:rPr>
      <w:rFonts w:eastAsia="Arial" w:cs="Arial"/>
      <w:u w:val="none"/>
    </w:rPr>
  </w:style>
  <w:style w:type="character" w:customStyle="1" w:styleId="ListLabel149">
    <w:name w:val="ListLabel 149"/>
    <w:rsid w:val="00C66CF8"/>
    <w:rPr>
      <w:rFonts w:eastAsia="Arial" w:cs="Arial"/>
      <w:u w:val="none"/>
    </w:rPr>
  </w:style>
  <w:style w:type="character" w:customStyle="1" w:styleId="ListLabel150">
    <w:name w:val="ListLabel 150"/>
    <w:rsid w:val="00C66CF8"/>
    <w:rPr>
      <w:rFonts w:eastAsia="Arial" w:cs="Arial"/>
      <w:u w:val="none"/>
    </w:rPr>
  </w:style>
  <w:style w:type="character" w:customStyle="1" w:styleId="ListLabel151">
    <w:name w:val="ListLabel 151"/>
    <w:rsid w:val="00C66CF8"/>
    <w:rPr>
      <w:rFonts w:eastAsia="Arial" w:cs="Arial"/>
      <w:u w:val="none"/>
    </w:rPr>
  </w:style>
  <w:style w:type="character" w:customStyle="1" w:styleId="ListLabel152">
    <w:name w:val="ListLabel 152"/>
    <w:rsid w:val="00C66CF8"/>
    <w:rPr>
      <w:rFonts w:eastAsia="Arial" w:cs="Arial"/>
      <w:u w:val="none"/>
    </w:rPr>
  </w:style>
  <w:style w:type="character" w:customStyle="1" w:styleId="ListLabel153">
    <w:name w:val="ListLabel 153"/>
    <w:rsid w:val="00C66CF8"/>
    <w:rPr>
      <w:rFonts w:eastAsia="Arial" w:cs="Arial"/>
      <w:u w:val="none"/>
    </w:rPr>
  </w:style>
  <w:style w:type="character" w:customStyle="1" w:styleId="ListLabel136">
    <w:name w:val="ListLabel 136"/>
    <w:rsid w:val="00C66CF8"/>
    <w:rPr>
      <w:rFonts w:eastAsia="Arial" w:cs="Arial"/>
      <w:b/>
      <w:u w:val="none"/>
    </w:rPr>
  </w:style>
  <w:style w:type="character" w:customStyle="1" w:styleId="ListLabel137">
    <w:name w:val="ListLabel 137"/>
    <w:rsid w:val="00C66CF8"/>
    <w:rPr>
      <w:rFonts w:eastAsia="Arial" w:cs="Arial"/>
      <w:u w:val="none"/>
    </w:rPr>
  </w:style>
  <w:style w:type="character" w:customStyle="1" w:styleId="ListLabel138">
    <w:name w:val="ListLabel 138"/>
    <w:rsid w:val="00C66CF8"/>
    <w:rPr>
      <w:rFonts w:eastAsia="Arial" w:cs="Arial"/>
      <w:u w:val="none"/>
    </w:rPr>
  </w:style>
  <w:style w:type="character" w:customStyle="1" w:styleId="ListLabel139">
    <w:name w:val="ListLabel 139"/>
    <w:rsid w:val="00C66CF8"/>
    <w:rPr>
      <w:rFonts w:eastAsia="Arial" w:cs="Arial"/>
      <w:u w:val="none"/>
    </w:rPr>
  </w:style>
  <w:style w:type="character" w:customStyle="1" w:styleId="ListLabel140">
    <w:name w:val="ListLabel 140"/>
    <w:rsid w:val="00C66CF8"/>
    <w:rPr>
      <w:rFonts w:eastAsia="Arial" w:cs="Arial"/>
      <w:u w:val="none"/>
    </w:rPr>
  </w:style>
  <w:style w:type="character" w:customStyle="1" w:styleId="ListLabel141">
    <w:name w:val="ListLabel 141"/>
    <w:rsid w:val="00C66CF8"/>
    <w:rPr>
      <w:rFonts w:eastAsia="Arial" w:cs="Arial"/>
      <w:u w:val="none"/>
    </w:rPr>
  </w:style>
  <w:style w:type="character" w:customStyle="1" w:styleId="ListLabel142">
    <w:name w:val="ListLabel 142"/>
    <w:rsid w:val="00C66CF8"/>
    <w:rPr>
      <w:rFonts w:eastAsia="Arial" w:cs="Arial"/>
      <w:u w:val="none"/>
    </w:rPr>
  </w:style>
  <w:style w:type="character" w:customStyle="1" w:styleId="ListLabel143">
    <w:name w:val="ListLabel 143"/>
    <w:rsid w:val="00C66CF8"/>
    <w:rPr>
      <w:rFonts w:eastAsia="Arial" w:cs="Arial"/>
      <w:u w:val="none"/>
    </w:rPr>
  </w:style>
  <w:style w:type="character" w:customStyle="1" w:styleId="ListLabel144">
    <w:name w:val="ListLabel 144"/>
    <w:rsid w:val="00C66CF8"/>
    <w:rPr>
      <w:rFonts w:eastAsia="Arial" w:cs="Arial"/>
      <w:u w:val="none"/>
    </w:rPr>
  </w:style>
  <w:style w:type="character" w:customStyle="1" w:styleId="ListLabel271">
    <w:name w:val="ListLabel 271"/>
    <w:rsid w:val="00C66CF8"/>
    <w:rPr>
      <w:rFonts w:eastAsia="Arial" w:cs="Arial"/>
      <w:b/>
      <w:u w:val="none"/>
    </w:rPr>
  </w:style>
  <w:style w:type="character" w:customStyle="1" w:styleId="ListLabel272">
    <w:name w:val="ListLabel 272"/>
    <w:rsid w:val="00C66CF8"/>
    <w:rPr>
      <w:rFonts w:eastAsia="Arial" w:cs="Arial"/>
      <w:u w:val="none"/>
    </w:rPr>
  </w:style>
  <w:style w:type="character" w:customStyle="1" w:styleId="ListLabel273">
    <w:name w:val="ListLabel 273"/>
    <w:rsid w:val="00C66CF8"/>
    <w:rPr>
      <w:rFonts w:eastAsia="Arial" w:cs="Arial"/>
      <w:u w:val="none"/>
    </w:rPr>
  </w:style>
  <w:style w:type="character" w:customStyle="1" w:styleId="ListLabel274">
    <w:name w:val="ListLabel 274"/>
    <w:rsid w:val="00C66CF8"/>
    <w:rPr>
      <w:rFonts w:eastAsia="Arial" w:cs="Arial"/>
      <w:u w:val="none"/>
    </w:rPr>
  </w:style>
  <w:style w:type="character" w:customStyle="1" w:styleId="ListLabel275">
    <w:name w:val="ListLabel 275"/>
    <w:rsid w:val="00C66CF8"/>
    <w:rPr>
      <w:rFonts w:eastAsia="Arial" w:cs="Arial"/>
      <w:u w:val="none"/>
    </w:rPr>
  </w:style>
  <w:style w:type="character" w:customStyle="1" w:styleId="ListLabel276">
    <w:name w:val="ListLabel 276"/>
    <w:rsid w:val="00C66CF8"/>
    <w:rPr>
      <w:rFonts w:eastAsia="Arial" w:cs="Arial"/>
      <w:u w:val="none"/>
    </w:rPr>
  </w:style>
  <w:style w:type="character" w:customStyle="1" w:styleId="ListLabel277">
    <w:name w:val="ListLabel 277"/>
    <w:rsid w:val="00C66CF8"/>
    <w:rPr>
      <w:rFonts w:eastAsia="Arial" w:cs="Arial"/>
      <w:u w:val="none"/>
    </w:rPr>
  </w:style>
  <w:style w:type="character" w:customStyle="1" w:styleId="ListLabel278">
    <w:name w:val="ListLabel 278"/>
    <w:rsid w:val="00C66CF8"/>
    <w:rPr>
      <w:rFonts w:eastAsia="Arial" w:cs="Arial"/>
      <w:u w:val="none"/>
    </w:rPr>
  </w:style>
  <w:style w:type="character" w:customStyle="1" w:styleId="ListLabel279">
    <w:name w:val="ListLabel 279"/>
    <w:rsid w:val="00C66CF8"/>
    <w:rPr>
      <w:rFonts w:eastAsia="Arial" w:cs="Arial"/>
      <w:u w:val="none"/>
    </w:rPr>
  </w:style>
  <w:style w:type="character" w:customStyle="1" w:styleId="ListLabel298">
    <w:name w:val="ListLabel 298"/>
    <w:rsid w:val="00C66CF8"/>
    <w:rPr>
      <w:rFonts w:eastAsia="Arial" w:cs="Arial"/>
      <w:b/>
      <w:u w:val="none"/>
    </w:rPr>
  </w:style>
  <w:style w:type="character" w:customStyle="1" w:styleId="ListLabel299">
    <w:name w:val="ListLabel 299"/>
    <w:rsid w:val="00C66CF8"/>
    <w:rPr>
      <w:rFonts w:eastAsia="Arial" w:cs="Arial"/>
      <w:u w:val="none"/>
    </w:rPr>
  </w:style>
  <w:style w:type="character" w:customStyle="1" w:styleId="ListLabel300">
    <w:name w:val="ListLabel 300"/>
    <w:rsid w:val="00C66CF8"/>
    <w:rPr>
      <w:rFonts w:eastAsia="Arial" w:cs="Arial"/>
      <w:u w:val="none"/>
    </w:rPr>
  </w:style>
  <w:style w:type="character" w:customStyle="1" w:styleId="ListLabel301">
    <w:name w:val="ListLabel 301"/>
    <w:rsid w:val="00C66CF8"/>
    <w:rPr>
      <w:rFonts w:eastAsia="Arial" w:cs="Arial"/>
      <w:u w:val="none"/>
    </w:rPr>
  </w:style>
  <w:style w:type="character" w:customStyle="1" w:styleId="ListLabel302">
    <w:name w:val="ListLabel 302"/>
    <w:rsid w:val="00C66CF8"/>
    <w:rPr>
      <w:rFonts w:eastAsia="Arial" w:cs="Arial"/>
      <w:u w:val="none"/>
    </w:rPr>
  </w:style>
  <w:style w:type="character" w:customStyle="1" w:styleId="ListLabel303">
    <w:name w:val="ListLabel 303"/>
    <w:rsid w:val="00C66CF8"/>
    <w:rPr>
      <w:rFonts w:eastAsia="Arial" w:cs="Arial"/>
      <w:u w:val="none"/>
    </w:rPr>
  </w:style>
  <w:style w:type="character" w:customStyle="1" w:styleId="ListLabel304">
    <w:name w:val="ListLabel 304"/>
    <w:rsid w:val="00C66CF8"/>
    <w:rPr>
      <w:rFonts w:eastAsia="Arial" w:cs="Arial"/>
      <w:u w:val="none"/>
    </w:rPr>
  </w:style>
  <w:style w:type="character" w:customStyle="1" w:styleId="ListLabel305">
    <w:name w:val="ListLabel 305"/>
    <w:rsid w:val="00C66CF8"/>
    <w:rPr>
      <w:rFonts w:eastAsia="Arial" w:cs="Arial"/>
      <w:u w:val="none"/>
    </w:rPr>
  </w:style>
  <w:style w:type="character" w:customStyle="1" w:styleId="ListLabel306">
    <w:name w:val="ListLabel 306"/>
    <w:rsid w:val="00C66CF8"/>
    <w:rPr>
      <w:rFonts w:eastAsia="Arial" w:cs="Arial"/>
      <w:u w:val="none"/>
    </w:rPr>
  </w:style>
  <w:style w:type="character" w:customStyle="1" w:styleId="ListLabel163">
    <w:name w:val="ListLabel 163"/>
    <w:rsid w:val="00C66CF8"/>
    <w:rPr>
      <w:rFonts w:eastAsia="Arial" w:cs="Arial"/>
      <w:u w:val="none"/>
    </w:rPr>
  </w:style>
  <w:style w:type="character" w:customStyle="1" w:styleId="ListLabel164">
    <w:name w:val="ListLabel 164"/>
    <w:rsid w:val="00C66CF8"/>
    <w:rPr>
      <w:rFonts w:eastAsia="Arial" w:cs="Arial"/>
      <w:u w:val="none"/>
    </w:rPr>
  </w:style>
  <w:style w:type="character" w:customStyle="1" w:styleId="ListLabel165">
    <w:name w:val="ListLabel 165"/>
    <w:rsid w:val="00C66CF8"/>
    <w:rPr>
      <w:rFonts w:eastAsia="Arial" w:cs="Arial"/>
      <w:u w:val="none"/>
    </w:rPr>
  </w:style>
  <w:style w:type="character" w:customStyle="1" w:styleId="ListLabel166">
    <w:name w:val="ListLabel 166"/>
    <w:rsid w:val="00C66CF8"/>
    <w:rPr>
      <w:rFonts w:eastAsia="Arial" w:cs="Arial"/>
      <w:u w:val="none"/>
    </w:rPr>
  </w:style>
  <w:style w:type="character" w:customStyle="1" w:styleId="ListLabel167">
    <w:name w:val="ListLabel 167"/>
    <w:rsid w:val="00C66CF8"/>
    <w:rPr>
      <w:rFonts w:eastAsia="Arial" w:cs="Arial"/>
      <w:u w:val="none"/>
    </w:rPr>
  </w:style>
  <w:style w:type="character" w:customStyle="1" w:styleId="ListLabel168">
    <w:name w:val="ListLabel 168"/>
    <w:rsid w:val="00C66CF8"/>
    <w:rPr>
      <w:rFonts w:eastAsia="Arial" w:cs="Arial"/>
      <w:u w:val="none"/>
    </w:rPr>
  </w:style>
  <w:style w:type="character" w:customStyle="1" w:styleId="ListLabel169">
    <w:name w:val="ListLabel 169"/>
    <w:rsid w:val="00C66CF8"/>
    <w:rPr>
      <w:rFonts w:eastAsia="Arial" w:cs="Arial"/>
      <w:u w:val="none"/>
    </w:rPr>
  </w:style>
  <w:style w:type="character" w:customStyle="1" w:styleId="ListLabel170">
    <w:name w:val="ListLabel 170"/>
    <w:rsid w:val="00C66CF8"/>
    <w:rPr>
      <w:rFonts w:eastAsia="Arial" w:cs="Arial"/>
      <w:u w:val="none"/>
    </w:rPr>
  </w:style>
  <w:style w:type="character" w:customStyle="1" w:styleId="ListLabel171">
    <w:name w:val="ListLabel 171"/>
    <w:rsid w:val="00C66CF8"/>
    <w:rPr>
      <w:rFonts w:eastAsia="Arial" w:cs="Arial"/>
      <w:u w:val="none"/>
    </w:rPr>
  </w:style>
  <w:style w:type="character" w:customStyle="1" w:styleId="ListLabel217">
    <w:name w:val="ListLabel 217"/>
    <w:rsid w:val="00C66CF8"/>
    <w:rPr>
      <w:rFonts w:eastAsia="Arial" w:cs="Arial"/>
      <w:color w:val="000000"/>
      <w:sz w:val="17"/>
      <w:szCs w:val="17"/>
      <w:highlight w:val="white"/>
      <w:u w:val="none"/>
    </w:rPr>
  </w:style>
  <w:style w:type="character" w:customStyle="1" w:styleId="ListLabel218">
    <w:name w:val="ListLabel 218"/>
    <w:rsid w:val="00C66CF8"/>
    <w:rPr>
      <w:rFonts w:eastAsia="Arial" w:cs="Arial"/>
      <w:u w:val="none"/>
    </w:rPr>
  </w:style>
  <w:style w:type="character" w:customStyle="1" w:styleId="ListLabel219">
    <w:name w:val="ListLabel 219"/>
    <w:rsid w:val="00C66CF8"/>
    <w:rPr>
      <w:rFonts w:eastAsia="Arial" w:cs="Arial"/>
      <w:u w:val="none"/>
    </w:rPr>
  </w:style>
  <w:style w:type="character" w:customStyle="1" w:styleId="ListLabel220">
    <w:name w:val="ListLabel 220"/>
    <w:rsid w:val="00C66CF8"/>
    <w:rPr>
      <w:rFonts w:eastAsia="Arial" w:cs="Arial"/>
      <w:u w:val="none"/>
    </w:rPr>
  </w:style>
  <w:style w:type="character" w:customStyle="1" w:styleId="ListLabel221">
    <w:name w:val="ListLabel 221"/>
    <w:rsid w:val="00C66CF8"/>
    <w:rPr>
      <w:rFonts w:eastAsia="Arial" w:cs="Arial"/>
      <w:u w:val="none"/>
    </w:rPr>
  </w:style>
  <w:style w:type="character" w:customStyle="1" w:styleId="ListLabel222">
    <w:name w:val="ListLabel 222"/>
    <w:rsid w:val="00C66CF8"/>
    <w:rPr>
      <w:rFonts w:eastAsia="Arial" w:cs="Arial"/>
      <w:u w:val="none"/>
    </w:rPr>
  </w:style>
  <w:style w:type="character" w:customStyle="1" w:styleId="ListLabel223">
    <w:name w:val="ListLabel 223"/>
    <w:rsid w:val="00C66CF8"/>
    <w:rPr>
      <w:rFonts w:eastAsia="Arial" w:cs="Arial"/>
      <w:u w:val="none"/>
    </w:rPr>
  </w:style>
  <w:style w:type="character" w:customStyle="1" w:styleId="ListLabel224">
    <w:name w:val="ListLabel 224"/>
    <w:rsid w:val="00C66CF8"/>
    <w:rPr>
      <w:rFonts w:eastAsia="Arial" w:cs="Arial"/>
      <w:u w:val="none"/>
    </w:rPr>
  </w:style>
  <w:style w:type="character" w:customStyle="1" w:styleId="ListLabel225">
    <w:name w:val="ListLabel 225"/>
    <w:rsid w:val="00C66CF8"/>
    <w:rPr>
      <w:rFonts w:eastAsia="Arial" w:cs="Arial"/>
      <w:u w:val="none"/>
    </w:rPr>
  </w:style>
  <w:style w:type="character" w:customStyle="1" w:styleId="ListLabel226">
    <w:name w:val="ListLabel 226"/>
    <w:rsid w:val="00C66CF8"/>
    <w:rPr>
      <w:rFonts w:eastAsia="Arial" w:cs="Arial"/>
      <w:color w:val="000000"/>
      <w:sz w:val="17"/>
      <w:szCs w:val="17"/>
      <w:highlight w:val="white"/>
      <w:u w:val="none"/>
    </w:rPr>
  </w:style>
  <w:style w:type="character" w:customStyle="1" w:styleId="ListLabel227">
    <w:name w:val="ListLabel 227"/>
    <w:rsid w:val="00C66CF8"/>
    <w:rPr>
      <w:rFonts w:eastAsia="Arial" w:cs="Arial"/>
      <w:u w:val="none"/>
    </w:rPr>
  </w:style>
  <w:style w:type="character" w:customStyle="1" w:styleId="ListLabel228">
    <w:name w:val="ListLabel 228"/>
    <w:rsid w:val="00C66CF8"/>
    <w:rPr>
      <w:rFonts w:eastAsia="Arial" w:cs="Arial"/>
      <w:u w:val="none"/>
    </w:rPr>
  </w:style>
  <w:style w:type="character" w:customStyle="1" w:styleId="ListLabel229">
    <w:name w:val="ListLabel 229"/>
    <w:rsid w:val="00C66CF8"/>
    <w:rPr>
      <w:rFonts w:eastAsia="Arial" w:cs="Arial"/>
      <w:u w:val="none"/>
    </w:rPr>
  </w:style>
  <w:style w:type="character" w:customStyle="1" w:styleId="ListLabel230">
    <w:name w:val="ListLabel 230"/>
    <w:rsid w:val="00C66CF8"/>
    <w:rPr>
      <w:rFonts w:eastAsia="Arial" w:cs="Arial"/>
      <w:u w:val="none"/>
    </w:rPr>
  </w:style>
  <w:style w:type="character" w:customStyle="1" w:styleId="ListLabel231">
    <w:name w:val="ListLabel 231"/>
    <w:rsid w:val="00C66CF8"/>
    <w:rPr>
      <w:rFonts w:eastAsia="Arial" w:cs="Arial"/>
      <w:u w:val="none"/>
    </w:rPr>
  </w:style>
  <w:style w:type="character" w:customStyle="1" w:styleId="ListLabel232">
    <w:name w:val="ListLabel 232"/>
    <w:rsid w:val="00C66CF8"/>
    <w:rPr>
      <w:rFonts w:eastAsia="Arial" w:cs="Arial"/>
      <w:u w:val="none"/>
    </w:rPr>
  </w:style>
  <w:style w:type="character" w:customStyle="1" w:styleId="ListLabel233">
    <w:name w:val="ListLabel 233"/>
    <w:rsid w:val="00C66CF8"/>
    <w:rPr>
      <w:rFonts w:eastAsia="Arial" w:cs="Arial"/>
      <w:u w:val="none"/>
    </w:rPr>
  </w:style>
  <w:style w:type="character" w:customStyle="1" w:styleId="ListLabel234">
    <w:name w:val="ListLabel 234"/>
    <w:rsid w:val="00C66CF8"/>
    <w:rPr>
      <w:rFonts w:eastAsia="Arial" w:cs="Arial"/>
      <w:u w:val="none"/>
    </w:rPr>
  </w:style>
  <w:style w:type="character" w:customStyle="1" w:styleId="ListLabel109">
    <w:name w:val="ListLabel 109"/>
    <w:rsid w:val="00C66CF8"/>
    <w:rPr>
      <w:rFonts w:eastAsia="Arial" w:cs="Arial"/>
    </w:rPr>
  </w:style>
  <w:style w:type="character" w:customStyle="1" w:styleId="ListLabel110">
    <w:name w:val="ListLabel 110"/>
    <w:rsid w:val="00C66CF8"/>
    <w:rPr>
      <w:rFonts w:eastAsia="Arial" w:cs="Arial"/>
    </w:rPr>
  </w:style>
  <w:style w:type="character" w:customStyle="1" w:styleId="ListLabel111">
    <w:name w:val="ListLabel 111"/>
    <w:rsid w:val="00C66CF8"/>
    <w:rPr>
      <w:rFonts w:eastAsia="Arial" w:cs="Arial"/>
    </w:rPr>
  </w:style>
  <w:style w:type="character" w:customStyle="1" w:styleId="ListLabel112">
    <w:name w:val="ListLabel 112"/>
    <w:rsid w:val="00C66CF8"/>
    <w:rPr>
      <w:rFonts w:eastAsia="Arial" w:cs="Arial"/>
    </w:rPr>
  </w:style>
  <w:style w:type="character" w:customStyle="1" w:styleId="ListLabel113">
    <w:name w:val="ListLabel 113"/>
    <w:rsid w:val="00C66CF8"/>
    <w:rPr>
      <w:rFonts w:eastAsia="Arial" w:cs="Arial"/>
    </w:rPr>
  </w:style>
  <w:style w:type="character" w:customStyle="1" w:styleId="ListLabel114">
    <w:name w:val="ListLabel 114"/>
    <w:rsid w:val="00C66CF8"/>
    <w:rPr>
      <w:rFonts w:eastAsia="Arial" w:cs="Arial"/>
    </w:rPr>
  </w:style>
  <w:style w:type="character" w:customStyle="1" w:styleId="ListLabel115">
    <w:name w:val="ListLabel 115"/>
    <w:rsid w:val="00C66CF8"/>
    <w:rPr>
      <w:rFonts w:eastAsia="Arial" w:cs="Arial"/>
    </w:rPr>
  </w:style>
  <w:style w:type="character" w:customStyle="1" w:styleId="ListLabel116">
    <w:name w:val="ListLabel 116"/>
    <w:rsid w:val="00C66CF8"/>
    <w:rPr>
      <w:rFonts w:eastAsia="Arial" w:cs="Arial"/>
    </w:rPr>
  </w:style>
  <w:style w:type="character" w:customStyle="1" w:styleId="ListLabel117">
    <w:name w:val="ListLabel 117"/>
    <w:rsid w:val="00C66CF8"/>
    <w:rPr>
      <w:rFonts w:eastAsia="Arial" w:cs="Arial"/>
    </w:rPr>
  </w:style>
  <w:style w:type="character" w:customStyle="1" w:styleId="ListLabel307">
    <w:name w:val="ListLabel 307"/>
    <w:rsid w:val="00C66CF8"/>
    <w:rPr>
      <w:rFonts w:eastAsia="Arial" w:cs="Arial"/>
      <w:u w:val="none"/>
    </w:rPr>
  </w:style>
  <w:style w:type="character" w:customStyle="1" w:styleId="ListLabel308">
    <w:name w:val="ListLabel 308"/>
    <w:rsid w:val="00C66CF8"/>
    <w:rPr>
      <w:rFonts w:eastAsia="Arial" w:cs="Arial"/>
      <w:u w:val="none"/>
    </w:rPr>
  </w:style>
  <w:style w:type="character" w:customStyle="1" w:styleId="ListLabel309">
    <w:name w:val="ListLabel 309"/>
    <w:rsid w:val="00C66CF8"/>
    <w:rPr>
      <w:rFonts w:eastAsia="Arial" w:cs="Arial"/>
      <w:u w:val="none"/>
    </w:rPr>
  </w:style>
  <w:style w:type="character" w:customStyle="1" w:styleId="ListLabel310">
    <w:name w:val="ListLabel 310"/>
    <w:rsid w:val="00C66CF8"/>
    <w:rPr>
      <w:rFonts w:eastAsia="Arial" w:cs="Arial"/>
      <w:u w:val="none"/>
    </w:rPr>
  </w:style>
  <w:style w:type="character" w:customStyle="1" w:styleId="ListLabel311">
    <w:name w:val="ListLabel 311"/>
    <w:rsid w:val="00C66CF8"/>
    <w:rPr>
      <w:rFonts w:eastAsia="Arial" w:cs="Arial"/>
      <w:u w:val="none"/>
    </w:rPr>
  </w:style>
  <w:style w:type="character" w:customStyle="1" w:styleId="ListLabel312">
    <w:name w:val="ListLabel 312"/>
    <w:rsid w:val="00C66CF8"/>
    <w:rPr>
      <w:rFonts w:eastAsia="Arial" w:cs="Arial"/>
      <w:u w:val="none"/>
    </w:rPr>
  </w:style>
  <w:style w:type="character" w:customStyle="1" w:styleId="ListLabel313">
    <w:name w:val="ListLabel 313"/>
    <w:rsid w:val="00C66CF8"/>
    <w:rPr>
      <w:rFonts w:eastAsia="Arial" w:cs="Arial"/>
      <w:u w:val="none"/>
    </w:rPr>
  </w:style>
  <w:style w:type="character" w:customStyle="1" w:styleId="ListLabel314">
    <w:name w:val="ListLabel 314"/>
    <w:rsid w:val="00C66CF8"/>
    <w:rPr>
      <w:rFonts w:eastAsia="Arial" w:cs="Arial"/>
      <w:u w:val="none"/>
    </w:rPr>
  </w:style>
  <w:style w:type="character" w:customStyle="1" w:styleId="ListLabel315">
    <w:name w:val="ListLabel 315"/>
    <w:rsid w:val="00C66CF8"/>
    <w:rPr>
      <w:rFonts w:eastAsia="Arial" w:cs="Arial"/>
      <w:u w:val="none"/>
    </w:rPr>
  </w:style>
  <w:style w:type="character" w:customStyle="1" w:styleId="ListLabel235">
    <w:name w:val="ListLabel 235"/>
    <w:rsid w:val="00C66CF8"/>
    <w:rPr>
      <w:rFonts w:eastAsia="Arial" w:cs="Arial"/>
      <w:u w:val="none"/>
    </w:rPr>
  </w:style>
  <w:style w:type="character" w:customStyle="1" w:styleId="ListLabel236">
    <w:name w:val="ListLabel 236"/>
    <w:rsid w:val="00C66CF8"/>
    <w:rPr>
      <w:rFonts w:eastAsia="Arial" w:cs="Arial"/>
      <w:u w:val="none"/>
    </w:rPr>
  </w:style>
  <w:style w:type="character" w:customStyle="1" w:styleId="ListLabel237">
    <w:name w:val="ListLabel 237"/>
    <w:rsid w:val="00C66CF8"/>
    <w:rPr>
      <w:rFonts w:eastAsia="Arial" w:cs="Arial"/>
      <w:u w:val="none"/>
    </w:rPr>
  </w:style>
  <w:style w:type="character" w:customStyle="1" w:styleId="ListLabel238">
    <w:name w:val="ListLabel 238"/>
    <w:rsid w:val="00C66CF8"/>
    <w:rPr>
      <w:rFonts w:eastAsia="Arial" w:cs="Arial"/>
      <w:u w:val="none"/>
    </w:rPr>
  </w:style>
  <w:style w:type="character" w:customStyle="1" w:styleId="ListLabel239">
    <w:name w:val="ListLabel 239"/>
    <w:rsid w:val="00C66CF8"/>
    <w:rPr>
      <w:rFonts w:eastAsia="Arial" w:cs="Arial"/>
      <w:u w:val="none"/>
    </w:rPr>
  </w:style>
  <w:style w:type="character" w:customStyle="1" w:styleId="ListLabel240">
    <w:name w:val="ListLabel 240"/>
    <w:rsid w:val="00C66CF8"/>
    <w:rPr>
      <w:rFonts w:eastAsia="Arial" w:cs="Arial"/>
      <w:u w:val="none"/>
    </w:rPr>
  </w:style>
  <w:style w:type="character" w:customStyle="1" w:styleId="ListLabel241">
    <w:name w:val="ListLabel 241"/>
    <w:rsid w:val="00C66CF8"/>
    <w:rPr>
      <w:rFonts w:eastAsia="Arial" w:cs="Arial"/>
      <w:u w:val="none"/>
    </w:rPr>
  </w:style>
  <w:style w:type="character" w:customStyle="1" w:styleId="ListLabel242">
    <w:name w:val="ListLabel 242"/>
    <w:rsid w:val="00C66CF8"/>
    <w:rPr>
      <w:rFonts w:eastAsia="Arial" w:cs="Arial"/>
      <w:u w:val="none"/>
    </w:rPr>
  </w:style>
  <w:style w:type="character" w:customStyle="1" w:styleId="ListLabel243">
    <w:name w:val="ListLabel 243"/>
    <w:rsid w:val="00C66CF8"/>
    <w:rPr>
      <w:rFonts w:eastAsia="Arial" w:cs="Arial"/>
      <w:u w:val="none"/>
    </w:rPr>
  </w:style>
  <w:style w:type="character" w:customStyle="1" w:styleId="ListLabel100">
    <w:name w:val="ListLabel 100"/>
    <w:rsid w:val="00C66CF8"/>
    <w:rPr>
      <w:b/>
      <w:u w:val="none"/>
    </w:rPr>
  </w:style>
  <w:style w:type="character" w:customStyle="1" w:styleId="ListLabel101">
    <w:name w:val="ListLabel 101"/>
    <w:rsid w:val="00C66CF8"/>
    <w:rPr>
      <w:u w:val="none"/>
    </w:rPr>
  </w:style>
  <w:style w:type="character" w:customStyle="1" w:styleId="ListLabel102">
    <w:name w:val="ListLabel 102"/>
    <w:rsid w:val="00C66CF8"/>
    <w:rPr>
      <w:u w:val="none"/>
    </w:rPr>
  </w:style>
  <w:style w:type="character" w:customStyle="1" w:styleId="ListLabel103">
    <w:name w:val="ListLabel 103"/>
    <w:rsid w:val="00C66CF8"/>
    <w:rPr>
      <w:u w:val="none"/>
    </w:rPr>
  </w:style>
  <w:style w:type="character" w:customStyle="1" w:styleId="ListLabel104">
    <w:name w:val="ListLabel 104"/>
    <w:rsid w:val="00C66CF8"/>
    <w:rPr>
      <w:u w:val="none"/>
    </w:rPr>
  </w:style>
  <w:style w:type="character" w:customStyle="1" w:styleId="ListLabel105">
    <w:name w:val="ListLabel 105"/>
    <w:rsid w:val="00C66CF8"/>
    <w:rPr>
      <w:u w:val="none"/>
    </w:rPr>
  </w:style>
  <w:style w:type="character" w:customStyle="1" w:styleId="ListLabel106">
    <w:name w:val="ListLabel 106"/>
    <w:rsid w:val="00C66CF8"/>
    <w:rPr>
      <w:u w:val="none"/>
    </w:rPr>
  </w:style>
  <w:style w:type="character" w:customStyle="1" w:styleId="ListLabel107">
    <w:name w:val="ListLabel 107"/>
    <w:rsid w:val="00C66CF8"/>
    <w:rPr>
      <w:u w:val="none"/>
    </w:rPr>
  </w:style>
  <w:style w:type="character" w:customStyle="1" w:styleId="ListLabel108">
    <w:name w:val="ListLabel 108"/>
    <w:rsid w:val="00C66CF8"/>
    <w:rPr>
      <w:u w:val="none"/>
    </w:rPr>
  </w:style>
  <w:style w:type="character" w:customStyle="1" w:styleId="ListLabel334">
    <w:name w:val="ListLabel 334"/>
    <w:rsid w:val="00C66CF8"/>
    <w:rPr>
      <w:rFonts w:eastAsia="Arial" w:cs="Arial"/>
      <w:u w:val="none"/>
    </w:rPr>
  </w:style>
  <w:style w:type="character" w:customStyle="1" w:styleId="ListLabel335">
    <w:name w:val="ListLabel 335"/>
    <w:rsid w:val="00C66CF8"/>
    <w:rPr>
      <w:rFonts w:eastAsia="Arial" w:cs="Arial"/>
      <w:u w:val="none"/>
    </w:rPr>
  </w:style>
  <w:style w:type="character" w:customStyle="1" w:styleId="ListLabel336">
    <w:name w:val="ListLabel 336"/>
    <w:rsid w:val="00C66CF8"/>
    <w:rPr>
      <w:rFonts w:eastAsia="Arial" w:cs="Arial"/>
      <w:u w:val="none"/>
    </w:rPr>
  </w:style>
  <w:style w:type="character" w:customStyle="1" w:styleId="ListLabel337">
    <w:name w:val="ListLabel 337"/>
    <w:rsid w:val="00C66CF8"/>
    <w:rPr>
      <w:rFonts w:eastAsia="Arial" w:cs="Arial"/>
      <w:u w:val="none"/>
    </w:rPr>
  </w:style>
  <w:style w:type="character" w:customStyle="1" w:styleId="ListLabel338">
    <w:name w:val="ListLabel 338"/>
    <w:rsid w:val="00C66CF8"/>
    <w:rPr>
      <w:rFonts w:eastAsia="Arial" w:cs="Arial"/>
      <w:u w:val="none"/>
    </w:rPr>
  </w:style>
  <w:style w:type="character" w:customStyle="1" w:styleId="ListLabel339">
    <w:name w:val="ListLabel 339"/>
    <w:rsid w:val="00C66CF8"/>
    <w:rPr>
      <w:rFonts w:eastAsia="Arial" w:cs="Arial"/>
      <w:u w:val="none"/>
    </w:rPr>
  </w:style>
  <w:style w:type="character" w:customStyle="1" w:styleId="ListLabel340">
    <w:name w:val="ListLabel 340"/>
    <w:rsid w:val="00C66CF8"/>
    <w:rPr>
      <w:rFonts w:eastAsia="Arial" w:cs="Arial"/>
      <w:u w:val="none"/>
    </w:rPr>
  </w:style>
  <w:style w:type="character" w:customStyle="1" w:styleId="ListLabel341">
    <w:name w:val="ListLabel 341"/>
    <w:rsid w:val="00C66CF8"/>
    <w:rPr>
      <w:rFonts w:eastAsia="Arial" w:cs="Arial"/>
      <w:u w:val="none"/>
    </w:rPr>
  </w:style>
  <w:style w:type="character" w:customStyle="1" w:styleId="ListLabel342">
    <w:name w:val="ListLabel 342"/>
    <w:rsid w:val="00C66CF8"/>
    <w:rPr>
      <w:rFonts w:eastAsia="Arial" w:cs="Arial"/>
      <w:u w:val="none"/>
    </w:rPr>
  </w:style>
  <w:style w:type="character" w:customStyle="1" w:styleId="ListLabel280">
    <w:name w:val="ListLabel 280"/>
    <w:rsid w:val="00C66CF8"/>
    <w:rPr>
      <w:u w:val="none"/>
    </w:rPr>
  </w:style>
  <w:style w:type="character" w:customStyle="1" w:styleId="ListLabel281">
    <w:name w:val="ListLabel 281"/>
    <w:rsid w:val="00C66CF8"/>
    <w:rPr>
      <w:u w:val="none"/>
    </w:rPr>
  </w:style>
  <w:style w:type="character" w:customStyle="1" w:styleId="ListLabel282">
    <w:name w:val="ListLabel 282"/>
    <w:rsid w:val="00C66CF8"/>
    <w:rPr>
      <w:u w:val="none"/>
    </w:rPr>
  </w:style>
  <w:style w:type="character" w:customStyle="1" w:styleId="ListLabel283">
    <w:name w:val="ListLabel 283"/>
    <w:rsid w:val="00C66CF8"/>
    <w:rPr>
      <w:u w:val="none"/>
    </w:rPr>
  </w:style>
  <w:style w:type="character" w:customStyle="1" w:styleId="ListLabel284">
    <w:name w:val="ListLabel 284"/>
    <w:rsid w:val="00C66CF8"/>
    <w:rPr>
      <w:u w:val="none"/>
    </w:rPr>
  </w:style>
  <w:style w:type="character" w:customStyle="1" w:styleId="ListLabel285">
    <w:name w:val="ListLabel 285"/>
    <w:rsid w:val="00C66CF8"/>
    <w:rPr>
      <w:u w:val="none"/>
    </w:rPr>
  </w:style>
  <w:style w:type="character" w:customStyle="1" w:styleId="ListLabel286">
    <w:name w:val="ListLabel 286"/>
    <w:rsid w:val="00C66CF8"/>
    <w:rPr>
      <w:u w:val="none"/>
    </w:rPr>
  </w:style>
  <w:style w:type="character" w:customStyle="1" w:styleId="ListLabel287">
    <w:name w:val="ListLabel 287"/>
    <w:rsid w:val="00C66CF8"/>
    <w:rPr>
      <w:u w:val="none"/>
    </w:rPr>
  </w:style>
  <w:style w:type="character" w:customStyle="1" w:styleId="ListLabel288">
    <w:name w:val="ListLabel 288"/>
    <w:rsid w:val="00C66CF8"/>
    <w:rPr>
      <w:u w:val="none"/>
    </w:rPr>
  </w:style>
  <w:style w:type="character" w:customStyle="1" w:styleId="ListLabel199">
    <w:name w:val="ListLabel 199"/>
    <w:rsid w:val="00C66CF8"/>
    <w:rPr>
      <w:rFonts w:eastAsia="Arial" w:cs="Arial"/>
      <w:u w:val="none"/>
    </w:rPr>
  </w:style>
  <w:style w:type="character" w:customStyle="1" w:styleId="ListLabel200">
    <w:name w:val="ListLabel 200"/>
    <w:rsid w:val="00C66CF8"/>
    <w:rPr>
      <w:rFonts w:eastAsia="Arial" w:cs="Arial"/>
      <w:u w:val="none"/>
    </w:rPr>
  </w:style>
  <w:style w:type="character" w:customStyle="1" w:styleId="ListLabel201">
    <w:name w:val="ListLabel 201"/>
    <w:rsid w:val="00C66CF8"/>
    <w:rPr>
      <w:rFonts w:eastAsia="Arial" w:cs="Arial"/>
      <w:u w:val="none"/>
    </w:rPr>
  </w:style>
  <w:style w:type="character" w:customStyle="1" w:styleId="ListLabel202">
    <w:name w:val="ListLabel 202"/>
    <w:rsid w:val="00C66CF8"/>
    <w:rPr>
      <w:rFonts w:eastAsia="Arial" w:cs="Arial"/>
      <w:u w:val="none"/>
    </w:rPr>
  </w:style>
  <w:style w:type="character" w:customStyle="1" w:styleId="ListLabel203">
    <w:name w:val="ListLabel 203"/>
    <w:rsid w:val="00C66CF8"/>
    <w:rPr>
      <w:rFonts w:eastAsia="Arial" w:cs="Arial"/>
      <w:u w:val="none"/>
    </w:rPr>
  </w:style>
  <w:style w:type="character" w:customStyle="1" w:styleId="ListLabel204">
    <w:name w:val="ListLabel 204"/>
    <w:rsid w:val="00C66CF8"/>
    <w:rPr>
      <w:rFonts w:eastAsia="Arial" w:cs="Arial"/>
      <w:u w:val="none"/>
    </w:rPr>
  </w:style>
  <w:style w:type="character" w:customStyle="1" w:styleId="ListLabel205">
    <w:name w:val="ListLabel 205"/>
    <w:rsid w:val="00C66CF8"/>
    <w:rPr>
      <w:rFonts w:eastAsia="Arial" w:cs="Arial"/>
      <w:u w:val="none"/>
    </w:rPr>
  </w:style>
  <w:style w:type="character" w:customStyle="1" w:styleId="ListLabel206">
    <w:name w:val="ListLabel 206"/>
    <w:rsid w:val="00C66CF8"/>
    <w:rPr>
      <w:rFonts w:eastAsia="Arial" w:cs="Arial"/>
      <w:u w:val="none"/>
    </w:rPr>
  </w:style>
  <w:style w:type="character" w:customStyle="1" w:styleId="ListLabel207">
    <w:name w:val="ListLabel 207"/>
    <w:rsid w:val="00C66CF8"/>
    <w:rPr>
      <w:rFonts w:eastAsia="Arial" w:cs="Arial"/>
      <w:u w:val="none"/>
    </w:rPr>
  </w:style>
  <w:style w:type="character" w:customStyle="1" w:styleId="ListLabel154">
    <w:name w:val="ListLabel 154"/>
    <w:rsid w:val="00C66CF8"/>
    <w:rPr>
      <w:rFonts w:eastAsia="Arial" w:cs="Arial"/>
      <w:u w:val="none"/>
    </w:rPr>
  </w:style>
  <w:style w:type="character" w:customStyle="1" w:styleId="ListLabel155">
    <w:name w:val="ListLabel 155"/>
    <w:rsid w:val="00C66CF8"/>
    <w:rPr>
      <w:rFonts w:eastAsia="Arial" w:cs="Arial"/>
      <w:u w:val="none"/>
    </w:rPr>
  </w:style>
  <w:style w:type="character" w:customStyle="1" w:styleId="ListLabel156">
    <w:name w:val="ListLabel 156"/>
    <w:rsid w:val="00C66CF8"/>
    <w:rPr>
      <w:rFonts w:eastAsia="Arial" w:cs="Arial"/>
      <w:u w:val="none"/>
    </w:rPr>
  </w:style>
  <w:style w:type="character" w:customStyle="1" w:styleId="ListLabel157">
    <w:name w:val="ListLabel 157"/>
    <w:rsid w:val="00C66CF8"/>
    <w:rPr>
      <w:rFonts w:eastAsia="Arial" w:cs="Arial"/>
      <w:u w:val="none"/>
    </w:rPr>
  </w:style>
  <w:style w:type="character" w:customStyle="1" w:styleId="ListLabel158">
    <w:name w:val="ListLabel 158"/>
    <w:rsid w:val="00C66CF8"/>
    <w:rPr>
      <w:rFonts w:eastAsia="Arial" w:cs="Arial"/>
      <w:u w:val="none"/>
    </w:rPr>
  </w:style>
  <w:style w:type="character" w:customStyle="1" w:styleId="ListLabel159">
    <w:name w:val="ListLabel 159"/>
    <w:rsid w:val="00C66CF8"/>
    <w:rPr>
      <w:rFonts w:eastAsia="Arial" w:cs="Arial"/>
      <w:u w:val="none"/>
    </w:rPr>
  </w:style>
  <w:style w:type="character" w:customStyle="1" w:styleId="ListLabel160">
    <w:name w:val="ListLabel 160"/>
    <w:rsid w:val="00C66CF8"/>
    <w:rPr>
      <w:rFonts w:eastAsia="Arial" w:cs="Arial"/>
      <w:u w:val="none"/>
    </w:rPr>
  </w:style>
  <w:style w:type="character" w:customStyle="1" w:styleId="ListLabel161">
    <w:name w:val="ListLabel 161"/>
    <w:rsid w:val="00C66CF8"/>
    <w:rPr>
      <w:rFonts w:eastAsia="Arial" w:cs="Arial"/>
      <w:u w:val="none"/>
    </w:rPr>
  </w:style>
  <w:style w:type="character" w:customStyle="1" w:styleId="ListLabel162">
    <w:name w:val="ListLabel 162"/>
    <w:rsid w:val="00C66CF8"/>
    <w:rPr>
      <w:rFonts w:eastAsia="Arial" w:cs="Arial"/>
      <w:u w:val="none"/>
    </w:rPr>
  </w:style>
  <w:style w:type="character" w:customStyle="1" w:styleId="ListLabel127">
    <w:name w:val="ListLabel 127"/>
    <w:rsid w:val="00C66CF8"/>
    <w:rPr>
      <w:u w:val="none"/>
    </w:rPr>
  </w:style>
  <w:style w:type="character" w:customStyle="1" w:styleId="ListLabel128">
    <w:name w:val="ListLabel 128"/>
    <w:rsid w:val="00C66CF8"/>
    <w:rPr>
      <w:u w:val="none"/>
    </w:rPr>
  </w:style>
  <w:style w:type="character" w:customStyle="1" w:styleId="ListLabel129">
    <w:name w:val="ListLabel 129"/>
    <w:rsid w:val="00C66CF8"/>
    <w:rPr>
      <w:u w:val="none"/>
    </w:rPr>
  </w:style>
  <w:style w:type="character" w:customStyle="1" w:styleId="ListLabel130">
    <w:name w:val="ListLabel 130"/>
    <w:rsid w:val="00C66CF8"/>
    <w:rPr>
      <w:u w:val="none"/>
    </w:rPr>
  </w:style>
  <w:style w:type="character" w:customStyle="1" w:styleId="ListLabel131">
    <w:name w:val="ListLabel 131"/>
    <w:rsid w:val="00C66CF8"/>
    <w:rPr>
      <w:u w:val="none"/>
    </w:rPr>
  </w:style>
  <w:style w:type="character" w:customStyle="1" w:styleId="ListLabel132">
    <w:name w:val="ListLabel 132"/>
    <w:rsid w:val="00C66CF8"/>
    <w:rPr>
      <w:u w:val="none"/>
    </w:rPr>
  </w:style>
  <w:style w:type="character" w:customStyle="1" w:styleId="ListLabel133">
    <w:name w:val="ListLabel 133"/>
    <w:rsid w:val="00C66CF8"/>
    <w:rPr>
      <w:u w:val="none"/>
    </w:rPr>
  </w:style>
  <w:style w:type="character" w:customStyle="1" w:styleId="ListLabel134">
    <w:name w:val="ListLabel 134"/>
    <w:rsid w:val="00C66CF8"/>
    <w:rPr>
      <w:u w:val="none"/>
    </w:rPr>
  </w:style>
  <w:style w:type="character" w:customStyle="1" w:styleId="ListLabel135">
    <w:name w:val="ListLabel 135"/>
    <w:rsid w:val="00C66CF8"/>
    <w:rPr>
      <w:u w:val="none"/>
    </w:rPr>
  </w:style>
  <w:style w:type="character" w:customStyle="1" w:styleId="ListLabel325">
    <w:name w:val="ListLabel 325"/>
    <w:rsid w:val="00C66CF8"/>
    <w:rPr>
      <w:b w:val="0"/>
      <w:u w:val="none"/>
    </w:rPr>
  </w:style>
  <w:style w:type="character" w:customStyle="1" w:styleId="ListLabel326">
    <w:name w:val="ListLabel 326"/>
    <w:rsid w:val="00C66CF8"/>
    <w:rPr>
      <w:u w:val="none"/>
    </w:rPr>
  </w:style>
  <w:style w:type="character" w:customStyle="1" w:styleId="ListLabel327">
    <w:name w:val="ListLabel 327"/>
    <w:rsid w:val="00C66CF8"/>
    <w:rPr>
      <w:u w:val="none"/>
    </w:rPr>
  </w:style>
  <w:style w:type="character" w:customStyle="1" w:styleId="ListLabel328">
    <w:name w:val="ListLabel 328"/>
    <w:rsid w:val="00C66CF8"/>
    <w:rPr>
      <w:u w:val="none"/>
    </w:rPr>
  </w:style>
  <w:style w:type="character" w:customStyle="1" w:styleId="ListLabel329">
    <w:name w:val="ListLabel 329"/>
    <w:rsid w:val="00C66CF8"/>
    <w:rPr>
      <w:u w:val="none"/>
    </w:rPr>
  </w:style>
  <w:style w:type="character" w:customStyle="1" w:styleId="ListLabel330">
    <w:name w:val="ListLabel 330"/>
    <w:rsid w:val="00C66CF8"/>
    <w:rPr>
      <w:u w:val="none"/>
    </w:rPr>
  </w:style>
  <w:style w:type="character" w:customStyle="1" w:styleId="ListLabel331">
    <w:name w:val="ListLabel 331"/>
    <w:rsid w:val="00C66CF8"/>
    <w:rPr>
      <w:u w:val="none"/>
    </w:rPr>
  </w:style>
  <w:style w:type="character" w:customStyle="1" w:styleId="ListLabel332">
    <w:name w:val="ListLabel 332"/>
    <w:rsid w:val="00C66CF8"/>
    <w:rPr>
      <w:u w:val="none"/>
    </w:rPr>
  </w:style>
  <w:style w:type="character" w:customStyle="1" w:styleId="ListLabel333">
    <w:name w:val="ListLabel 333"/>
    <w:rsid w:val="00C66CF8"/>
    <w:rPr>
      <w:u w:val="none"/>
    </w:rPr>
  </w:style>
  <w:style w:type="character" w:customStyle="1" w:styleId="ListLabel289">
    <w:name w:val="ListLabel 289"/>
    <w:rsid w:val="00C66CF8"/>
    <w:rPr>
      <w:u w:val="none"/>
    </w:rPr>
  </w:style>
  <w:style w:type="character" w:customStyle="1" w:styleId="ListLabel290">
    <w:name w:val="ListLabel 290"/>
    <w:rsid w:val="00C66CF8"/>
    <w:rPr>
      <w:u w:val="none"/>
    </w:rPr>
  </w:style>
  <w:style w:type="character" w:customStyle="1" w:styleId="ListLabel291">
    <w:name w:val="ListLabel 291"/>
    <w:rsid w:val="00C66CF8"/>
    <w:rPr>
      <w:u w:val="none"/>
    </w:rPr>
  </w:style>
  <w:style w:type="character" w:customStyle="1" w:styleId="ListLabel292">
    <w:name w:val="ListLabel 292"/>
    <w:rsid w:val="00C66CF8"/>
    <w:rPr>
      <w:u w:val="none"/>
    </w:rPr>
  </w:style>
  <w:style w:type="character" w:customStyle="1" w:styleId="ListLabel293">
    <w:name w:val="ListLabel 293"/>
    <w:rsid w:val="00C66CF8"/>
    <w:rPr>
      <w:u w:val="none"/>
    </w:rPr>
  </w:style>
  <w:style w:type="character" w:customStyle="1" w:styleId="ListLabel294">
    <w:name w:val="ListLabel 294"/>
    <w:rsid w:val="00C66CF8"/>
    <w:rPr>
      <w:u w:val="none"/>
    </w:rPr>
  </w:style>
  <w:style w:type="character" w:customStyle="1" w:styleId="ListLabel295">
    <w:name w:val="ListLabel 295"/>
    <w:rsid w:val="00C66CF8"/>
    <w:rPr>
      <w:u w:val="none"/>
    </w:rPr>
  </w:style>
  <w:style w:type="character" w:customStyle="1" w:styleId="ListLabel296">
    <w:name w:val="ListLabel 296"/>
    <w:rsid w:val="00C66CF8"/>
    <w:rPr>
      <w:u w:val="none"/>
    </w:rPr>
  </w:style>
  <w:style w:type="character" w:customStyle="1" w:styleId="ListLabel297">
    <w:name w:val="ListLabel 297"/>
    <w:rsid w:val="00C66CF8"/>
    <w:rPr>
      <w:u w:val="none"/>
    </w:rPr>
  </w:style>
  <w:style w:type="character" w:customStyle="1" w:styleId="ListLabel181">
    <w:name w:val="ListLabel 181"/>
    <w:rsid w:val="00C66CF8"/>
    <w:rPr>
      <w:b w:val="0"/>
      <w:u w:val="none"/>
    </w:rPr>
  </w:style>
  <w:style w:type="character" w:customStyle="1" w:styleId="ListLabel182">
    <w:name w:val="ListLabel 182"/>
    <w:rsid w:val="00C66CF8"/>
    <w:rPr>
      <w:u w:val="none"/>
    </w:rPr>
  </w:style>
  <w:style w:type="character" w:customStyle="1" w:styleId="ListLabel183">
    <w:name w:val="ListLabel 183"/>
    <w:rsid w:val="00C66CF8"/>
    <w:rPr>
      <w:u w:val="none"/>
    </w:rPr>
  </w:style>
  <w:style w:type="character" w:customStyle="1" w:styleId="ListLabel184">
    <w:name w:val="ListLabel 184"/>
    <w:rsid w:val="00C66CF8"/>
    <w:rPr>
      <w:u w:val="none"/>
    </w:rPr>
  </w:style>
  <w:style w:type="character" w:customStyle="1" w:styleId="ListLabel185">
    <w:name w:val="ListLabel 185"/>
    <w:rsid w:val="00C66CF8"/>
    <w:rPr>
      <w:u w:val="none"/>
    </w:rPr>
  </w:style>
  <w:style w:type="character" w:customStyle="1" w:styleId="ListLabel186">
    <w:name w:val="ListLabel 186"/>
    <w:rsid w:val="00C66CF8"/>
    <w:rPr>
      <w:u w:val="none"/>
    </w:rPr>
  </w:style>
  <w:style w:type="character" w:customStyle="1" w:styleId="ListLabel187">
    <w:name w:val="ListLabel 187"/>
    <w:rsid w:val="00C66CF8"/>
    <w:rPr>
      <w:u w:val="none"/>
    </w:rPr>
  </w:style>
  <w:style w:type="character" w:customStyle="1" w:styleId="ListLabel188">
    <w:name w:val="ListLabel 188"/>
    <w:rsid w:val="00C66CF8"/>
    <w:rPr>
      <w:u w:val="none"/>
    </w:rPr>
  </w:style>
  <w:style w:type="character" w:customStyle="1" w:styleId="ListLabel189">
    <w:name w:val="ListLabel 189"/>
    <w:rsid w:val="00C66CF8"/>
    <w:rPr>
      <w:u w:val="none"/>
    </w:rPr>
  </w:style>
  <w:style w:type="character" w:customStyle="1" w:styleId="ListLabel118">
    <w:name w:val="ListLabel 118"/>
    <w:rsid w:val="00C66CF8"/>
    <w:rPr>
      <w:b w:val="0"/>
      <w:u w:val="none"/>
    </w:rPr>
  </w:style>
  <w:style w:type="character" w:customStyle="1" w:styleId="ListLabel119">
    <w:name w:val="ListLabel 119"/>
    <w:rsid w:val="00C66CF8"/>
    <w:rPr>
      <w:u w:val="none"/>
    </w:rPr>
  </w:style>
  <w:style w:type="character" w:customStyle="1" w:styleId="ListLabel120">
    <w:name w:val="ListLabel 120"/>
    <w:rsid w:val="00C66CF8"/>
    <w:rPr>
      <w:u w:val="none"/>
    </w:rPr>
  </w:style>
  <w:style w:type="character" w:customStyle="1" w:styleId="ListLabel121">
    <w:name w:val="ListLabel 121"/>
    <w:rsid w:val="00C66CF8"/>
    <w:rPr>
      <w:u w:val="none"/>
    </w:rPr>
  </w:style>
  <w:style w:type="character" w:customStyle="1" w:styleId="ListLabel122">
    <w:name w:val="ListLabel 122"/>
    <w:rsid w:val="00C66CF8"/>
    <w:rPr>
      <w:u w:val="none"/>
    </w:rPr>
  </w:style>
  <w:style w:type="character" w:customStyle="1" w:styleId="ListLabel123">
    <w:name w:val="ListLabel 123"/>
    <w:rsid w:val="00C66CF8"/>
    <w:rPr>
      <w:u w:val="none"/>
    </w:rPr>
  </w:style>
  <w:style w:type="character" w:customStyle="1" w:styleId="ListLabel124">
    <w:name w:val="ListLabel 124"/>
    <w:rsid w:val="00C66CF8"/>
    <w:rPr>
      <w:u w:val="none"/>
    </w:rPr>
  </w:style>
  <w:style w:type="character" w:customStyle="1" w:styleId="ListLabel125">
    <w:name w:val="ListLabel 125"/>
    <w:rsid w:val="00C66CF8"/>
    <w:rPr>
      <w:u w:val="none"/>
    </w:rPr>
  </w:style>
  <w:style w:type="character" w:customStyle="1" w:styleId="ListLabel126">
    <w:name w:val="ListLabel 126"/>
    <w:rsid w:val="00C66CF8"/>
    <w:rPr>
      <w:u w:val="none"/>
    </w:rPr>
  </w:style>
  <w:style w:type="character" w:customStyle="1" w:styleId="ListLabel343">
    <w:name w:val="ListLabel 343"/>
    <w:rsid w:val="00C66CF8"/>
    <w:rPr>
      <w:u w:val="none"/>
    </w:rPr>
  </w:style>
  <w:style w:type="character" w:customStyle="1" w:styleId="ListLabel344">
    <w:name w:val="ListLabel 344"/>
    <w:rsid w:val="00C66CF8"/>
    <w:rPr>
      <w:u w:val="none"/>
    </w:rPr>
  </w:style>
  <w:style w:type="character" w:customStyle="1" w:styleId="ListLabel345">
    <w:name w:val="ListLabel 345"/>
    <w:rsid w:val="00C66CF8"/>
    <w:rPr>
      <w:u w:val="none"/>
    </w:rPr>
  </w:style>
  <w:style w:type="character" w:customStyle="1" w:styleId="ListLabel346">
    <w:name w:val="ListLabel 346"/>
    <w:rsid w:val="00C66CF8"/>
    <w:rPr>
      <w:u w:val="none"/>
    </w:rPr>
  </w:style>
  <w:style w:type="character" w:customStyle="1" w:styleId="ListLabel347">
    <w:name w:val="ListLabel 347"/>
    <w:rsid w:val="00C66CF8"/>
    <w:rPr>
      <w:u w:val="none"/>
    </w:rPr>
  </w:style>
  <w:style w:type="character" w:customStyle="1" w:styleId="ListLabel348">
    <w:name w:val="ListLabel 348"/>
    <w:rsid w:val="00C66CF8"/>
    <w:rPr>
      <w:u w:val="none"/>
    </w:rPr>
  </w:style>
  <w:style w:type="character" w:customStyle="1" w:styleId="ListLabel349">
    <w:name w:val="ListLabel 349"/>
    <w:rsid w:val="00C66CF8"/>
    <w:rPr>
      <w:u w:val="none"/>
    </w:rPr>
  </w:style>
  <w:style w:type="character" w:customStyle="1" w:styleId="ListLabel350">
    <w:name w:val="ListLabel 350"/>
    <w:rsid w:val="00C66CF8"/>
    <w:rPr>
      <w:u w:val="none"/>
    </w:rPr>
  </w:style>
  <w:style w:type="character" w:customStyle="1" w:styleId="ListLabel351">
    <w:name w:val="ListLabel 351"/>
    <w:rsid w:val="00C66CF8"/>
    <w:rPr>
      <w:u w:val="none"/>
    </w:rPr>
  </w:style>
  <w:style w:type="character" w:customStyle="1" w:styleId="ListLabel190">
    <w:name w:val="ListLabel 190"/>
    <w:rsid w:val="00C66CF8"/>
    <w:rPr>
      <w:u w:val="none"/>
    </w:rPr>
  </w:style>
  <w:style w:type="character" w:customStyle="1" w:styleId="ListLabel191">
    <w:name w:val="ListLabel 191"/>
    <w:rsid w:val="00C66CF8"/>
    <w:rPr>
      <w:u w:val="none"/>
    </w:rPr>
  </w:style>
  <w:style w:type="character" w:customStyle="1" w:styleId="ListLabel192">
    <w:name w:val="ListLabel 192"/>
    <w:rsid w:val="00C66CF8"/>
    <w:rPr>
      <w:u w:val="none"/>
    </w:rPr>
  </w:style>
  <w:style w:type="character" w:customStyle="1" w:styleId="ListLabel193">
    <w:name w:val="ListLabel 193"/>
    <w:rsid w:val="00C66CF8"/>
    <w:rPr>
      <w:u w:val="none"/>
    </w:rPr>
  </w:style>
  <w:style w:type="character" w:customStyle="1" w:styleId="ListLabel194">
    <w:name w:val="ListLabel 194"/>
    <w:rsid w:val="00C66CF8"/>
    <w:rPr>
      <w:u w:val="none"/>
    </w:rPr>
  </w:style>
  <w:style w:type="character" w:customStyle="1" w:styleId="ListLabel195">
    <w:name w:val="ListLabel 195"/>
    <w:rsid w:val="00C66CF8"/>
    <w:rPr>
      <w:u w:val="none"/>
    </w:rPr>
  </w:style>
  <w:style w:type="character" w:customStyle="1" w:styleId="ListLabel196">
    <w:name w:val="ListLabel 196"/>
    <w:rsid w:val="00C66CF8"/>
    <w:rPr>
      <w:u w:val="none"/>
    </w:rPr>
  </w:style>
  <w:style w:type="character" w:customStyle="1" w:styleId="ListLabel197">
    <w:name w:val="ListLabel 197"/>
    <w:rsid w:val="00C66CF8"/>
    <w:rPr>
      <w:u w:val="none"/>
    </w:rPr>
  </w:style>
  <w:style w:type="character" w:customStyle="1" w:styleId="ListLabel198">
    <w:name w:val="ListLabel 198"/>
    <w:rsid w:val="00C66CF8"/>
    <w:rPr>
      <w:u w:val="none"/>
    </w:rPr>
  </w:style>
  <w:style w:type="character" w:customStyle="1" w:styleId="ListLabel253">
    <w:name w:val="ListLabel 253"/>
    <w:rsid w:val="00C66CF8"/>
    <w:rPr>
      <w:rFonts w:eastAsia="Arial" w:cs="Arial"/>
      <w:u w:val="none"/>
    </w:rPr>
  </w:style>
  <w:style w:type="character" w:customStyle="1" w:styleId="ListLabel254">
    <w:name w:val="ListLabel 254"/>
    <w:rsid w:val="00C66CF8"/>
    <w:rPr>
      <w:rFonts w:eastAsia="Arial" w:cs="Arial"/>
      <w:u w:val="none"/>
    </w:rPr>
  </w:style>
  <w:style w:type="character" w:customStyle="1" w:styleId="ListLabel255">
    <w:name w:val="ListLabel 255"/>
    <w:rsid w:val="00C66CF8"/>
    <w:rPr>
      <w:rFonts w:eastAsia="Arial" w:cs="Arial"/>
      <w:u w:val="none"/>
    </w:rPr>
  </w:style>
  <w:style w:type="character" w:customStyle="1" w:styleId="ListLabel256">
    <w:name w:val="ListLabel 256"/>
    <w:rsid w:val="00C66CF8"/>
    <w:rPr>
      <w:rFonts w:eastAsia="Arial" w:cs="Arial"/>
      <w:u w:val="none"/>
    </w:rPr>
  </w:style>
  <w:style w:type="character" w:customStyle="1" w:styleId="ListLabel257">
    <w:name w:val="ListLabel 257"/>
    <w:rsid w:val="00C66CF8"/>
    <w:rPr>
      <w:rFonts w:eastAsia="Arial" w:cs="Arial"/>
      <w:u w:val="none"/>
    </w:rPr>
  </w:style>
  <w:style w:type="character" w:customStyle="1" w:styleId="ListLabel258">
    <w:name w:val="ListLabel 258"/>
    <w:rsid w:val="00C66CF8"/>
    <w:rPr>
      <w:rFonts w:eastAsia="Arial" w:cs="Arial"/>
      <w:u w:val="none"/>
    </w:rPr>
  </w:style>
  <w:style w:type="character" w:customStyle="1" w:styleId="ListLabel259">
    <w:name w:val="ListLabel 259"/>
    <w:rsid w:val="00C66CF8"/>
    <w:rPr>
      <w:rFonts w:eastAsia="Arial" w:cs="Arial"/>
      <w:u w:val="none"/>
    </w:rPr>
  </w:style>
  <w:style w:type="character" w:customStyle="1" w:styleId="ListLabel260">
    <w:name w:val="ListLabel 260"/>
    <w:rsid w:val="00C66CF8"/>
    <w:rPr>
      <w:rFonts w:eastAsia="Arial" w:cs="Arial"/>
      <w:u w:val="none"/>
    </w:rPr>
  </w:style>
  <w:style w:type="character" w:customStyle="1" w:styleId="ListLabel261">
    <w:name w:val="ListLabel 261"/>
    <w:rsid w:val="00C66CF8"/>
    <w:rPr>
      <w:rFonts w:eastAsia="Arial" w:cs="Arial"/>
      <w:u w:val="none"/>
    </w:rPr>
  </w:style>
  <w:style w:type="character" w:customStyle="1" w:styleId="ListLabel316">
    <w:name w:val="ListLabel 316"/>
    <w:rsid w:val="00C66CF8"/>
    <w:rPr>
      <w:rFonts w:eastAsia="Arial" w:cs="Arial"/>
      <w:u w:val="none"/>
    </w:rPr>
  </w:style>
  <w:style w:type="character" w:customStyle="1" w:styleId="ListLabel317">
    <w:name w:val="ListLabel 317"/>
    <w:rsid w:val="00C66CF8"/>
    <w:rPr>
      <w:rFonts w:eastAsia="Arial" w:cs="Arial"/>
      <w:u w:val="none"/>
    </w:rPr>
  </w:style>
  <w:style w:type="character" w:customStyle="1" w:styleId="ListLabel318">
    <w:name w:val="ListLabel 318"/>
    <w:rsid w:val="00C66CF8"/>
    <w:rPr>
      <w:rFonts w:eastAsia="Arial" w:cs="Arial"/>
      <w:u w:val="none"/>
    </w:rPr>
  </w:style>
  <w:style w:type="character" w:customStyle="1" w:styleId="ListLabel319">
    <w:name w:val="ListLabel 319"/>
    <w:rsid w:val="00C66CF8"/>
    <w:rPr>
      <w:rFonts w:eastAsia="Arial" w:cs="Arial"/>
      <w:u w:val="none"/>
    </w:rPr>
  </w:style>
  <w:style w:type="character" w:customStyle="1" w:styleId="ListLabel320">
    <w:name w:val="ListLabel 320"/>
    <w:rsid w:val="00C66CF8"/>
    <w:rPr>
      <w:rFonts w:eastAsia="Arial" w:cs="Arial"/>
      <w:u w:val="none"/>
    </w:rPr>
  </w:style>
  <w:style w:type="character" w:customStyle="1" w:styleId="ListLabel321">
    <w:name w:val="ListLabel 321"/>
    <w:rsid w:val="00C66CF8"/>
    <w:rPr>
      <w:rFonts w:eastAsia="Arial" w:cs="Arial"/>
      <w:u w:val="none"/>
    </w:rPr>
  </w:style>
  <w:style w:type="character" w:customStyle="1" w:styleId="ListLabel322">
    <w:name w:val="ListLabel 322"/>
    <w:rsid w:val="00C66CF8"/>
    <w:rPr>
      <w:rFonts w:eastAsia="Arial" w:cs="Arial"/>
      <w:u w:val="none"/>
    </w:rPr>
  </w:style>
  <w:style w:type="character" w:customStyle="1" w:styleId="ListLabel323">
    <w:name w:val="ListLabel 323"/>
    <w:rsid w:val="00C66CF8"/>
    <w:rPr>
      <w:rFonts w:eastAsia="Arial" w:cs="Arial"/>
      <w:u w:val="none"/>
    </w:rPr>
  </w:style>
  <w:style w:type="character" w:customStyle="1" w:styleId="ListLabel324">
    <w:name w:val="ListLabel 324"/>
    <w:rsid w:val="00C66CF8"/>
    <w:rPr>
      <w:rFonts w:eastAsia="Arial" w:cs="Arial"/>
      <w:u w:val="none"/>
    </w:rPr>
  </w:style>
  <w:style w:type="character" w:customStyle="1" w:styleId="Smbolosdenumeracin">
    <w:name w:val="Símbolos de numeración"/>
    <w:rsid w:val="00C66CF8"/>
  </w:style>
  <w:style w:type="character" w:customStyle="1" w:styleId="Ancladenotafinal">
    <w:name w:val="Ancla de nota final"/>
    <w:rsid w:val="00C66CF8"/>
    <w:rPr>
      <w:vertAlign w:val="superscript"/>
    </w:rPr>
  </w:style>
  <w:style w:type="character" w:customStyle="1" w:styleId="Caracteresdenotafinal">
    <w:name w:val="Caracteres de nota final"/>
    <w:rsid w:val="00C66CF8"/>
  </w:style>
  <w:style w:type="paragraph" w:styleId="Encabezado">
    <w:name w:val="header"/>
    <w:basedOn w:val="Normal"/>
    <w:next w:val="Textoindependiente"/>
    <w:link w:val="EncabezadoCar"/>
    <w:rsid w:val="00C66CF8"/>
    <w:pPr>
      <w:keepNext/>
      <w:spacing w:after="142" w:line="288" w:lineRule="auto"/>
    </w:pPr>
    <w:rPr>
      <w:rFonts w:eastAsiaTheme="minorEastAsia"/>
      <w:lang w:eastAsia="zh-CN" w:bidi="hi-IN"/>
    </w:rPr>
  </w:style>
  <w:style w:type="character" w:customStyle="1" w:styleId="EncabezadoCar">
    <w:name w:val="Encabezado Car"/>
    <w:basedOn w:val="Fuentedeprrafopredeter"/>
    <w:link w:val="Encabezado"/>
    <w:rsid w:val="00C66CF8"/>
    <w:rPr>
      <w:rFonts w:eastAsiaTheme="minorEastAsia"/>
      <w:lang w:eastAsia="zh-CN" w:bidi="hi-IN"/>
    </w:rPr>
  </w:style>
  <w:style w:type="paragraph" w:styleId="Textoindependiente">
    <w:name w:val="Body Text"/>
    <w:basedOn w:val="Normal"/>
    <w:link w:val="TextoindependienteCar"/>
    <w:rsid w:val="00C66CF8"/>
    <w:pPr>
      <w:keepNext/>
      <w:spacing w:after="57" w:line="288" w:lineRule="auto"/>
    </w:pPr>
    <w:rPr>
      <w:rFonts w:eastAsiaTheme="minorEastAsia"/>
      <w:lang w:eastAsia="zh-CN" w:bidi="hi-IN"/>
    </w:rPr>
  </w:style>
  <w:style w:type="character" w:customStyle="1" w:styleId="TextoindependienteCar">
    <w:name w:val="Texto independiente Car"/>
    <w:basedOn w:val="Fuentedeprrafopredeter"/>
    <w:link w:val="Textoindependiente"/>
    <w:rsid w:val="00C66CF8"/>
    <w:rPr>
      <w:rFonts w:eastAsiaTheme="minorEastAsia"/>
      <w:lang w:eastAsia="zh-CN" w:bidi="hi-IN"/>
    </w:rPr>
  </w:style>
  <w:style w:type="paragraph" w:styleId="Lista">
    <w:name w:val="List"/>
    <w:basedOn w:val="Textoindependiente"/>
    <w:rsid w:val="00C66CF8"/>
  </w:style>
  <w:style w:type="paragraph" w:styleId="Epgrafe">
    <w:name w:val="caption"/>
    <w:basedOn w:val="Normal"/>
    <w:next w:val="Normal"/>
    <w:uiPriority w:val="35"/>
    <w:unhideWhenUsed/>
    <w:qFormat/>
    <w:rsid w:val="00C66CF8"/>
    <w:pPr>
      <w:widowControl/>
      <w:contextualSpacing w:val="0"/>
    </w:pPr>
    <w:rPr>
      <w:rFonts w:eastAsiaTheme="minorEastAsia"/>
      <w:b/>
      <w:bCs/>
      <w:sz w:val="18"/>
      <w:szCs w:val="18"/>
      <w:lang w:val="es-ES" w:eastAsia="zh-CN" w:bidi="hi-IN"/>
    </w:rPr>
  </w:style>
  <w:style w:type="paragraph" w:customStyle="1" w:styleId="ndice">
    <w:name w:val="Índice"/>
    <w:basedOn w:val="Normal"/>
    <w:rsid w:val="00C66CF8"/>
    <w:pPr>
      <w:keepNext/>
      <w:suppressLineNumbers/>
      <w:spacing w:after="142" w:line="288" w:lineRule="auto"/>
    </w:pPr>
    <w:rPr>
      <w:rFonts w:eastAsiaTheme="minorEastAsia"/>
      <w:lang w:eastAsia="zh-CN" w:bidi="hi-IN"/>
    </w:rPr>
  </w:style>
  <w:style w:type="paragraph" w:customStyle="1" w:styleId="LO-normal">
    <w:name w:val="LO-normal"/>
    <w:rsid w:val="00C66CF8"/>
    <w:pPr>
      <w:keepNext/>
      <w:widowControl/>
      <w:ind w:firstLine="360"/>
      <w:jc w:val="left"/>
    </w:pPr>
    <w:rPr>
      <w:rFonts w:eastAsiaTheme="minorEastAsia"/>
      <w:lang w:val="en-US" w:eastAsia="zh-CN" w:bidi="hi-IN"/>
    </w:rPr>
  </w:style>
  <w:style w:type="paragraph" w:styleId="Textonotapie">
    <w:name w:val="footnote text"/>
    <w:basedOn w:val="Normal"/>
    <w:link w:val="TextonotapieCar"/>
    <w:rsid w:val="00C66CF8"/>
    <w:pPr>
      <w:keepNext/>
      <w:spacing w:after="142" w:line="288" w:lineRule="auto"/>
    </w:pPr>
    <w:rPr>
      <w:rFonts w:eastAsiaTheme="minorEastAsia"/>
      <w:lang w:eastAsia="zh-CN" w:bidi="hi-IN"/>
    </w:rPr>
  </w:style>
  <w:style w:type="character" w:customStyle="1" w:styleId="TextonotapieCar">
    <w:name w:val="Texto nota pie Car"/>
    <w:basedOn w:val="Fuentedeprrafopredeter"/>
    <w:link w:val="Textonotapie"/>
    <w:rsid w:val="00C66CF8"/>
    <w:rPr>
      <w:rFonts w:eastAsiaTheme="minorEastAsia"/>
      <w:lang w:eastAsia="zh-CN" w:bidi="hi-IN"/>
    </w:rPr>
  </w:style>
  <w:style w:type="paragraph" w:styleId="Piedepgina">
    <w:name w:val="footer"/>
    <w:basedOn w:val="Normal"/>
    <w:link w:val="PiedepginaCar"/>
    <w:rsid w:val="00C66CF8"/>
    <w:pPr>
      <w:keepNext/>
      <w:spacing w:after="142" w:line="288" w:lineRule="auto"/>
    </w:pPr>
    <w:rPr>
      <w:rFonts w:eastAsiaTheme="minorEastAsia"/>
      <w:lang w:eastAsia="zh-CN" w:bidi="hi-IN"/>
    </w:rPr>
  </w:style>
  <w:style w:type="character" w:customStyle="1" w:styleId="PiedepginaCar">
    <w:name w:val="Pie de página Car"/>
    <w:basedOn w:val="Fuentedeprrafopredeter"/>
    <w:link w:val="Piedepgina"/>
    <w:rsid w:val="00C66CF8"/>
    <w:rPr>
      <w:rFonts w:eastAsiaTheme="minorEastAsia"/>
      <w:lang w:eastAsia="zh-CN" w:bidi="hi-IN"/>
    </w:rPr>
  </w:style>
  <w:style w:type="paragraph" w:customStyle="1" w:styleId="Contenidodelatabla">
    <w:name w:val="Contenido de la tabla"/>
    <w:basedOn w:val="Normal"/>
    <w:rsid w:val="00C66CF8"/>
    <w:pPr>
      <w:keepNext/>
    </w:pPr>
    <w:rPr>
      <w:rFonts w:eastAsiaTheme="minorEastAsia"/>
      <w:sz w:val="18"/>
      <w:lang w:eastAsia="zh-CN" w:bidi="hi-IN"/>
    </w:rPr>
  </w:style>
  <w:style w:type="paragraph" w:customStyle="1" w:styleId="Lneahorizontal">
    <w:name w:val="Línea horizontal"/>
    <w:basedOn w:val="Normal"/>
    <w:rsid w:val="00C66CF8"/>
    <w:pPr>
      <w:keepNext/>
      <w:spacing w:after="142" w:line="288" w:lineRule="auto"/>
    </w:pPr>
    <w:rPr>
      <w:rFonts w:eastAsiaTheme="minorEastAsia"/>
      <w:lang w:eastAsia="zh-CN" w:bidi="hi-IN"/>
    </w:rPr>
  </w:style>
  <w:style w:type="paragraph" w:styleId="Encabezadodelista">
    <w:name w:val="toa heading"/>
    <w:basedOn w:val="Encabezado"/>
    <w:rsid w:val="00C66CF8"/>
    <w:pPr>
      <w:jc w:val="center"/>
    </w:pPr>
    <w:rPr>
      <w:b/>
      <w:color w:val="0066CC"/>
      <w:sz w:val="32"/>
    </w:rPr>
  </w:style>
  <w:style w:type="paragraph" w:styleId="Cita">
    <w:name w:val="Quote"/>
    <w:basedOn w:val="Normal"/>
    <w:next w:val="Normal"/>
    <w:link w:val="CitaCar"/>
    <w:uiPriority w:val="29"/>
    <w:qFormat/>
    <w:rsid w:val="00C66CF8"/>
    <w:pPr>
      <w:widowControl/>
      <w:contextualSpacing w:val="0"/>
    </w:pPr>
    <w:rPr>
      <w:rFonts w:asciiTheme="majorHAnsi" w:eastAsiaTheme="majorEastAsia" w:hAnsiTheme="majorHAnsi" w:cstheme="majorBidi"/>
      <w:i/>
      <w:iCs/>
      <w:color w:val="5A5A5A" w:themeColor="text1" w:themeTint="A5"/>
      <w:lang w:val="es-ES" w:eastAsia="zh-CN" w:bidi="hi-IN"/>
    </w:rPr>
  </w:style>
  <w:style w:type="character" w:customStyle="1" w:styleId="CitaCar">
    <w:name w:val="Cita Car"/>
    <w:basedOn w:val="Fuentedeprrafopredeter"/>
    <w:link w:val="Cita"/>
    <w:uiPriority w:val="29"/>
    <w:rsid w:val="00C66CF8"/>
    <w:rPr>
      <w:rFonts w:asciiTheme="majorHAnsi" w:eastAsiaTheme="majorEastAsia" w:hAnsiTheme="majorHAnsi" w:cstheme="majorBidi"/>
      <w:i/>
      <w:iCs/>
      <w:color w:val="5A5A5A" w:themeColor="text1" w:themeTint="A5"/>
      <w:lang w:val="es-ES" w:eastAsia="zh-CN" w:bidi="hi-IN"/>
    </w:rPr>
  </w:style>
  <w:style w:type="paragraph" w:styleId="TDC1">
    <w:name w:val="toc 1"/>
    <w:basedOn w:val="ndice"/>
    <w:uiPriority w:val="39"/>
    <w:rsid w:val="00C66CF8"/>
    <w:pPr>
      <w:spacing w:after="57"/>
    </w:pPr>
  </w:style>
  <w:style w:type="paragraph" w:styleId="TDC2">
    <w:name w:val="toc 2"/>
    <w:basedOn w:val="ndice"/>
    <w:uiPriority w:val="39"/>
    <w:rsid w:val="00C66CF8"/>
    <w:pPr>
      <w:spacing w:after="57"/>
    </w:pPr>
  </w:style>
  <w:style w:type="paragraph" w:styleId="TDC3">
    <w:name w:val="toc 3"/>
    <w:basedOn w:val="ndice"/>
    <w:uiPriority w:val="39"/>
    <w:rsid w:val="00C66CF8"/>
    <w:pPr>
      <w:spacing w:after="57"/>
    </w:pPr>
    <w:rPr>
      <w:sz w:val="20"/>
    </w:rPr>
  </w:style>
  <w:style w:type="paragraph" w:styleId="TDC4">
    <w:name w:val="toc 4"/>
    <w:basedOn w:val="ndice"/>
    <w:uiPriority w:val="39"/>
    <w:rsid w:val="00C66CF8"/>
    <w:pPr>
      <w:spacing w:after="57"/>
    </w:pPr>
    <w:rPr>
      <w:sz w:val="18"/>
    </w:rPr>
  </w:style>
  <w:style w:type="paragraph" w:customStyle="1" w:styleId="Figura">
    <w:name w:val="Figura"/>
    <w:basedOn w:val="Epgrafe"/>
    <w:rsid w:val="00C66CF8"/>
    <w:pPr>
      <w:jc w:val="center"/>
    </w:pPr>
    <w:rPr>
      <w:sz w:val="20"/>
    </w:rPr>
  </w:style>
  <w:style w:type="paragraph" w:customStyle="1" w:styleId="Encabezadodelndicedeilustraciones">
    <w:name w:val="Encabezado del índice de ilustraciones"/>
    <w:basedOn w:val="Encabezado"/>
    <w:rsid w:val="00C66CF8"/>
    <w:pPr>
      <w:jc w:val="center"/>
    </w:pPr>
    <w:rPr>
      <w:b/>
      <w:color w:val="0066CC"/>
      <w:sz w:val="32"/>
    </w:rPr>
  </w:style>
  <w:style w:type="paragraph" w:customStyle="1" w:styleId="ndicedeilustraciones1">
    <w:name w:val="Índice de ilustraciones 1"/>
    <w:basedOn w:val="ndice"/>
    <w:rsid w:val="00C66CF8"/>
  </w:style>
  <w:style w:type="paragraph" w:customStyle="1" w:styleId="Encabezadodelndicedetablas">
    <w:name w:val="Encabezado del índice de tablas"/>
    <w:basedOn w:val="Encabezado"/>
    <w:rsid w:val="00C66CF8"/>
    <w:pPr>
      <w:jc w:val="center"/>
    </w:pPr>
    <w:rPr>
      <w:b/>
      <w:color w:val="0066CC"/>
      <w:sz w:val="32"/>
    </w:rPr>
  </w:style>
  <w:style w:type="paragraph" w:customStyle="1" w:styleId="ndicedetablas1">
    <w:name w:val="Índice de tablas 1"/>
    <w:basedOn w:val="ndice"/>
    <w:rsid w:val="00C66CF8"/>
  </w:style>
  <w:style w:type="paragraph" w:customStyle="1" w:styleId="Contenidodelmarco">
    <w:name w:val="Contenido del marco"/>
    <w:basedOn w:val="Normal"/>
    <w:rsid w:val="00C66CF8"/>
    <w:pPr>
      <w:keepNext/>
      <w:spacing w:after="142" w:line="288" w:lineRule="auto"/>
    </w:pPr>
    <w:rPr>
      <w:rFonts w:eastAsiaTheme="minorEastAsia"/>
      <w:lang w:eastAsia="zh-CN" w:bidi="hi-IN"/>
    </w:rPr>
  </w:style>
  <w:style w:type="paragraph" w:customStyle="1" w:styleId="Encabezadodelatabla">
    <w:name w:val="Encabezado de la tabla"/>
    <w:basedOn w:val="Contenidodelatabla"/>
    <w:rsid w:val="00C66CF8"/>
  </w:style>
  <w:style w:type="paragraph" w:customStyle="1" w:styleId="Ilustracin">
    <w:name w:val="Ilustración"/>
    <w:basedOn w:val="Epgrafe"/>
    <w:rsid w:val="00C66CF8"/>
  </w:style>
  <w:style w:type="paragraph" w:customStyle="1" w:styleId="Tabla">
    <w:name w:val="Tabla"/>
    <w:basedOn w:val="Epgrafe"/>
    <w:autoRedefine/>
    <w:rsid w:val="00C66CF8"/>
    <w:rPr>
      <w:noProof/>
      <w:sz w:val="20"/>
      <w:lang w:val="es-ES_tradnl" w:eastAsia="es-ES_tradnl" w:bidi="ar-SA"/>
    </w:rPr>
  </w:style>
  <w:style w:type="paragraph" w:customStyle="1" w:styleId="Encabezadodelndicedelusuario">
    <w:name w:val="Encabezado del índice del usuario"/>
    <w:basedOn w:val="Encabezado"/>
    <w:rsid w:val="00C66CF8"/>
  </w:style>
  <w:style w:type="paragraph" w:styleId="ndice1">
    <w:name w:val="index 1"/>
    <w:basedOn w:val="Normal"/>
    <w:next w:val="Normal"/>
    <w:autoRedefine/>
    <w:unhideWhenUsed/>
    <w:rsid w:val="00C66CF8"/>
    <w:pPr>
      <w:ind w:left="220" w:hanging="220"/>
    </w:pPr>
  </w:style>
  <w:style w:type="paragraph" w:styleId="Ttulodendice">
    <w:name w:val="index heading"/>
    <w:basedOn w:val="Encabezado"/>
    <w:rsid w:val="00C66CF8"/>
  </w:style>
  <w:style w:type="paragraph" w:styleId="ndice2">
    <w:name w:val="index 2"/>
    <w:basedOn w:val="ndice"/>
    <w:rsid w:val="00C66CF8"/>
  </w:style>
  <w:style w:type="paragraph" w:styleId="Textoconsangra">
    <w:name w:val="table of authorities"/>
    <w:basedOn w:val="Encabezado"/>
    <w:rsid w:val="00C66CF8"/>
    <w:pPr>
      <w:jc w:val="center"/>
    </w:pPr>
    <w:rPr>
      <w:b/>
      <w:color w:val="0066CC"/>
      <w:sz w:val="32"/>
    </w:rPr>
  </w:style>
  <w:style w:type="paragraph" w:customStyle="1" w:styleId="Bibliografa1">
    <w:name w:val="Bibliografía 1"/>
    <w:basedOn w:val="ndice"/>
    <w:rsid w:val="00C66CF8"/>
    <w:pPr>
      <w:jc w:val="left"/>
    </w:pPr>
  </w:style>
  <w:style w:type="paragraph" w:customStyle="1" w:styleId="Encabezado1-E2">
    <w:name w:val="Encabezado 1 - E2"/>
    <w:basedOn w:val="Ttulo1"/>
    <w:rsid w:val="00C66CF8"/>
    <w:pPr>
      <w:widowControl/>
      <w:numPr>
        <w:numId w:val="25"/>
      </w:numPr>
      <w:pBdr>
        <w:bottom w:val="single" w:sz="12" w:space="1" w:color="365F91" w:themeColor="accent1" w:themeShade="BF"/>
      </w:pBdr>
      <w:spacing w:before="600" w:after="80" w:line="240" w:lineRule="auto"/>
      <w:contextualSpacing w:val="0"/>
    </w:pPr>
    <w:rPr>
      <w:rFonts w:asciiTheme="majorHAnsi" w:eastAsiaTheme="majorEastAsia" w:hAnsiTheme="majorHAnsi" w:cstheme="majorBidi"/>
      <w:bCs/>
      <w:color w:val="365F91" w:themeColor="accent1" w:themeShade="BF"/>
      <w:sz w:val="24"/>
      <w:szCs w:val="24"/>
      <w:lang w:val="es-ES" w:eastAsia="zh-CN" w:bidi="hi-IN"/>
    </w:rPr>
  </w:style>
  <w:style w:type="paragraph" w:customStyle="1" w:styleId="Encabezado2-E2">
    <w:name w:val="Encabezado 2 - E2"/>
    <w:basedOn w:val="Ttulo2"/>
    <w:rsid w:val="00C66CF8"/>
    <w:pPr>
      <w:widowControl/>
      <w:numPr>
        <w:ilvl w:val="1"/>
      </w:numPr>
      <w:pBdr>
        <w:bottom w:val="single" w:sz="8" w:space="1" w:color="4F81BD" w:themeColor="accent1"/>
      </w:pBdr>
      <w:spacing w:before="200" w:after="80" w:line="240" w:lineRule="auto"/>
      <w:ind w:left="576" w:hanging="576"/>
      <w:contextualSpacing w:val="0"/>
    </w:pPr>
    <w:rPr>
      <w:rFonts w:asciiTheme="majorHAnsi" w:eastAsiaTheme="majorEastAsia" w:hAnsiTheme="majorHAnsi" w:cstheme="majorBidi"/>
      <w:b w:val="0"/>
      <w:color w:val="365F91" w:themeColor="accent1" w:themeShade="BF"/>
      <w:lang w:val="es-ES" w:eastAsia="zh-CN" w:bidi="hi-IN"/>
    </w:rPr>
  </w:style>
  <w:style w:type="numbering" w:customStyle="1" w:styleId="Numeracin1">
    <w:name w:val="Numeración 1"/>
    <w:qFormat/>
    <w:rsid w:val="00C66CF8"/>
  </w:style>
  <w:style w:type="character" w:styleId="Hipervnculo">
    <w:name w:val="Hyperlink"/>
    <w:basedOn w:val="Fuentedeprrafopredeter"/>
    <w:uiPriority w:val="99"/>
    <w:unhideWhenUsed/>
    <w:rsid w:val="00C66CF8"/>
    <w:rPr>
      <w:color w:val="0000FF" w:themeColor="hyperlink"/>
      <w:u w:val="single"/>
    </w:rPr>
  </w:style>
  <w:style w:type="paragraph" w:styleId="Tabladeilustraciones">
    <w:name w:val="table of figures"/>
    <w:basedOn w:val="Normal"/>
    <w:next w:val="Normal"/>
    <w:uiPriority w:val="99"/>
    <w:unhideWhenUsed/>
    <w:rsid w:val="00C66CF8"/>
    <w:pPr>
      <w:keepNext/>
      <w:spacing w:line="288" w:lineRule="auto"/>
    </w:pPr>
    <w:rPr>
      <w:rFonts w:eastAsiaTheme="minorEastAsia" w:cs="Mangal"/>
      <w:szCs w:val="20"/>
      <w:lang w:eastAsia="zh-CN" w:bidi="hi-IN"/>
    </w:rPr>
  </w:style>
  <w:style w:type="paragraph" w:styleId="Prrafodelista">
    <w:name w:val="List Paragraph"/>
    <w:basedOn w:val="Normal"/>
    <w:uiPriority w:val="34"/>
    <w:qFormat/>
    <w:rsid w:val="00C66CF8"/>
    <w:pPr>
      <w:widowControl/>
      <w:ind w:left="720"/>
    </w:pPr>
    <w:rPr>
      <w:rFonts w:eastAsiaTheme="minorEastAsia"/>
      <w:lang w:val="es-ES" w:eastAsia="zh-CN" w:bidi="hi-IN"/>
    </w:rPr>
  </w:style>
  <w:style w:type="paragraph" w:styleId="NormalWeb">
    <w:name w:val="Normal (Web)"/>
    <w:basedOn w:val="Normal"/>
    <w:uiPriority w:val="99"/>
    <w:unhideWhenUsed/>
    <w:rsid w:val="00C66CF8"/>
    <w:pPr>
      <w:widowControl/>
      <w:spacing w:before="100" w:beforeAutospacing="1" w:after="100" w:afterAutospacing="1"/>
      <w:contextualSpacing w:val="0"/>
    </w:pPr>
    <w:rPr>
      <w:rFonts w:eastAsiaTheme="minorEastAsia"/>
      <w:lang w:val="es-ES" w:eastAsia="zh-CN" w:bidi="hi-IN"/>
    </w:rPr>
  </w:style>
  <w:style w:type="character" w:customStyle="1" w:styleId="apple-tab-span">
    <w:name w:val="apple-tab-span"/>
    <w:basedOn w:val="Fuentedeprrafopredeter"/>
    <w:rsid w:val="00C66CF8"/>
  </w:style>
  <w:style w:type="character" w:styleId="Nmerodelnea">
    <w:name w:val="line number"/>
    <w:basedOn w:val="Fuentedeprrafopredeter"/>
    <w:uiPriority w:val="99"/>
    <w:semiHidden/>
    <w:unhideWhenUsed/>
    <w:rsid w:val="00C66CF8"/>
  </w:style>
  <w:style w:type="character" w:customStyle="1" w:styleId="Ttulo1Car">
    <w:name w:val="Título 1 Car"/>
    <w:basedOn w:val="Fuentedeprrafopredeter"/>
    <w:link w:val="Ttulo1"/>
    <w:uiPriority w:val="9"/>
    <w:rsid w:val="00C66CF8"/>
    <w:rPr>
      <w:b/>
      <w:color w:val="333399"/>
      <w:sz w:val="28"/>
      <w:szCs w:val="28"/>
    </w:rPr>
  </w:style>
  <w:style w:type="character" w:customStyle="1" w:styleId="Ttulo2Car">
    <w:name w:val="Título 2 Car"/>
    <w:basedOn w:val="Fuentedeprrafopredeter"/>
    <w:link w:val="Ttulo2"/>
    <w:uiPriority w:val="9"/>
    <w:rsid w:val="00C66CF8"/>
    <w:rPr>
      <w:b/>
      <w:color w:val="333399"/>
      <w:sz w:val="24"/>
      <w:szCs w:val="24"/>
    </w:rPr>
  </w:style>
  <w:style w:type="character" w:customStyle="1" w:styleId="Ttulo3Car">
    <w:name w:val="Título 3 Car"/>
    <w:basedOn w:val="Fuentedeprrafopredeter"/>
    <w:link w:val="Ttulo3"/>
    <w:uiPriority w:val="9"/>
    <w:rsid w:val="00C66CF8"/>
    <w:rPr>
      <w:b/>
      <w:color w:val="333399"/>
    </w:rPr>
  </w:style>
  <w:style w:type="character" w:customStyle="1" w:styleId="Ttulo4Car">
    <w:name w:val="Título 4 Car"/>
    <w:basedOn w:val="Fuentedeprrafopredeter"/>
    <w:link w:val="Ttulo4"/>
    <w:uiPriority w:val="9"/>
    <w:rsid w:val="00C66CF8"/>
    <w:rPr>
      <w:b/>
      <w:color w:val="A6A99C"/>
      <w:u w:val="single"/>
    </w:rPr>
  </w:style>
  <w:style w:type="character" w:customStyle="1" w:styleId="Ttulo5Car">
    <w:name w:val="Título 5 Car"/>
    <w:basedOn w:val="Fuentedeprrafopredeter"/>
    <w:link w:val="Ttulo5"/>
    <w:uiPriority w:val="9"/>
    <w:rsid w:val="00C66CF8"/>
    <w:rPr>
      <w:b/>
      <w:i/>
      <w:color w:val="333399"/>
      <w:highlight w:val="white"/>
    </w:rPr>
  </w:style>
  <w:style w:type="character" w:customStyle="1" w:styleId="Ttulo6Car">
    <w:name w:val="Título 6 Car"/>
    <w:basedOn w:val="Fuentedeprrafopredeter"/>
    <w:link w:val="Ttulo6"/>
    <w:uiPriority w:val="9"/>
    <w:rsid w:val="00C66CF8"/>
    <w:rPr>
      <w:color w:val="FFFFFF"/>
      <w:sz w:val="16"/>
      <w:szCs w:val="16"/>
    </w:rPr>
  </w:style>
  <w:style w:type="character" w:customStyle="1" w:styleId="TtuloCar">
    <w:name w:val="Título Car"/>
    <w:basedOn w:val="Fuentedeprrafopredeter"/>
    <w:link w:val="Ttulo"/>
    <w:uiPriority w:val="10"/>
    <w:rsid w:val="00C66CF8"/>
    <w:rPr>
      <w:b/>
      <w:color w:val="333399"/>
      <w:sz w:val="36"/>
      <w:szCs w:val="36"/>
    </w:rPr>
  </w:style>
  <w:style w:type="character" w:customStyle="1" w:styleId="SubttuloCar">
    <w:name w:val="Subtítulo Car"/>
    <w:basedOn w:val="Fuentedeprrafopredeter"/>
    <w:link w:val="Subttulo"/>
    <w:uiPriority w:val="11"/>
    <w:rsid w:val="00C66CF8"/>
    <w:rPr>
      <w:b/>
      <w:color w:val="333399"/>
      <w:sz w:val="24"/>
      <w:szCs w:val="24"/>
      <w:highlight w:val="white"/>
    </w:rPr>
  </w:style>
  <w:style w:type="character" w:styleId="Textoennegrita">
    <w:name w:val="Strong"/>
    <w:basedOn w:val="Fuentedeprrafopredeter"/>
    <w:uiPriority w:val="22"/>
    <w:qFormat/>
    <w:rsid w:val="00C66CF8"/>
    <w:rPr>
      <w:b/>
      <w:bCs/>
      <w:spacing w:val="0"/>
    </w:rPr>
  </w:style>
  <w:style w:type="character" w:styleId="nfasis">
    <w:name w:val="Emphasis"/>
    <w:uiPriority w:val="20"/>
    <w:qFormat/>
    <w:rsid w:val="00C66CF8"/>
    <w:rPr>
      <w:b/>
      <w:bCs/>
      <w:i/>
      <w:iCs/>
      <w:color w:val="5A5A5A" w:themeColor="text1" w:themeTint="A5"/>
    </w:rPr>
  </w:style>
  <w:style w:type="paragraph" w:styleId="Sinespaciado">
    <w:name w:val="No Spacing"/>
    <w:basedOn w:val="Normal"/>
    <w:link w:val="SinespaciadoCar"/>
    <w:uiPriority w:val="1"/>
    <w:qFormat/>
    <w:rsid w:val="00C66CF8"/>
    <w:pPr>
      <w:widowControl/>
      <w:contextualSpacing w:val="0"/>
    </w:pPr>
    <w:rPr>
      <w:rFonts w:eastAsiaTheme="minorEastAsia"/>
      <w:lang w:val="es-ES" w:eastAsia="zh-CN" w:bidi="hi-IN"/>
    </w:rPr>
  </w:style>
  <w:style w:type="character" w:customStyle="1" w:styleId="SinespaciadoCar">
    <w:name w:val="Sin espaciado Car"/>
    <w:basedOn w:val="Fuentedeprrafopredeter"/>
    <w:link w:val="Sinespaciado"/>
    <w:uiPriority w:val="1"/>
    <w:rsid w:val="00C66CF8"/>
    <w:rPr>
      <w:rFonts w:eastAsiaTheme="minorEastAsia"/>
      <w:lang w:val="es-ES" w:eastAsia="zh-CN" w:bidi="hi-IN"/>
    </w:rPr>
  </w:style>
  <w:style w:type="paragraph" w:styleId="Citadestacada">
    <w:name w:val="Intense Quote"/>
    <w:basedOn w:val="Normal"/>
    <w:next w:val="Normal"/>
    <w:link w:val="CitadestacadaCar"/>
    <w:uiPriority w:val="30"/>
    <w:qFormat/>
    <w:rsid w:val="00C66CF8"/>
    <w:pPr>
      <w:widowControl/>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contextualSpacing w:val="0"/>
    </w:pPr>
    <w:rPr>
      <w:rFonts w:asciiTheme="majorHAnsi" w:eastAsiaTheme="majorEastAsia" w:hAnsiTheme="majorHAnsi" w:cstheme="majorBidi"/>
      <w:i/>
      <w:iCs/>
      <w:color w:val="FFFFFF" w:themeColor="background1"/>
      <w:sz w:val="24"/>
      <w:szCs w:val="24"/>
      <w:lang w:val="es-ES" w:eastAsia="zh-CN" w:bidi="hi-IN"/>
    </w:rPr>
  </w:style>
  <w:style w:type="character" w:customStyle="1" w:styleId="CitadestacadaCar">
    <w:name w:val="Cita destacada Car"/>
    <w:basedOn w:val="Fuentedeprrafopredeter"/>
    <w:link w:val="Citadestacada"/>
    <w:uiPriority w:val="30"/>
    <w:rsid w:val="00C66CF8"/>
    <w:rPr>
      <w:rFonts w:asciiTheme="majorHAnsi" w:eastAsiaTheme="majorEastAsia" w:hAnsiTheme="majorHAnsi" w:cstheme="majorBidi"/>
      <w:i/>
      <w:iCs/>
      <w:color w:val="FFFFFF" w:themeColor="background1"/>
      <w:sz w:val="24"/>
      <w:szCs w:val="24"/>
      <w:shd w:val="clear" w:color="auto" w:fill="4F81BD" w:themeFill="accent1"/>
      <w:lang w:val="es-ES" w:eastAsia="zh-CN" w:bidi="hi-IN"/>
    </w:rPr>
  </w:style>
  <w:style w:type="character" w:styleId="nfasissutil">
    <w:name w:val="Subtle Emphasis"/>
    <w:uiPriority w:val="19"/>
    <w:qFormat/>
    <w:rsid w:val="00C66CF8"/>
    <w:rPr>
      <w:i/>
      <w:iCs/>
      <w:color w:val="5A5A5A" w:themeColor="text1" w:themeTint="A5"/>
    </w:rPr>
  </w:style>
  <w:style w:type="character" w:styleId="nfasisintenso">
    <w:name w:val="Intense Emphasis"/>
    <w:uiPriority w:val="21"/>
    <w:qFormat/>
    <w:rsid w:val="00C66CF8"/>
    <w:rPr>
      <w:b/>
      <w:bCs/>
      <w:i/>
      <w:iCs/>
      <w:color w:val="4F81BD" w:themeColor="accent1"/>
      <w:sz w:val="22"/>
      <w:szCs w:val="22"/>
    </w:rPr>
  </w:style>
  <w:style w:type="character" w:styleId="Referenciasutil">
    <w:name w:val="Subtle Reference"/>
    <w:uiPriority w:val="31"/>
    <w:qFormat/>
    <w:rsid w:val="00C66CF8"/>
    <w:rPr>
      <w:color w:val="auto"/>
      <w:u w:val="single" w:color="9BBB59" w:themeColor="accent3"/>
    </w:rPr>
  </w:style>
  <w:style w:type="character" w:styleId="Referenciaintensa">
    <w:name w:val="Intense Reference"/>
    <w:basedOn w:val="Fuentedeprrafopredeter"/>
    <w:uiPriority w:val="32"/>
    <w:qFormat/>
    <w:rsid w:val="00C66CF8"/>
    <w:rPr>
      <w:b/>
      <w:bCs/>
      <w:color w:val="76923C" w:themeColor="accent3" w:themeShade="BF"/>
      <w:u w:val="single" w:color="9BBB59" w:themeColor="accent3"/>
    </w:rPr>
  </w:style>
  <w:style w:type="character" w:styleId="Ttulodellibro">
    <w:name w:val="Book Title"/>
    <w:basedOn w:val="Fuentedeprrafopredeter"/>
    <w:uiPriority w:val="33"/>
    <w:qFormat/>
    <w:rsid w:val="00C66CF8"/>
    <w:rPr>
      <w:rFonts w:asciiTheme="majorHAnsi" w:eastAsiaTheme="majorEastAsia" w:hAnsiTheme="majorHAnsi" w:cstheme="majorBidi"/>
      <w:b/>
      <w:bCs/>
      <w:i/>
      <w:iCs/>
      <w:color w:val="auto"/>
    </w:rPr>
  </w:style>
  <w:style w:type="paragraph" w:styleId="TtulodeTDC">
    <w:name w:val="TOC Heading"/>
    <w:basedOn w:val="Ttulo1"/>
    <w:next w:val="Normal"/>
    <w:uiPriority w:val="39"/>
    <w:semiHidden/>
    <w:unhideWhenUsed/>
    <w:qFormat/>
    <w:rsid w:val="00C66CF8"/>
    <w:pPr>
      <w:widowControl/>
      <w:pBdr>
        <w:bottom w:val="single" w:sz="12" w:space="1" w:color="365F91" w:themeColor="accent1" w:themeShade="BF"/>
      </w:pBdr>
      <w:spacing w:before="600" w:after="80" w:line="240" w:lineRule="auto"/>
      <w:ind w:left="432" w:hanging="432"/>
      <w:contextualSpacing w:val="0"/>
      <w:outlineLvl w:val="9"/>
    </w:pPr>
    <w:rPr>
      <w:rFonts w:asciiTheme="majorHAnsi" w:eastAsiaTheme="majorEastAsia" w:hAnsiTheme="majorHAnsi" w:cstheme="majorBidi"/>
      <w:bCs/>
      <w:color w:val="365F91" w:themeColor="accent1" w:themeShade="BF"/>
      <w:sz w:val="24"/>
      <w:szCs w:val="24"/>
      <w:lang w:val="es-ES" w:eastAsia="zh-CN" w:bidi="en-US"/>
    </w:rPr>
  </w:style>
  <w:style w:type="paragraph" w:customStyle="1" w:styleId="Estilo1">
    <w:name w:val="Estilo1"/>
    <w:basedOn w:val="Normal"/>
    <w:autoRedefine/>
    <w:qFormat/>
    <w:rsid w:val="00C66CF8"/>
    <w:pPr>
      <w:widowControl/>
      <w:contextualSpacing w:val="0"/>
    </w:pPr>
    <w:rPr>
      <w:rFonts w:eastAsiaTheme="minorEastAsia"/>
      <w:lang w:val="es-ES" w:eastAsia="zh-CN" w:bidi="hi-IN"/>
    </w:rPr>
  </w:style>
  <w:style w:type="paragraph" w:customStyle="1" w:styleId="Estilo2">
    <w:name w:val="Estilo2"/>
    <w:basedOn w:val="Normal"/>
    <w:autoRedefine/>
    <w:qFormat/>
    <w:rsid w:val="00C66CF8"/>
    <w:pPr>
      <w:widowControl/>
      <w:contextualSpacing w:val="0"/>
    </w:pPr>
    <w:rPr>
      <w:rFonts w:eastAsiaTheme="minorEastAsia"/>
      <w:lang w:val="es-E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eader" Target="header2.xm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chart" Target="charts/chart1.xml"/><Relationship Id="rId89" Type="http://schemas.openxmlformats.org/officeDocument/2006/relationships/image" Target="media/image77.png"/><Relationship Id="rId112" Type="http://schemas.openxmlformats.org/officeDocument/2006/relationships/header" Target="header4.xml"/><Relationship Id="rId16" Type="http://schemas.openxmlformats.org/officeDocument/2006/relationships/image" Target="media/image9.png"/><Relationship Id="rId107" Type="http://schemas.openxmlformats.org/officeDocument/2006/relationships/image" Target="media/image95.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header" Target="header3.xm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emf"/><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emf"/><Relationship Id="rId113"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png"/><Relationship Id="rId108" Type="http://schemas.openxmlformats.org/officeDocument/2006/relationships/image" Target="media/image96.em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emf"/><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emf"/><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em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png"/></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view3D>
      <c:rotX val="30"/>
      <c:rotY val="0"/>
      <c:rAngAx val="1"/>
    </c:view3D>
    <c:floor>
      <c:thickness val="0"/>
      <c:spPr>
        <a:solidFill>
          <a:srgbClr val="CCCCCC"/>
        </a:solidFill>
        <a:ln>
          <a:noFill/>
        </a:ln>
      </c:spPr>
    </c:floor>
    <c:sideWall>
      <c:thickness val="0"/>
    </c:sideWall>
    <c:backWall>
      <c:thickness val="0"/>
      <c:spPr>
        <a:noFill/>
        <a:ln>
          <a:solidFill>
            <a:srgbClr val="B3B3B3"/>
          </a:solidFill>
        </a:ln>
      </c:spPr>
    </c:backWall>
    <c:plotArea>
      <c:layout/>
      <c:pie3DChart>
        <c:varyColors val="1"/>
        <c:ser>
          <c:idx val="0"/>
          <c:order val="0"/>
          <c:tx>
            <c:strRef>
              <c:f>label 0</c:f>
              <c:strCache>
                <c:ptCount val="1"/>
                <c:pt idx="0">
                  <c:v>MB</c:v>
                </c:pt>
              </c:strCache>
            </c:strRef>
          </c:tx>
          <c:spPr>
            <a:solidFill>
              <a:srgbClr val="004586"/>
            </a:solidFill>
            <a:ln>
              <a:noFill/>
            </a:ln>
          </c:spPr>
          <c:dPt>
            <c:idx val="0"/>
            <c:bubble3D val="0"/>
          </c:dPt>
          <c:dPt>
            <c:idx val="1"/>
            <c:bubble3D val="0"/>
            <c:spPr>
              <a:solidFill>
                <a:srgbClr val="FF420E"/>
              </a:solidFill>
              <a:ln>
                <a:noFill/>
              </a:ln>
            </c:spPr>
          </c:dPt>
          <c:dPt>
            <c:idx val="2"/>
            <c:bubble3D val="0"/>
            <c:spPr>
              <a:solidFill>
                <a:srgbClr val="FFD320"/>
              </a:solidFill>
              <a:ln>
                <a:noFill/>
              </a:ln>
            </c:spPr>
          </c:dPt>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extLst>
          </c:dLbls>
          <c:cat>
            <c:strRef>
              <c:f>categories</c:f>
              <c:strCache>
                <c:ptCount val="3"/>
                <c:pt idx="0">
                  <c:v>IoT</c:v>
                </c:pt>
                <c:pt idx="1">
                  <c:v>Internet Transaccional</c:v>
                </c:pt>
                <c:pt idx="2">
                  <c:v>Internet con VideoStreaming</c:v>
                </c:pt>
              </c:strCache>
            </c:strRef>
          </c:cat>
          <c:val>
            <c:numRef>
              <c:f>0</c:f>
              <c:numCache>
                <c:formatCode>General</c:formatCode>
                <c:ptCount val="3"/>
                <c:pt idx="0">
                  <c:v>149.460336061931</c:v>
                </c:pt>
                <c:pt idx="1">
                  <c:v>3101.77363338737</c:v>
                </c:pt>
                <c:pt idx="2">
                  <c:v>94921.875</c:v>
                </c:pt>
              </c:numCache>
            </c:numRef>
          </c:val>
        </c:ser>
        <c:dLbls>
          <c:showLegendKey val="0"/>
          <c:showVal val="0"/>
          <c:showCatName val="0"/>
          <c:showSerName val="0"/>
          <c:showPercent val="0"/>
          <c:showBubbleSize val="0"/>
          <c:showLeaderLines val="0"/>
        </c:dLbls>
      </c:pie3DChart>
      <c:spPr>
        <a:noFill/>
        <a:ln>
          <a:solidFill>
            <a:srgbClr val="B3B3B3"/>
          </a:solidFill>
        </a:ln>
      </c:spPr>
    </c:plotArea>
    <c:legend>
      <c:legendPos val="r"/>
      <c:overlay val="0"/>
      <c:spPr>
        <a:noFill/>
        <a:ln>
          <a:noFill/>
        </a:ln>
      </c:spPr>
    </c:legend>
    <c:plotVisOnly val="1"/>
    <c:dispBlanksAs val="zero"/>
    <c:showDLblsOverMax val="1"/>
  </c:chart>
  <c:spPr>
    <a:solidFill>
      <a:srgbClr val="FFFFFF"/>
    </a:solidFill>
    <a:ln>
      <a:noFill/>
    </a:ln>
  </c:spPr>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148</Pages>
  <Words>31909</Words>
  <Characters>175501</Characters>
  <Application>Microsoft Office Word</Application>
  <DocSecurity>0</DocSecurity>
  <Lines>1462</Lines>
  <Paragraphs>413</Paragraphs>
  <ScaleCrop>false</ScaleCrop>
  <Company/>
  <LinksUpToDate>false</LinksUpToDate>
  <CharactersWithSpaces>206997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RAFAEL SOTOMAYOR</cp:lastModifiedBy>
  <cp:revision>2</cp:revision>
  <dcterms:created xsi:type="dcterms:W3CDTF">2016-12-20T20:06:00Z</dcterms:created>
  <dcterms:modified xsi:type="dcterms:W3CDTF">2016-12-20T20:07:00Z</dcterms:modified>
</cp:coreProperties>
</file>